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CA2B11" w14:textId="77777777" w:rsidR="00732687" w:rsidRPr="008D07D1" w:rsidRDefault="00732687" w:rsidP="00276466">
      <w:pPr>
        <w:jc w:val="both"/>
        <w:rPr>
          <w:rFonts w:ascii="Arial" w:hAnsi="Arial" w:cs="Arial"/>
          <w:color w:val="000000" w:themeColor="text1"/>
          <w:szCs w:val="22"/>
        </w:rPr>
      </w:pPr>
    </w:p>
    <w:tbl>
      <w:tblPr>
        <w:tblW w:w="9638" w:type="dxa"/>
        <w:tblLayout w:type="fixed"/>
        <w:tblCellMar>
          <w:left w:w="0" w:type="dxa"/>
          <w:right w:w="0" w:type="dxa"/>
        </w:tblCellMar>
        <w:tblLook w:val="0000" w:firstRow="0" w:lastRow="0" w:firstColumn="0" w:lastColumn="0" w:noHBand="0" w:noVBand="0"/>
      </w:tblPr>
      <w:tblGrid>
        <w:gridCol w:w="3212"/>
        <w:gridCol w:w="3213"/>
        <w:gridCol w:w="3213"/>
      </w:tblGrid>
      <w:tr w:rsidR="00732687" w:rsidRPr="008D07D1" w14:paraId="1A0AE3FB" w14:textId="77777777">
        <w:trPr>
          <w:trHeight w:val="1812"/>
        </w:trPr>
        <w:tc>
          <w:tcPr>
            <w:tcW w:w="3212" w:type="dxa"/>
          </w:tcPr>
          <w:p w14:paraId="6AE310A0" w14:textId="77777777" w:rsidR="00732687" w:rsidRPr="008D07D1" w:rsidRDefault="007B52A5" w:rsidP="00276466">
            <w:pPr>
              <w:pStyle w:val="Contenudetableau"/>
              <w:jc w:val="both"/>
              <w:rPr>
                <w:rFonts w:ascii="Arial" w:hAnsi="Arial" w:cs="Arial"/>
                <w:color w:val="000000" w:themeColor="text1"/>
                <w:szCs w:val="22"/>
              </w:rPr>
            </w:pPr>
            <w:r w:rsidRPr="008D07D1">
              <w:rPr>
                <w:rFonts w:ascii="Arial" w:hAnsi="Arial" w:cs="Arial"/>
                <w:noProof/>
                <w:color w:val="000000" w:themeColor="text1"/>
                <w:szCs w:val="22"/>
              </w:rPr>
              <w:drawing>
                <wp:anchor distT="0" distB="0" distL="0" distR="0" simplePos="0" relativeHeight="10" behindDoc="0" locked="0" layoutInCell="1" allowOverlap="1" wp14:anchorId="5B6A5DE9" wp14:editId="1AA1AB32">
                  <wp:simplePos x="0" y="0"/>
                  <wp:positionH relativeFrom="column">
                    <wp:align>left</wp:align>
                  </wp:positionH>
                  <wp:positionV relativeFrom="paragraph">
                    <wp:posOffset>635</wp:posOffset>
                  </wp:positionV>
                  <wp:extent cx="986155" cy="1137920"/>
                  <wp:effectExtent l="0" t="0" r="0" b="0"/>
                  <wp:wrapNone/>
                  <wp:docPr id="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pic:cNvPicPr>
                            <a:picLocks noChangeAspect="1" noChangeArrowheads="1"/>
                          </pic:cNvPicPr>
                        </pic:nvPicPr>
                        <pic:blipFill>
                          <a:blip r:embed="rId8"/>
                          <a:stretch>
                            <a:fillRect/>
                          </a:stretch>
                        </pic:blipFill>
                        <pic:spPr bwMode="auto">
                          <a:xfrm>
                            <a:off x="0" y="0"/>
                            <a:ext cx="986155" cy="1137920"/>
                          </a:xfrm>
                          <a:prstGeom prst="rect">
                            <a:avLst/>
                          </a:prstGeom>
                        </pic:spPr>
                      </pic:pic>
                    </a:graphicData>
                  </a:graphic>
                </wp:anchor>
              </w:drawing>
            </w:r>
          </w:p>
        </w:tc>
        <w:tc>
          <w:tcPr>
            <w:tcW w:w="3213" w:type="dxa"/>
          </w:tcPr>
          <w:p w14:paraId="2401C815" w14:textId="77777777" w:rsidR="00732687" w:rsidRPr="008D07D1" w:rsidRDefault="00732687" w:rsidP="00276466">
            <w:pPr>
              <w:pStyle w:val="Contenudetableau"/>
              <w:jc w:val="both"/>
              <w:rPr>
                <w:rFonts w:ascii="Arial" w:hAnsi="Arial" w:cs="Arial"/>
                <w:color w:val="000000" w:themeColor="text1"/>
                <w:szCs w:val="22"/>
              </w:rPr>
            </w:pPr>
          </w:p>
        </w:tc>
        <w:tc>
          <w:tcPr>
            <w:tcW w:w="3213" w:type="dxa"/>
          </w:tcPr>
          <w:p w14:paraId="73658E24" w14:textId="77777777" w:rsidR="00732687" w:rsidRPr="008D07D1" w:rsidRDefault="00732687" w:rsidP="00276466">
            <w:pPr>
              <w:pStyle w:val="Contenudetableau"/>
              <w:jc w:val="both"/>
              <w:rPr>
                <w:rFonts w:ascii="Arial" w:hAnsi="Arial" w:cs="Arial"/>
                <w:color w:val="000000" w:themeColor="text1"/>
                <w:szCs w:val="22"/>
              </w:rPr>
            </w:pPr>
          </w:p>
        </w:tc>
      </w:tr>
      <w:tr w:rsidR="009C0F78" w:rsidRPr="008D07D1" w14:paraId="4F255C69" w14:textId="77777777">
        <w:trPr>
          <w:trHeight w:val="1812"/>
        </w:trPr>
        <w:tc>
          <w:tcPr>
            <w:tcW w:w="9638" w:type="dxa"/>
            <w:gridSpan w:val="3"/>
          </w:tcPr>
          <w:p w14:paraId="11419198" w14:textId="77777777" w:rsidR="009C0F78" w:rsidRPr="008D07D1" w:rsidRDefault="009C0F78" w:rsidP="00276466">
            <w:pPr>
              <w:pStyle w:val="titre2-western"/>
              <w:jc w:val="both"/>
              <w:rPr>
                <w:bCs w:val="0"/>
                <w:i/>
                <w:color w:val="808080" w:themeColor="background1" w:themeShade="80"/>
                <w:sz w:val="32"/>
                <w:szCs w:val="32"/>
              </w:rPr>
            </w:pPr>
          </w:p>
          <w:p w14:paraId="2ED8D30D" w14:textId="152D988A" w:rsidR="00732687" w:rsidRPr="008D07D1" w:rsidRDefault="007B52A5" w:rsidP="00276466">
            <w:pPr>
              <w:pStyle w:val="titre2-western"/>
              <w:jc w:val="both"/>
              <w:rPr>
                <w:bCs w:val="0"/>
                <w:i/>
                <w:color w:val="808080" w:themeColor="background1" w:themeShade="80"/>
                <w:sz w:val="32"/>
                <w:szCs w:val="32"/>
              </w:rPr>
            </w:pPr>
            <w:r w:rsidRPr="008D07D1">
              <w:rPr>
                <w:bCs w:val="0"/>
                <w:i/>
                <w:color w:val="808080" w:themeColor="background1" w:themeShade="80"/>
                <w:sz w:val="44"/>
                <w:szCs w:val="44"/>
              </w:rPr>
              <w:t>Prescriptions nationales pour la structuration des règlements d’urbanisme</w:t>
            </w:r>
          </w:p>
        </w:tc>
      </w:tr>
      <w:tr w:rsidR="00732687" w:rsidRPr="008D07D1" w14:paraId="0942A23F" w14:textId="77777777">
        <w:trPr>
          <w:trHeight w:val="728"/>
        </w:trPr>
        <w:tc>
          <w:tcPr>
            <w:tcW w:w="9638" w:type="dxa"/>
            <w:gridSpan w:val="3"/>
          </w:tcPr>
          <w:p w14:paraId="6756F4F2" w14:textId="77777777" w:rsidR="00732687" w:rsidRPr="008D07D1" w:rsidRDefault="007B52A5" w:rsidP="00276466">
            <w:pPr>
              <w:pStyle w:val="titre2-western"/>
              <w:jc w:val="both"/>
              <w:rPr>
                <w:bCs w:val="0"/>
                <w:i/>
                <w:color w:val="808080" w:themeColor="background1" w:themeShade="80"/>
                <w:sz w:val="44"/>
                <w:szCs w:val="44"/>
              </w:rPr>
            </w:pPr>
            <w:r w:rsidRPr="008D07D1">
              <w:rPr>
                <w:bCs w:val="0"/>
                <w:i/>
                <w:noProof/>
                <w:color w:val="808080" w:themeColor="background1" w:themeShade="80"/>
                <w:sz w:val="44"/>
                <w:szCs w:val="44"/>
              </w:rPr>
              <w:drawing>
                <wp:inline distT="0" distB="0" distL="0" distR="0" wp14:anchorId="47315C67" wp14:editId="4BB2C0F2">
                  <wp:extent cx="5989955" cy="3989070"/>
                  <wp:effectExtent l="0" t="0" r="0" b="0"/>
                  <wp:docPr id="2" name="Image 14" descr="C:\Users\ALenain\Documents\DDU SG6\Réunion 08.11.2023\32654e7e2474751286b7a64740d435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4" descr="C:\Users\ALenain\Documents\DDU SG6\Réunion 08.11.2023\32654e7e2474751286b7a64740d43539.jpeg"/>
                          <pic:cNvPicPr>
                            <a:picLocks noChangeAspect="1" noChangeArrowheads="1"/>
                          </pic:cNvPicPr>
                        </pic:nvPicPr>
                        <pic:blipFill>
                          <a:blip r:embed="rId9"/>
                          <a:stretch>
                            <a:fillRect/>
                          </a:stretch>
                        </pic:blipFill>
                        <pic:spPr bwMode="auto">
                          <a:xfrm>
                            <a:off x="0" y="0"/>
                            <a:ext cx="5989955" cy="3989070"/>
                          </a:xfrm>
                          <a:prstGeom prst="rect">
                            <a:avLst/>
                          </a:prstGeom>
                        </pic:spPr>
                      </pic:pic>
                    </a:graphicData>
                  </a:graphic>
                </wp:inline>
              </w:drawing>
            </w:r>
          </w:p>
          <w:p w14:paraId="0DFFC8BA" w14:textId="77777777" w:rsidR="00732687" w:rsidRPr="008D07D1" w:rsidRDefault="007B52A5" w:rsidP="00276466">
            <w:pPr>
              <w:pStyle w:val="titre2-western"/>
              <w:jc w:val="both"/>
              <w:rPr>
                <w:bCs w:val="0"/>
                <w:i/>
                <w:color w:val="808080" w:themeColor="background1" w:themeShade="80"/>
                <w:sz w:val="44"/>
                <w:szCs w:val="44"/>
              </w:rPr>
            </w:pPr>
            <w:r w:rsidRPr="008D07D1">
              <w:rPr>
                <w:bCs w:val="0"/>
                <w:i/>
                <w:color w:val="808080" w:themeColor="background1" w:themeShade="80"/>
                <w:sz w:val="44"/>
                <w:szCs w:val="44"/>
              </w:rPr>
              <w:t>STANDARD SRU niveau 2</w:t>
            </w:r>
          </w:p>
          <w:p w14:paraId="28C42EC2" w14:textId="77777777" w:rsidR="00732687" w:rsidRPr="008D07D1" w:rsidRDefault="00732687" w:rsidP="00276466">
            <w:pPr>
              <w:pStyle w:val="titre2-western"/>
              <w:jc w:val="both"/>
              <w:rPr>
                <w:bCs w:val="0"/>
                <w:i/>
                <w:color w:val="808080" w:themeColor="background1" w:themeShade="80"/>
                <w:sz w:val="44"/>
                <w:szCs w:val="44"/>
              </w:rPr>
            </w:pPr>
          </w:p>
        </w:tc>
      </w:tr>
      <w:tr w:rsidR="00732687" w:rsidRPr="008D07D1" w14:paraId="24C05EFB" w14:textId="77777777">
        <w:trPr>
          <w:trHeight w:val="728"/>
        </w:trPr>
        <w:tc>
          <w:tcPr>
            <w:tcW w:w="9638" w:type="dxa"/>
            <w:gridSpan w:val="3"/>
          </w:tcPr>
          <w:p w14:paraId="5C56EF3A" w14:textId="77777777" w:rsidR="00732687" w:rsidRPr="008D07D1" w:rsidRDefault="007B52A5" w:rsidP="00276466">
            <w:pPr>
              <w:pStyle w:val="titre2-western"/>
              <w:jc w:val="both"/>
              <w:rPr>
                <w:bCs w:val="0"/>
                <w:i/>
                <w:color w:val="808080" w:themeColor="background1" w:themeShade="80"/>
                <w:sz w:val="44"/>
                <w:szCs w:val="44"/>
              </w:rPr>
            </w:pPr>
            <w:r w:rsidRPr="008D07D1">
              <w:rPr>
                <w:bCs w:val="0"/>
                <w:i/>
                <w:color w:val="808080" w:themeColor="background1" w:themeShade="80"/>
                <w:sz w:val="44"/>
                <w:szCs w:val="44"/>
              </w:rPr>
              <w:t>Standard CNIG</w:t>
            </w:r>
          </w:p>
          <w:p w14:paraId="0E246196" w14:textId="6916AE06" w:rsidR="00732687" w:rsidRPr="008D07D1" w:rsidRDefault="007B52A5" w:rsidP="00276466">
            <w:pPr>
              <w:pStyle w:val="titre2-western"/>
              <w:jc w:val="both"/>
              <w:rPr>
                <w:bCs w:val="0"/>
                <w:i/>
                <w:color w:val="808080" w:themeColor="background1" w:themeShade="80"/>
                <w:sz w:val="44"/>
                <w:szCs w:val="44"/>
              </w:rPr>
            </w:pPr>
            <w:r w:rsidRPr="008D07D1">
              <w:rPr>
                <w:bCs w:val="0"/>
                <w:i/>
                <w:color w:val="808080" w:themeColor="background1" w:themeShade="80"/>
                <w:sz w:val="44"/>
                <w:szCs w:val="44"/>
              </w:rPr>
              <w:t xml:space="preserve">(version 0.2 projet – </w:t>
            </w:r>
            <w:r w:rsidR="00950B0F" w:rsidRPr="008D07D1">
              <w:rPr>
                <w:bCs w:val="0"/>
                <w:i/>
                <w:color w:val="808080" w:themeColor="background1" w:themeShade="80"/>
                <w:sz w:val="44"/>
                <w:szCs w:val="44"/>
              </w:rPr>
              <w:t>0</w:t>
            </w:r>
            <w:r w:rsidR="008D07D1" w:rsidRPr="008D07D1">
              <w:rPr>
                <w:bCs w:val="0"/>
                <w:i/>
                <w:color w:val="808080" w:themeColor="background1" w:themeShade="80"/>
                <w:sz w:val="44"/>
                <w:szCs w:val="44"/>
              </w:rPr>
              <w:t>8</w:t>
            </w:r>
            <w:r w:rsidR="006F7446" w:rsidRPr="008D07D1">
              <w:rPr>
                <w:bCs w:val="0"/>
                <w:i/>
                <w:color w:val="808080" w:themeColor="background1" w:themeShade="80"/>
                <w:sz w:val="44"/>
                <w:szCs w:val="44"/>
              </w:rPr>
              <w:t xml:space="preserve"> </w:t>
            </w:r>
            <w:r w:rsidR="008D07D1" w:rsidRPr="008D07D1">
              <w:rPr>
                <w:bCs w:val="0"/>
                <w:i/>
                <w:color w:val="808080" w:themeColor="background1" w:themeShade="80"/>
                <w:sz w:val="44"/>
                <w:szCs w:val="44"/>
              </w:rPr>
              <w:t>aout</w:t>
            </w:r>
            <w:r w:rsidRPr="008D07D1">
              <w:rPr>
                <w:bCs w:val="0"/>
                <w:i/>
                <w:color w:val="808080" w:themeColor="background1" w:themeShade="80"/>
                <w:sz w:val="44"/>
                <w:szCs w:val="44"/>
              </w:rPr>
              <w:t xml:space="preserve"> 2024)</w:t>
            </w:r>
          </w:p>
        </w:tc>
      </w:tr>
    </w:tbl>
    <w:p w14:paraId="03089276" w14:textId="77777777" w:rsidR="00732687" w:rsidRPr="008D07D1" w:rsidRDefault="00732687" w:rsidP="00276466">
      <w:pPr>
        <w:pStyle w:val="titre2-western"/>
        <w:jc w:val="both"/>
        <w:rPr>
          <w:i/>
          <w:color w:val="000000" w:themeColor="text1"/>
          <w:sz w:val="22"/>
          <w:szCs w:val="22"/>
        </w:rPr>
      </w:pPr>
    </w:p>
    <w:p w14:paraId="7AE77315" w14:textId="77777777" w:rsidR="00732687" w:rsidRPr="008D07D1" w:rsidRDefault="007B52A5" w:rsidP="00276466">
      <w:pPr>
        <w:pStyle w:val="titre2-western"/>
        <w:jc w:val="both"/>
        <w:rPr>
          <w:i/>
          <w:color w:val="000000" w:themeColor="text1"/>
          <w:sz w:val="22"/>
          <w:szCs w:val="22"/>
        </w:rPr>
      </w:pPr>
      <w:r w:rsidRPr="008D07D1">
        <w:br w:type="page"/>
      </w:r>
    </w:p>
    <w:p w14:paraId="1C36F202" w14:textId="77777777" w:rsidR="00732687" w:rsidRPr="008D07D1" w:rsidRDefault="00732687" w:rsidP="00276466">
      <w:pPr>
        <w:pStyle w:val="titre2-western"/>
        <w:spacing w:before="0"/>
        <w:jc w:val="both"/>
        <w:rPr>
          <w:i/>
          <w:color w:val="000000" w:themeColor="text1"/>
          <w:sz w:val="22"/>
          <w:szCs w:val="22"/>
        </w:rPr>
      </w:pPr>
    </w:p>
    <w:p w14:paraId="02EEE736" w14:textId="77777777" w:rsidR="00732687" w:rsidRPr="008D07D1" w:rsidRDefault="00732687" w:rsidP="00276466">
      <w:pPr>
        <w:pStyle w:val="titre2-western"/>
        <w:jc w:val="both"/>
        <w:rPr>
          <w:color w:val="000000" w:themeColor="text1"/>
          <w:sz w:val="22"/>
          <w:szCs w:val="22"/>
        </w:rPr>
      </w:pPr>
    </w:p>
    <w:p w14:paraId="2228A3BD" w14:textId="77777777" w:rsidR="00732687" w:rsidRPr="008D07D1" w:rsidRDefault="00732687" w:rsidP="00276466">
      <w:pPr>
        <w:pStyle w:val="titre2-western"/>
        <w:jc w:val="both"/>
        <w:rPr>
          <w:i/>
          <w:color w:val="000000" w:themeColor="text1"/>
          <w:sz w:val="22"/>
          <w:szCs w:val="22"/>
        </w:rPr>
      </w:pPr>
    </w:p>
    <w:tbl>
      <w:tblPr>
        <w:tblW w:w="9627" w:type="dxa"/>
        <w:tblInd w:w="2" w:type="dxa"/>
        <w:tblLayout w:type="fixed"/>
        <w:tblCellMar>
          <w:left w:w="28" w:type="dxa"/>
          <w:right w:w="28" w:type="dxa"/>
        </w:tblCellMar>
        <w:tblLook w:val="0000" w:firstRow="0" w:lastRow="0" w:firstColumn="0" w:lastColumn="0" w:noHBand="0" w:noVBand="0"/>
      </w:tblPr>
      <w:tblGrid>
        <w:gridCol w:w="2038"/>
        <w:gridCol w:w="6470"/>
        <w:gridCol w:w="1119"/>
      </w:tblGrid>
      <w:tr w:rsidR="00732687" w:rsidRPr="008D07D1" w14:paraId="606D40B0" w14:textId="77777777">
        <w:tc>
          <w:tcPr>
            <w:tcW w:w="2038" w:type="dxa"/>
            <w:tcBorders>
              <w:top w:val="single" w:sz="4" w:space="0" w:color="000000"/>
              <w:left w:val="single" w:sz="4" w:space="0" w:color="000000"/>
              <w:bottom w:val="single" w:sz="4" w:space="0" w:color="000000"/>
              <w:right w:val="single" w:sz="4" w:space="0" w:color="000000"/>
            </w:tcBorders>
          </w:tcPr>
          <w:p w14:paraId="0C1E4815"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b/>
                <w:color w:val="000000" w:themeColor="text1"/>
                <w:szCs w:val="22"/>
              </w:rPr>
              <w:t>Titre</w:t>
            </w:r>
          </w:p>
        </w:tc>
        <w:tc>
          <w:tcPr>
            <w:tcW w:w="7589" w:type="dxa"/>
            <w:gridSpan w:val="2"/>
            <w:tcBorders>
              <w:top w:val="single" w:sz="4" w:space="0" w:color="000000"/>
              <w:left w:val="single" w:sz="4" w:space="0" w:color="000000"/>
              <w:bottom w:val="single" w:sz="4" w:space="0" w:color="000000"/>
              <w:right w:val="single" w:sz="4" w:space="0" w:color="000000"/>
            </w:tcBorders>
          </w:tcPr>
          <w:p w14:paraId="00BFFD83" w14:textId="77777777" w:rsidR="00732687" w:rsidRPr="008D07D1" w:rsidRDefault="007B52A5" w:rsidP="00276466">
            <w:pPr>
              <w:spacing w:before="57" w:after="57"/>
              <w:jc w:val="both"/>
              <w:rPr>
                <w:rFonts w:ascii="Arial" w:hAnsi="Arial" w:cs="Arial"/>
                <w:b/>
                <w:bCs/>
                <w:color w:val="000000" w:themeColor="text1"/>
                <w:szCs w:val="22"/>
              </w:rPr>
            </w:pPr>
            <w:r w:rsidRPr="008D07D1">
              <w:rPr>
                <w:rFonts w:ascii="Arial" w:hAnsi="Arial" w:cs="Arial"/>
                <w:b/>
                <w:bCs/>
                <w:color w:val="000000" w:themeColor="text1"/>
                <w:szCs w:val="22"/>
              </w:rPr>
              <w:t>Prescriptions nationales pour la structuration des règlements d’urbanisme</w:t>
            </w:r>
          </w:p>
        </w:tc>
      </w:tr>
      <w:tr w:rsidR="00732687" w:rsidRPr="008D07D1" w14:paraId="79F67D3D" w14:textId="77777777">
        <w:tc>
          <w:tcPr>
            <w:tcW w:w="2038" w:type="dxa"/>
            <w:tcBorders>
              <w:top w:val="single" w:sz="4" w:space="0" w:color="000000"/>
              <w:left w:val="single" w:sz="4" w:space="0" w:color="000000"/>
              <w:bottom w:val="single" w:sz="4" w:space="0" w:color="000000"/>
              <w:right w:val="single" w:sz="4" w:space="0" w:color="000000"/>
            </w:tcBorders>
          </w:tcPr>
          <w:p w14:paraId="5A577F52"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b/>
                <w:color w:val="000000" w:themeColor="text1"/>
                <w:szCs w:val="22"/>
              </w:rPr>
              <w:t>Sous-titre</w:t>
            </w:r>
          </w:p>
        </w:tc>
        <w:tc>
          <w:tcPr>
            <w:tcW w:w="7589" w:type="dxa"/>
            <w:gridSpan w:val="2"/>
            <w:tcBorders>
              <w:top w:val="single" w:sz="4" w:space="0" w:color="000000"/>
              <w:left w:val="single" w:sz="4" w:space="0" w:color="000000"/>
              <w:bottom w:val="single" w:sz="4" w:space="0" w:color="000000"/>
              <w:right w:val="single" w:sz="4" w:space="0" w:color="000000"/>
            </w:tcBorders>
          </w:tcPr>
          <w:p w14:paraId="69BC5ADB" w14:textId="77777777" w:rsidR="00732687" w:rsidRPr="008D07D1" w:rsidRDefault="007B52A5" w:rsidP="00276466">
            <w:pPr>
              <w:spacing w:before="57" w:after="57"/>
              <w:jc w:val="both"/>
              <w:rPr>
                <w:rFonts w:ascii="Arial" w:hAnsi="Arial" w:cs="Arial"/>
                <w:b/>
                <w:bCs/>
                <w:color w:val="000000" w:themeColor="text1"/>
                <w:szCs w:val="22"/>
              </w:rPr>
            </w:pPr>
            <w:r w:rsidRPr="008D07D1">
              <w:rPr>
                <w:rFonts w:ascii="Arial" w:hAnsi="Arial" w:cs="Arial"/>
                <w:b/>
                <w:bCs/>
                <w:color w:val="000000" w:themeColor="text1"/>
                <w:szCs w:val="22"/>
              </w:rPr>
              <w:t>Standard de structuration du règlement d'urbanisme (SRU) – niveau 2</w:t>
            </w:r>
          </w:p>
        </w:tc>
      </w:tr>
      <w:tr w:rsidR="00732687" w:rsidRPr="008D07D1" w14:paraId="6DBAC4A3" w14:textId="77777777">
        <w:tc>
          <w:tcPr>
            <w:tcW w:w="2038" w:type="dxa"/>
            <w:tcBorders>
              <w:top w:val="single" w:sz="4" w:space="0" w:color="000000"/>
              <w:left w:val="single" w:sz="4" w:space="0" w:color="000000"/>
              <w:bottom w:val="single" w:sz="4" w:space="0" w:color="000000"/>
              <w:right w:val="single" w:sz="4" w:space="0" w:color="000000"/>
            </w:tcBorders>
          </w:tcPr>
          <w:p w14:paraId="002F8CC4"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b/>
                <w:color w:val="000000" w:themeColor="text1"/>
                <w:szCs w:val="22"/>
              </w:rPr>
              <w:t>Description du document</w:t>
            </w:r>
          </w:p>
        </w:tc>
        <w:tc>
          <w:tcPr>
            <w:tcW w:w="7589" w:type="dxa"/>
            <w:gridSpan w:val="2"/>
            <w:tcBorders>
              <w:top w:val="single" w:sz="4" w:space="0" w:color="000000"/>
              <w:left w:val="single" w:sz="4" w:space="0" w:color="000000"/>
              <w:bottom w:val="single" w:sz="4" w:space="0" w:color="000000"/>
              <w:right w:val="single" w:sz="4" w:space="0" w:color="000000"/>
            </w:tcBorders>
          </w:tcPr>
          <w:p w14:paraId="3B37FB91" w14:textId="77777777" w:rsidR="00732687" w:rsidRPr="008D07D1" w:rsidRDefault="007B52A5" w:rsidP="00276466">
            <w:pPr>
              <w:spacing w:before="57" w:after="57"/>
              <w:jc w:val="both"/>
              <w:rPr>
                <w:rFonts w:ascii="Arial" w:hAnsi="Arial" w:cs="Arial"/>
                <w:color w:val="000000" w:themeColor="text1"/>
                <w:szCs w:val="22"/>
              </w:rPr>
            </w:pPr>
            <w:r w:rsidRPr="008D07D1">
              <w:rPr>
                <w:rFonts w:ascii="Arial" w:hAnsi="Arial" w:cs="Arial"/>
                <w:color w:val="000000" w:themeColor="text1"/>
                <w:szCs w:val="22"/>
              </w:rPr>
              <w:t>Ce document produit par le sous-groupe SRU du groupe de travail « Dématérialisation des documents d’urbanisme » du CNIG définit une structure pour les règlements des documents d’urbanisme. Il s’applique aux PLU et PLUi.</w:t>
            </w:r>
          </w:p>
        </w:tc>
      </w:tr>
      <w:tr w:rsidR="00732687" w:rsidRPr="008D07D1" w14:paraId="1FA92B1A" w14:textId="77777777">
        <w:tc>
          <w:tcPr>
            <w:tcW w:w="2038" w:type="dxa"/>
            <w:tcBorders>
              <w:top w:val="single" w:sz="4" w:space="0" w:color="000000"/>
              <w:left w:val="single" w:sz="4" w:space="0" w:color="000000"/>
              <w:bottom w:val="single" w:sz="4" w:space="0" w:color="000000"/>
              <w:right w:val="single" w:sz="4" w:space="0" w:color="000000"/>
            </w:tcBorders>
          </w:tcPr>
          <w:p w14:paraId="31169D13" w14:textId="77777777" w:rsidR="00732687" w:rsidRPr="008D07D1" w:rsidRDefault="007B52A5" w:rsidP="00276466">
            <w:pPr>
              <w:snapToGrid w:val="0"/>
              <w:spacing w:before="57" w:after="57"/>
              <w:jc w:val="both"/>
              <w:rPr>
                <w:rFonts w:ascii="Arial" w:hAnsi="Arial" w:cs="Arial"/>
                <w:color w:val="000000" w:themeColor="text1"/>
                <w:szCs w:val="22"/>
              </w:rPr>
            </w:pPr>
            <w:r w:rsidRPr="008D07D1">
              <w:rPr>
                <w:rFonts w:ascii="Arial" w:hAnsi="Arial" w:cs="Arial"/>
                <w:color w:val="000000" w:themeColor="text1"/>
                <w:szCs w:val="22"/>
              </w:rPr>
              <w:t>Date</w:t>
            </w:r>
          </w:p>
        </w:tc>
        <w:tc>
          <w:tcPr>
            <w:tcW w:w="7589" w:type="dxa"/>
            <w:gridSpan w:val="2"/>
            <w:tcBorders>
              <w:top w:val="single" w:sz="4" w:space="0" w:color="000000"/>
              <w:left w:val="single" w:sz="4" w:space="0" w:color="000000"/>
              <w:bottom w:val="single" w:sz="4" w:space="0" w:color="000000"/>
              <w:right w:val="single" w:sz="4" w:space="0" w:color="000000"/>
            </w:tcBorders>
          </w:tcPr>
          <w:p w14:paraId="4B949F1E" w14:textId="310C38AD" w:rsidR="00732687" w:rsidRPr="008D07D1" w:rsidRDefault="00950B0F" w:rsidP="00276466">
            <w:pPr>
              <w:spacing w:before="57"/>
              <w:jc w:val="both"/>
              <w:rPr>
                <w:rFonts w:ascii="Arial" w:hAnsi="Arial" w:cs="Arial"/>
                <w:shd w:val="clear" w:color="auto" w:fill="FFFF00"/>
              </w:rPr>
            </w:pPr>
            <w:r w:rsidRPr="008D07D1">
              <w:rPr>
                <w:rFonts w:ascii="Arial" w:hAnsi="Arial" w:cs="Arial"/>
                <w:color w:val="000000" w:themeColor="text1"/>
                <w:szCs w:val="22"/>
                <w:shd w:val="clear" w:color="auto" w:fill="FFFF00"/>
              </w:rPr>
              <w:t>0</w:t>
            </w:r>
            <w:r w:rsidR="008D07D1" w:rsidRPr="008D07D1">
              <w:rPr>
                <w:rFonts w:ascii="Arial" w:hAnsi="Arial" w:cs="Arial"/>
                <w:color w:val="000000" w:themeColor="text1"/>
                <w:szCs w:val="22"/>
                <w:shd w:val="clear" w:color="auto" w:fill="FFFF00"/>
              </w:rPr>
              <w:t>8</w:t>
            </w:r>
            <w:r w:rsidR="007B52A5" w:rsidRPr="008D07D1">
              <w:rPr>
                <w:rFonts w:ascii="Arial" w:hAnsi="Arial" w:cs="Arial"/>
                <w:color w:val="000000" w:themeColor="text1"/>
                <w:szCs w:val="22"/>
                <w:shd w:val="clear" w:color="auto" w:fill="FFFF00"/>
              </w:rPr>
              <w:t>/0</w:t>
            </w:r>
            <w:r w:rsidR="008D07D1" w:rsidRPr="008D07D1">
              <w:rPr>
                <w:rFonts w:ascii="Arial" w:hAnsi="Arial" w:cs="Arial"/>
                <w:color w:val="000000" w:themeColor="text1"/>
                <w:szCs w:val="22"/>
                <w:shd w:val="clear" w:color="auto" w:fill="FFFF00"/>
              </w:rPr>
              <w:t>8</w:t>
            </w:r>
            <w:r w:rsidR="007B52A5" w:rsidRPr="008D07D1">
              <w:rPr>
                <w:rFonts w:ascii="Arial" w:hAnsi="Arial" w:cs="Arial"/>
                <w:color w:val="000000" w:themeColor="text1"/>
                <w:szCs w:val="22"/>
                <w:shd w:val="clear" w:color="auto" w:fill="FFFF00"/>
              </w:rPr>
              <w:t>/2024</w:t>
            </w:r>
          </w:p>
        </w:tc>
      </w:tr>
      <w:tr w:rsidR="00732687" w:rsidRPr="008D07D1" w14:paraId="6F09A7DB" w14:textId="77777777">
        <w:tc>
          <w:tcPr>
            <w:tcW w:w="2038" w:type="dxa"/>
            <w:tcBorders>
              <w:top w:val="single" w:sz="4" w:space="0" w:color="000000"/>
              <w:left w:val="single" w:sz="4" w:space="0" w:color="000000"/>
              <w:bottom w:val="single" w:sz="4" w:space="0" w:color="000000"/>
              <w:right w:val="single" w:sz="4" w:space="0" w:color="000000"/>
            </w:tcBorders>
          </w:tcPr>
          <w:p w14:paraId="37E738D2" w14:textId="77777777" w:rsidR="00732687" w:rsidRPr="008D07D1" w:rsidRDefault="007B52A5" w:rsidP="00276466">
            <w:pPr>
              <w:snapToGrid w:val="0"/>
              <w:spacing w:before="57" w:after="57"/>
              <w:jc w:val="both"/>
              <w:rPr>
                <w:rFonts w:ascii="Arial" w:hAnsi="Arial" w:cs="Arial"/>
                <w:color w:val="000000" w:themeColor="text1"/>
                <w:szCs w:val="22"/>
              </w:rPr>
            </w:pPr>
            <w:r w:rsidRPr="008D07D1">
              <w:rPr>
                <w:rFonts w:ascii="Arial" w:hAnsi="Arial" w:cs="Arial"/>
                <w:color w:val="000000" w:themeColor="text1"/>
                <w:szCs w:val="22"/>
              </w:rPr>
              <w:t>Versions</w:t>
            </w:r>
          </w:p>
        </w:tc>
        <w:tc>
          <w:tcPr>
            <w:tcW w:w="7589" w:type="dxa"/>
            <w:gridSpan w:val="2"/>
            <w:tcBorders>
              <w:top w:val="single" w:sz="4" w:space="0" w:color="000000"/>
              <w:left w:val="single" w:sz="4" w:space="0" w:color="000000"/>
              <w:bottom w:val="single" w:sz="4" w:space="0" w:color="000000"/>
              <w:right w:val="single" w:sz="4" w:space="0" w:color="000000"/>
            </w:tcBorders>
          </w:tcPr>
          <w:p w14:paraId="3C7BA8DB" w14:textId="08BF410E" w:rsidR="00732687" w:rsidRPr="008D07D1" w:rsidRDefault="007B52A5" w:rsidP="00276466">
            <w:pPr>
              <w:spacing w:before="57"/>
              <w:jc w:val="both"/>
              <w:rPr>
                <w:rFonts w:ascii="Arial" w:hAnsi="Arial" w:cs="Arial"/>
                <w:color w:val="000000" w:themeColor="text1"/>
                <w:szCs w:val="22"/>
              </w:rPr>
            </w:pPr>
            <w:r w:rsidRPr="008D07D1">
              <w:rPr>
                <w:rFonts w:ascii="Arial" w:hAnsi="Arial" w:cs="Arial"/>
                <w:color w:val="000000" w:themeColor="text1"/>
                <w:szCs w:val="22"/>
              </w:rPr>
              <w:t>V2024-</w:t>
            </w:r>
            <w:r w:rsidRPr="008D07D1">
              <w:rPr>
                <w:rFonts w:ascii="Arial" w:hAnsi="Arial" w:cs="Arial"/>
                <w:color w:val="000000" w:themeColor="text1"/>
                <w:szCs w:val="22"/>
                <w:shd w:val="clear" w:color="auto" w:fill="FFFF00"/>
              </w:rPr>
              <w:t>0</w:t>
            </w:r>
            <w:r w:rsidR="008D07D1" w:rsidRPr="008D07D1">
              <w:rPr>
                <w:rFonts w:ascii="Arial" w:hAnsi="Arial" w:cs="Arial"/>
                <w:color w:val="000000" w:themeColor="text1"/>
                <w:szCs w:val="22"/>
                <w:shd w:val="clear" w:color="auto" w:fill="FFFF00"/>
              </w:rPr>
              <w:t>8</w:t>
            </w:r>
          </w:p>
        </w:tc>
      </w:tr>
      <w:tr w:rsidR="00732687" w:rsidRPr="008D07D1" w14:paraId="55AA589D" w14:textId="77777777">
        <w:tc>
          <w:tcPr>
            <w:tcW w:w="2038" w:type="dxa"/>
            <w:tcBorders>
              <w:top w:val="single" w:sz="4" w:space="0" w:color="000000"/>
              <w:left w:val="single" w:sz="4" w:space="0" w:color="000000"/>
              <w:bottom w:val="single" w:sz="4" w:space="0" w:color="000000"/>
              <w:right w:val="single" w:sz="4" w:space="0" w:color="000000"/>
            </w:tcBorders>
          </w:tcPr>
          <w:p w14:paraId="607975A4"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b/>
                <w:color w:val="000000" w:themeColor="text1"/>
                <w:szCs w:val="22"/>
              </w:rPr>
              <w:t>Résumé</w:t>
            </w:r>
          </w:p>
        </w:tc>
        <w:tc>
          <w:tcPr>
            <w:tcW w:w="7589" w:type="dxa"/>
            <w:gridSpan w:val="2"/>
            <w:tcBorders>
              <w:top w:val="single" w:sz="4" w:space="0" w:color="000000"/>
              <w:left w:val="single" w:sz="4" w:space="0" w:color="000000"/>
              <w:bottom w:val="single" w:sz="4" w:space="0" w:color="000000"/>
              <w:right w:val="single" w:sz="4" w:space="0" w:color="000000"/>
            </w:tcBorders>
          </w:tcPr>
          <w:p w14:paraId="2EA302CD" w14:textId="77777777" w:rsidR="00732687" w:rsidRPr="008D07D1" w:rsidRDefault="007B52A5" w:rsidP="00276466">
            <w:pPr>
              <w:spacing w:before="57" w:after="57"/>
              <w:jc w:val="both"/>
              <w:rPr>
                <w:rFonts w:ascii="Arial" w:hAnsi="Arial" w:cs="Arial"/>
                <w:color w:val="000000" w:themeColor="text1"/>
                <w:szCs w:val="22"/>
              </w:rPr>
            </w:pPr>
            <w:r w:rsidRPr="008D07D1">
              <w:rPr>
                <w:rFonts w:ascii="Arial" w:hAnsi="Arial" w:cs="Arial"/>
                <w:color w:val="000000" w:themeColor="text1"/>
                <w:szCs w:val="22"/>
              </w:rPr>
              <w:t>Ce standard permet la création de règlements d’urbanisme informatiquement exploitables afin de compléter les documents fournis actuellement au format PDF et d’enrichir l’information donnée aux usagers particuliers et professionnels.</w:t>
            </w:r>
          </w:p>
          <w:p w14:paraId="3EAF2D5E" w14:textId="77777777"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Le standard SRU se décompose en deux niveaux. Le premier niveau permet de générer un document interrogeable à la parcelle, rassemblant l’ensemble des règles écrites du règlement (texte et schémas/illustrations) en fonction de la zone d’urbanisme, au format texte structuré par blocs ;</w:t>
            </w:r>
          </w:p>
          <w:p w14:paraId="616C4025" w14:textId="77777777" w:rsidR="00732687" w:rsidRPr="008D07D1" w:rsidRDefault="007B52A5" w:rsidP="00276466">
            <w:pPr>
              <w:pStyle w:val="Corpsdetexte"/>
              <w:spacing w:before="57" w:after="57"/>
              <w:jc w:val="both"/>
              <w:rPr>
                <w:rFonts w:ascii="Arial" w:hAnsi="Arial" w:cs="Arial"/>
                <w:color w:val="000000" w:themeColor="text1"/>
                <w:szCs w:val="22"/>
              </w:rPr>
            </w:pPr>
            <w:r w:rsidRPr="008D07D1">
              <w:rPr>
                <w:rFonts w:ascii="Arial" w:hAnsi="Arial" w:cs="Arial"/>
                <w:color w:val="000000" w:themeColor="text1"/>
                <w:szCs w:val="22"/>
              </w:rPr>
              <w:t>Le deuxième niveau du standard consiste à pouvoir modéliser plus finement les règles d’urbanisme de façon à ce qu’elles soient directement interrogeables par des programmes informatiques. Ce niveau doit s’attacher à modéliser à la fois les règles qualitatives et les règles quantitatives extraites du règlement.</w:t>
            </w:r>
          </w:p>
          <w:p w14:paraId="10E5B2D8" w14:textId="77777777" w:rsidR="00732687" w:rsidRPr="008D07D1" w:rsidRDefault="00732687" w:rsidP="00276466">
            <w:pPr>
              <w:spacing w:before="57" w:after="57"/>
              <w:jc w:val="both"/>
              <w:rPr>
                <w:rFonts w:ascii="Arial" w:hAnsi="Arial" w:cs="Arial"/>
                <w:color w:val="000000" w:themeColor="text1"/>
                <w:szCs w:val="22"/>
              </w:rPr>
            </w:pPr>
          </w:p>
          <w:p w14:paraId="570AD56B" w14:textId="77777777" w:rsidR="00732687" w:rsidRPr="008D07D1" w:rsidRDefault="00732687" w:rsidP="00276466">
            <w:pPr>
              <w:spacing w:before="57" w:after="57"/>
              <w:jc w:val="both"/>
              <w:rPr>
                <w:rFonts w:ascii="Arial" w:hAnsi="Arial" w:cs="Arial"/>
                <w:color w:val="000000" w:themeColor="text1"/>
                <w:szCs w:val="22"/>
              </w:rPr>
            </w:pPr>
          </w:p>
        </w:tc>
      </w:tr>
      <w:tr w:rsidR="00732687" w:rsidRPr="008D07D1" w14:paraId="7816CC6A" w14:textId="77777777">
        <w:tc>
          <w:tcPr>
            <w:tcW w:w="2038" w:type="dxa"/>
            <w:tcBorders>
              <w:top w:val="single" w:sz="4" w:space="0" w:color="000000"/>
              <w:left w:val="single" w:sz="4" w:space="0" w:color="000000"/>
              <w:bottom w:val="single" w:sz="4" w:space="0" w:color="000000"/>
              <w:right w:val="single" w:sz="4" w:space="0" w:color="000000"/>
            </w:tcBorders>
          </w:tcPr>
          <w:p w14:paraId="03166AB6"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b/>
                <w:color w:val="000000" w:themeColor="text1"/>
                <w:szCs w:val="22"/>
              </w:rPr>
              <w:t>Sources</w:t>
            </w:r>
          </w:p>
        </w:tc>
        <w:tc>
          <w:tcPr>
            <w:tcW w:w="7589" w:type="dxa"/>
            <w:gridSpan w:val="2"/>
            <w:tcBorders>
              <w:top w:val="single" w:sz="4" w:space="0" w:color="000000"/>
              <w:left w:val="single" w:sz="4" w:space="0" w:color="000000"/>
              <w:bottom w:val="single" w:sz="4" w:space="0" w:color="000000"/>
              <w:right w:val="single" w:sz="4" w:space="0" w:color="000000"/>
            </w:tcBorders>
          </w:tcPr>
          <w:p w14:paraId="0E087C45" w14:textId="77777777" w:rsidR="00732687" w:rsidRPr="008D07D1" w:rsidRDefault="007B52A5" w:rsidP="00276466">
            <w:pPr>
              <w:snapToGrid w:val="0"/>
              <w:spacing w:before="57"/>
              <w:jc w:val="both"/>
              <w:rPr>
                <w:rFonts w:ascii="Arial" w:hAnsi="Arial" w:cs="Arial"/>
                <w:color w:val="000000" w:themeColor="text1"/>
                <w:szCs w:val="22"/>
              </w:rPr>
            </w:pPr>
            <w:r w:rsidRPr="008D07D1">
              <w:rPr>
                <w:rFonts w:ascii="Arial" w:hAnsi="Arial" w:cs="Arial"/>
                <w:color w:val="000000" w:themeColor="text1"/>
                <w:szCs w:val="22"/>
              </w:rPr>
              <w:t xml:space="preserve">Lien vers le standard SRU niveau 1 : </w:t>
            </w:r>
            <w:hyperlink r:id="rId10" w:tgtFrame="_top">
              <w:r w:rsidRPr="008D07D1">
                <w:rPr>
                  <w:rStyle w:val="Lienhypertexte"/>
                  <w:rFonts w:ascii="Arial" w:hAnsi="Arial" w:cs="Arial"/>
                  <w:color w:val="000000" w:themeColor="text1"/>
                  <w:szCs w:val="22"/>
                </w:rPr>
                <w:t>Standard</w:t>
              </w:r>
            </w:hyperlink>
            <w:hyperlink r:id="rId11" w:tgtFrame="_top">
              <w:bookmarkStart w:id="0" w:name="_Hlt129015299"/>
              <w:bookmarkStart w:id="1" w:name="_Hlt129015300"/>
              <w:r w:rsidRPr="008D07D1">
                <w:rPr>
                  <w:rStyle w:val="Lienhypertexte"/>
                  <w:rFonts w:ascii="Arial" w:hAnsi="Arial" w:cs="Arial"/>
                  <w:color w:val="000000" w:themeColor="text1"/>
                  <w:szCs w:val="22"/>
                </w:rPr>
                <w:t xml:space="preserve"> </w:t>
              </w:r>
            </w:hyperlink>
            <w:hyperlink r:id="rId12" w:tgtFrame="_top">
              <w:bookmarkEnd w:id="0"/>
              <w:bookmarkEnd w:id="1"/>
              <w:r w:rsidRPr="008D07D1">
                <w:rPr>
                  <w:rStyle w:val="Lienhypertexte"/>
                  <w:rFonts w:ascii="Arial" w:hAnsi="Arial" w:cs="Arial"/>
                  <w:color w:val="000000" w:themeColor="text1"/>
                  <w:szCs w:val="22"/>
                </w:rPr>
                <w:t>CNIG SRU</w:t>
              </w:r>
            </w:hyperlink>
          </w:p>
          <w:p w14:paraId="769426BA" w14:textId="2056BDF7" w:rsidR="00732687" w:rsidRPr="008D07D1" w:rsidRDefault="00FA0309" w:rsidP="00276466">
            <w:pPr>
              <w:snapToGrid w:val="0"/>
              <w:spacing w:before="57"/>
              <w:jc w:val="both"/>
              <w:rPr>
                <w:rFonts w:ascii="Arial" w:hAnsi="Arial" w:cs="Arial"/>
                <w:color w:val="000000" w:themeColor="text1"/>
                <w:szCs w:val="22"/>
                <w:lang w:val="en-US"/>
              </w:rPr>
            </w:pPr>
            <w:proofErr w:type="spellStart"/>
            <w:r w:rsidRPr="008D07D1">
              <w:rPr>
                <w:rFonts w:ascii="Arial" w:hAnsi="Arial" w:cs="Arial"/>
                <w:color w:val="000000" w:themeColor="text1"/>
                <w:szCs w:val="22"/>
                <w:lang w:val="en-US"/>
              </w:rPr>
              <w:t>Schémas</w:t>
            </w:r>
            <w:proofErr w:type="spellEnd"/>
            <w:r w:rsidRPr="008D07D1">
              <w:rPr>
                <w:rFonts w:ascii="Arial" w:hAnsi="Arial" w:cs="Arial"/>
                <w:color w:val="000000" w:themeColor="text1"/>
                <w:szCs w:val="22"/>
                <w:lang w:val="en-US"/>
              </w:rPr>
              <w:t>:</w:t>
            </w:r>
          </w:p>
          <w:p w14:paraId="2C9E9F3D" w14:textId="77777777" w:rsidR="00732687" w:rsidRPr="008D07D1" w:rsidRDefault="007B52A5" w:rsidP="00276466">
            <w:pPr>
              <w:numPr>
                <w:ilvl w:val="0"/>
                <w:numId w:val="5"/>
              </w:numPr>
              <w:snapToGrid w:val="0"/>
              <w:spacing w:before="57"/>
              <w:jc w:val="both"/>
              <w:rPr>
                <w:rFonts w:ascii="Arial" w:hAnsi="Arial" w:cs="Arial"/>
                <w:color w:val="000000" w:themeColor="text1"/>
                <w:szCs w:val="22"/>
              </w:rPr>
            </w:pPr>
            <w:r w:rsidRPr="008D07D1">
              <w:rPr>
                <w:rFonts w:ascii="Arial" w:hAnsi="Arial" w:cs="Arial"/>
                <w:color w:val="000000" w:themeColor="text1"/>
                <w:szCs w:val="22"/>
              </w:rPr>
              <w:t xml:space="preserve">UML (niveau 1 et lien avec le standard CNIG PLU) : </w:t>
            </w:r>
            <w:hyperlink r:id="rId13">
              <w:r w:rsidRPr="008D07D1">
                <w:rPr>
                  <w:rStyle w:val="Lienhypertexte"/>
                  <w:rFonts w:ascii="Arial" w:hAnsi="Arial" w:cs="Arial"/>
                  <w:szCs w:val="22"/>
                </w:rPr>
                <w:t>https://github.com/cnigfr/structuration-reglement-urbanisme</w:t>
              </w:r>
            </w:hyperlink>
          </w:p>
          <w:p w14:paraId="5C4FAFC4" w14:textId="28B6753F" w:rsidR="00732687" w:rsidRPr="008D07D1" w:rsidRDefault="00FA0309" w:rsidP="00276466">
            <w:pPr>
              <w:numPr>
                <w:ilvl w:val="0"/>
                <w:numId w:val="5"/>
              </w:numPr>
              <w:snapToGrid w:val="0"/>
              <w:spacing w:before="57"/>
              <w:jc w:val="both"/>
              <w:rPr>
                <w:rFonts w:ascii="Arial" w:hAnsi="Arial" w:cs="Arial"/>
                <w:color w:val="000000" w:themeColor="text1"/>
                <w:szCs w:val="22"/>
                <w:lang w:val="en-US"/>
              </w:rPr>
            </w:pPr>
            <w:r w:rsidRPr="008D07D1">
              <w:rPr>
                <w:rFonts w:ascii="Arial" w:hAnsi="Arial" w:cs="Arial"/>
                <w:color w:val="000000" w:themeColor="text1"/>
                <w:szCs w:val="22"/>
                <w:lang w:val="en-US"/>
              </w:rPr>
              <w:t>XSD:</w:t>
            </w:r>
            <w:r w:rsidR="007B52A5" w:rsidRPr="008D07D1">
              <w:rPr>
                <w:rFonts w:ascii="Arial" w:hAnsi="Arial" w:cs="Arial"/>
                <w:color w:val="000000" w:themeColor="text1"/>
                <w:szCs w:val="22"/>
                <w:lang w:val="en-US"/>
              </w:rPr>
              <w:t xml:space="preserve"> </w:t>
            </w:r>
            <w:hyperlink r:id="rId14">
              <w:r w:rsidR="007B52A5" w:rsidRPr="008D07D1">
                <w:rPr>
                  <w:rStyle w:val="Lienhypertexte"/>
                  <w:rFonts w:ascii="Arial" w:hAnsi="Arial" w:cs="Arial"/>
                  <w:szCs w:val="22"/>
                  <w:lang w:val="en-US"/>
                </w:rPr>
                <w:t>https://github.com/cnigfr/structuration-reglement-urbanisme/blob/master/schemas/XSD%20Standard%20SRU.XSD</w:t>
              </w:r>
            </w:hyperlink>
          </w:p>
        </w:tc>
      </w:tr>
      <w:tr w:rsidR="00732687" w:rsidRPr="008D07D1" w14:paraId="3F9940B3" w14:textId="77777777">
        <w:tc>
          <w:tcPr>
            <w:tcW w:w="2038" w:type="dxa"/>
            <w:tcBorders>
              <w:top w:val="single" w:sz="4" w:space="0" w:color="000000"/>
              <w:left w:val="single" w:sz="4" w:space="0" w:color="000000"/>
              <w:bottom w:val="single" w:sz="4" w:space="0" w:color="000000"/>
              <w:right w:val="single" w:sz="4" w:space="0" w:color="000000"/>
            </w:tcBorders>
          </w:tcPr>
          <w:p w14:paraId="1DACF306"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b/>
                <w:color w:val="000000" w:themeColor="text1"/>
                <w:szCs w:val="22"/>
              </w:rPr>
              <w:t>Contributeurs</w:t>
            </w:r>
          </w:p>
        </w:tc>
        <w:tc>
          <w:tcPr>
            <w:tcW w:w="7589" w:type="dxa"/>
            <w:gridSpan w:val="2"/>
            <w:tcBorders>
              <w:top w:val="single" w:sz="4" w:space="0" w:color="000000"/>
              <w:left w:val="single" w:sz="4" w:space="0" w:color="000000"/>
              <w:bottom w:val="single" w:sz="4" w:space="0" w:color="000000"/>
              <w:right w:val="single" w:sz="4" w:space="0" w:color="000000"/>
            </w:tcBorders>
          </w:tcPr>
          <w:p w14:paraId="0EF3F20B" w14:textId="77777777" w:rsidR="00732687" w:rsidRPr="008D07D1" w:rsidRDefault="007B52A5" w:rsidP="00276466">
            <w:pPr>
              <w:spacing w:before="57" w:after="57"/>
              <w:jc w:val="both"/>
              <w:rPr>
                <w:rFonts w:ascii="Arial" w:hAnsi="Arial" w:cs="Arial"/>
                <w:color w:val="000000" w:themeColor="text1"/>
                <w:szCs w:val="22"/>
              </w:rPr>
            </w:pPr>
            <w:r w:rsidRPr="008D07D1">
              <w:rPr>
                <w:rFonts w:ascii="Arial" w:hAnsi="Arial" w:cs="Arial"/>
                <w:color w:val="000000" w:themeColor="text1"/>
                <w:szCs w:val="22"/>
              </w:rPr>
              <w:t>Participants du GT CNIG DDU / sous-groupe 6 « SRU »</w:t>
            </w:r>
          </w:p>
        </w:tc>
      </w:tr>
      <w:tr w:rsidR="00732687" w:rsidRPr="008D07D1" w14:paraId="1F957D77" w14:textId="77777777">
        <w:tc>
          <w:tcPr>
            <w:tcW w:w="2038" w:type="dxa"/>
            <w:tcBorders>
              <w:top w:val="single" w:sz="4" w:space="0" w:color="000000"/>
              <w:left w:val="single" w:sz="4" w:space="0" w:color="000000"/>
              <w:bottom w:val="single" w:sz="4" w:space="0" w:color="000000"/>
              <w:right w:val="single" w:sz="4" w:space="0" w:color="000000"/>
            </w:tcBorders>
          </w:tcPr>
          <w:p w14:paraId="7553EF69"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b/>
                <w:color w:val="000000" w:themeColor="text1"/>
                <w:szCs w:val="22"/>
              </w:rPr>
              <w:t>Rédacteurs</w:t>
            </w:r>
          </w:p>
        </w:tc>
        <w:tc>
          <w:tcPr>
            <w:tcW w:w="7589" w:type="dxa"/>
            <w:gridSpan w:val="2"/>
            <w:tcBorders>
              <w:top w:val="single" w:sz="4" w:space="0" w:color="000000"/>
              <w:left w:val="single" w:sz="4" w:space="0" w:color="000000"/>
              <w:bottom w:val="single" w:sz="4" w:space="0" w:color="000000"/>
              <w:right w:val="single" w:sz="4" w:space="0" w:color="000000"/>
            </w:tcBorders>
          </w:tcPr>
          <w:p w14:paraId="30148DED" w14:textId="77777777" w:rsidR="00732687" w:rsidRPr="008D07D1" w:rsidRDefault="007B52A5" w:rsidP="00276466">
            <w:pPr>
              <w:spacing w:before="57" w:after="57"/>
              <w:jc w:val="both"/>
              <w:rPr>
                <w:rFonts w:ascii="Arial" w:hAnsi="Arial" w:cs="Arial"/>
                <w:color w:val="000000" w:themeColor="text1"/>
                <w:szCs w:val="22"/>
              </w:rPr>
            </w:pPr>
            <w:r w:rsidRPr="008D07D1">
              <w:rPr>
                <w:rFonts w:ascii="Arial" w:hAnsi="Arial" w:cs="Arial"/>
                <w:color w:val="000000" w:themeColor="text1"/>
                <w:szCs w:val="22"/>
              </w:rPr>
              <w:t>Alison Lenain, Arnauld Gallais</w:t>
            </w:r>
          </w:p>
        </w:tc>
      </w:tr>
      <w:tr w:rsidR="00732687" w:rsidRPr="008D07D1" w14:paraId="55001500" w14:textId="77777777">
        <w:tc>
          <w:tcPr>
            <w:tcW w:w="2038" w:type="dxa"/>
            <w:tcBorders>
              <w:top w:val="single" w:sz="4" w:space="0" w:color="000000"/>
              <w:left w:val="single" w:sz="4" w:space="0" w:color="000000"/>
              <w:bottom w:val="single" w:sz="4" w:space="0" w:color="000000"/>
              <w:right w:val="single" w:sz="4" w:space="0" w:color="000000"/>
            </w:tcBorders>
          </w:tcPr>
          <w:p w14:paraId="44FAF2D5"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b/>
                <w:color w:val="000000" w:themeColor="text1"/>
                <w:szCs w:val="22"/>
              </w:rPr>
              <w:t>Relecteurs</w:t>
            </w:r>
          </w:p>
        </w:tc>
        <w:tc>
          <w:tcPr>
            <w:tcW w:w="7589" w:type="dxa"/>
            <w:gridSpan w:val="2"/>
            <w:tcBorders>
              <w:top w:val="single" w:sz="4" w:space="0" w:color="000000"/>
              <w:left w:val="single" w:sz="4" w:space="0" w:color="000000"/>
              <w:bottom w:val="single" w:sz="4" w:space="0" w:color="000000"/>
              <w:right w:val="single" w:sz="4" w:space="0" w:color="000000"/>
            </w:tcBorders>
          </w:tcPr>
          <w:p w14:paraId="6A429C7C" w14:textId="4DFA428A" w:rsidR="00732687" w:rsidRPr="008D07D1" w:rsidRDefault="007B52A5" w:rsidP="00276466">
            <w:pPr>
              <w:spacing w:before="57"/>
              <w:jc w:val="both"/>
              <w:rPr>
                <w:rFonts w:ascii="Arial" w:hAnsi="Arial" w:cs="Arial"/>
                <w:color w:val="000000" w:themeColor="text1"/>
                <w:szCs w:val="22"/>
              </w:rPr>
            </w:pPr>
            <w:r w:rsidRPr="008D07D1">
              <w:rPr>
                <w:rFonts w:ascii="Arial" w:hAnsi="Arial" w:cs="Arial"/>
                <w:color w:val="000000" w:themeColor="text1"/>
                <w:szCs w:val="22"/>
              </w:rPr>
              <w:t xml:space="preserve">- Groupe de travail CNIG sur </w:t>
            </w:r>
            <w:r w:rsidR="00FA0309" w:rsidRPr="008D07D1">
              <w:rPr>
                <w:rFonts w:ascii="Arial" w:hAnsi="Arial" w:cs="Arial"/>
                <w:color w:val="000000" w:themeColor="text1"/>
                <w:szCs w:val="22"/>
              </w:rPr>
              <w:t>la dématérialisation</w:t>
            </w:r>
            <w:r w:rsidRPr="008D07D1">
              <w:rPr>
                <w:rFonts w:ascii="Arial" w:hAnsi="Arial" w:cs="Arial"/>
                <w:color w:val="000000" w:themeColor="text1"/>
                <w:szCs w:val="22"/>
              </w:rPr>
              <w:t xml:space="preserve"> des documents d'urbanisme</w:t>
            </w:r>
          </w:p>
          <w:p w14:paraId="187A295A" w14:textId="77777777" w:rsidR="00732687" w:rsidRPr="008D07D1" w:rsidRDefault="007B52A5" w:rsidP="00276466">
            <w:pPr>
              <w:spacing w:before="57"/>
              <w:jc w:val="both"/>
              <w:rPr>
                <w:rFonts w:ascii="Arial" w:hAnsi="Arial" w:cs="Arial"/>
                <w:color w:val="000000" w:themeColor="text1"/>
                <w:szCs w:val="22"/>
              </w:rPr>
            </w:pPr>
            <w:r w:rsidRPr="008D07D1">
              <w:rPr>
                <w:rFonts w:ascii="Arial" w:hAnsi="Arial" w:cs="Arial"/>
                <w:color w:val="000000" w:themeColor="text1"/>
                <w:szCs w:val="22"/>
              </w:rPr>
              <w:t>- Département Normalisation de l’IGN (</w:t>
            </w:r>
            <w:hyperlink r:id="rId15">
              <w:r w:rsidRPr="008D07D1">
                <w:rPr>
                  <w:rStyle w:val="Lienhypertexte"/>
                  <w:rFonts w:ascii="Arial" w:hAnsi="Arial" w:cs="Arial"/>
                  <w:szCs w:val="22"/>
                </w:rPr>
                <w:t>https://eden.ign.fr/</w:t>
              </w:r>
            </w:hyperlink>
            <w:r w:rsidRPr="008D07D1">
              <w:rPr>
                <w:rFonts w:ascii="Arial" w:hAnsi="Arial" w:cs="Arial"/>
                <w:color w:val="000000" w:themeColor="text1"/>
                <w:szCs w:val="22"/>
              </w:rPr>
              <w:t>)</w:t>
            </w:r>
          </w:p>
          <w:p w14:paraId="21910F2E" w14:textId="77777777" w:rsidR="00732687" w:rsidRPr="008D07D1" w:rsidRDefault="00732687" w:rsidP="00276466">
            <w:pPr>
              <w:spacing w:before="57"/>
              <w:jc w:val="both"/>
              <w:rPr>
                <w:rFonts w:ascii="Arial" w:hAnsi="Arial" w:cs="Arial"/>
                <w:color w:val="000000" w:themeColor="text1"/>
                <w:szCs w:val="22"/>
              </w:rPr>
            </w:pPr>
          </w:p>
        </w:tc>
      </w:tr>
      <w:tr w:rsidR="00732687" w:rsidRPr="008D07D1" w14:paraId="3087FE1A" w14:textId="77777777">
        <w:trPr>
          <w:trHeight w:val="368"/>
        </w:trPr>
        <w:tc>
          <w:tcPr>
            <w:tcW w:w="2038" w:type="dxa"/>
            <w:tcBorders>
              <w:top w:val="single" w:sz="4" w:space="0" w:color="000000"/>
              <w:left w:val="single" w:sz="4" w:space="0" w:color="000000"/>
              <w:bottom w:val="single" w:sz="4" w:space="0" w:color="000000"/>
              <w:right w:val="single" w:sz="4" w:space="0" w:color="000000"/>
            </w:tcBorders>
          </w:tcPr>
          <w:p w14:paraId="7F32912A"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b/>
                <w:color w:val="000000" w:themeColor="text1"/>
                <w:szCs w:val="22"/>
              </w:rPr>
              <w:t>Format</w:t>
            </w:r>
          </w:p>
        </w:tc>
        <w:tc>
          <w:tcPr>
            <w:tcW w:w="7589" w:type="dxa"/>
            <w:gridSpan w:val="2"/>
            <w:tcBorders>
              <w:top w:val="single" w:sz="4" w:space="0" w:color="000000"/>
              <w:left w:val="single" w:sz="4" w:space="0" w:color="000000"/>
              <w:bottom w:val="single" w:sz="4" w:space="0" w:color="000000"/>
              <w:right w:val="single" w:sz="4" w:space="0" w:color="000000"/>
            </w:tcBorders>
          </w:tcPr>
          <w:p w14:paraId="51F7F53D" w14:textId="77777777" w:rsidR="00732687" w:rsidRPr="008D07D1" w:rsidRDefault="007B52A5" w:rsidP="00276466">
            <w:pPr>
              <w:spacing w:before="57" w:after="57"/>
              <w:jc w:val="both"/>
              <w:rPr>
                <w:rFonts w:ascii="Arial" w:hAnsi="Arial" w:cs="Arial"/>
                <w:color w:val="000000" w:themeColor="text1"/>
                <w:szCs w:val="22"/>
              </w:rPr>
            </w:pPr>
            <w:r w:rsidRPr="008D07D1">
              <w:rPr>
                <w:rFonts w:ascii="Arial" w:hAnsi="Arial" w:cs="Arial"/>
                <w:color w:val="000000" w:themeColor="text1"/>
                <w:szCs w:val="22"/>
              </w:rPr>
              <w:t>Formats disponibles du fichier : Word, Adobe PDF</w:t>
            </w:r>
          </w:p>
        </w:tc>
      </w:tr>
      <w:tr w:rsidR="00732687" w:rsidRPr="008D07D1" w14:paraId="0D79743F" w14:textId="77777777">
        <w:trPr>
          <w:trHeight w:val="275"/>
        </w:trPr>
        <w:tc>
          <w:tcPr>
            <w:tcW w:w="2038" w:type="dxa"/>
            <w:tcBorders>
              <w:top w:val="single" w:sz="4" w:space="0" w:color="000000"/>
              <w:left w:val="single" w:sz="4" w:space="0" w:color="000000"/>
              <w:bottom w:val="single" w:sz="4" w:space="0" w:color="000000"/>
              <w:right w:val="single" w:sz="4" w:space="0" w:color="000000"/>
            </w:tcBorders>
          </w:tcPr>
          <w:p w14:paraId="6C2BF639"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b/>
                <w:color w:val="000000" w:themeColor="text1"/>
                <w:szCs w:val="22"/>
              </w:rPr>
              <w:t>Diffusion</w:t>
            </w:r>
          </w:p>
        </w:tc>
        <w:tc>
          <w:tcPr>
            <w:tcW w:w="7589" w:type="dxa"/>
            <w:gridSpan w:val="2"/>
            <w:tcBorders>
              <w:top w:val="single" w:sz="4" w:space="0" w:color="000000"/>
              <w:left w:val="single" w:sz="4" w:space="0" w:color="000000"/>
              <w:bottom w:val="single" w:sz="4" w:space="0" w:color="000000"/>
              <w:right w:val="single" w:sz="4" w:space="0" w:color="000000"/>
            </w:tcBorders>
          </w:tcPr>
          <w:p w14:paraId="6D91CD2F" w14:textId="77777777" w:rsidR="00732687" w:rsidRPr="008D07D1" w:rsidRDefault="007B52A5" w:rsidP="00276466">
            <w:pPr>
              <w:spacing w:before="57"/>
              <w:jc w:val="both"/>
              <w:rPr>
                <w:rFonts w:ascii="Arial" w:hAnsi="Arial" w:cs="Arial"/>
                <w:color w:val="000000" w:themeColor="text1"/>
                <w:szCs w:val="22"/>
              </w:rPr>
            </w:pPr>
            <w:bookmarkStart w:id="2" w:name="_Hlt129001419"/>
            <w:bookmarkStart w:id="3" w:name="_Hlt129001420"/>
            <w:r w:rsidRPr="008D07D1">
              <w:rPr>
                <w:rFonts w:ascii="Arial" w:hAnsi="Arial" w:cs="Arial"/>
                <w:color w:val="000000" w:themeColor="text1"/>
                <w:szCs w:val="22"/>
              </w:rPr>
              <w:t>S</w:t>
            </w:r>
            <w:bookmarkEnd w:id="2"/>
            <w:bookmarkEnd w:id="3"/>
            <w:r w:rsidRPr="008D07D1">
              <w:rPr>
                <w:rFonts w:ascii="Arial" w:hAnsi="Arial" w:cs="Arial"/>
                <w:color w:val="000000" w:themeColor="text1"/>
                <w:szCs w:val="22"/>
              </w:rPr>
              <w:t xml:space="preserve">ite du </w:t>
            </w:r>
            <w:hyperlink r:id="rId16">
              <w:r w:rsidRPr="008D07D1">
                <w:rPr>
                  <w:rStyle w:val="Lienhypertexte"/>
                  <w:rFonts w:ascii="Arial" w:hAnsi="Arial" w:cs="Arial"/>
                  <w:color w:val="000000" w:themeColor="text1"/>
                  <w:szCs w:val="22"/>
                </w:rPr>
                <w:t>CNIG</w:t>
              </w:r>
            </w:hyperlink>
            <w:r w:rsidRPr="008D07D1">
              <w:rPr>
                <w:rFonts w:ascii="Arial" w:hAnsi="Arial" w:cs="Arial"/>
                <w:color w:val="000000" w:themeColor="text1"/>
                <w:szCs w:val="22"/>
              </w:rPr>
              <w:t xml:space="preserve">, </w:t>
            </w:r>
            <w:hyperlink r:id="rId17">
              <w:r w:rsidRPr="008D07D1">
                <w:rPr>
                  <w:rStyle w:val="Lienhypertexte"/>
                  <w:rFonts w:ascii="Arial" w:hAnsi="Arial" w:cs="Arial"/>
                  <w:color w:val="000000" w:themeColor="text1"/>
                  <w:szCs w:val="22"/>
                </w:rPr>
                <w:t>Ressources</w:t>
              </w:r>
            </w:hyperlink>
            <w:r w:rsidRPr="008D07D1">
              <w:rPr>
                <w:rFonts w:ascii="Arial" w:hAnsi="Arial" w:cs="Arial"/>
                <w:color w:val="000000" w:themeColor="text1"/>
                <w:szCs w:val="22"/>
              </w:rPr>
              <w:t xml:space="preserve"> Dématérialisation Documents d’Urbanisme</w:t>
            </w:r>
          </w:p>
        </w:tc>
      </w:tr>
      <w:tr w:rsidR="00732687" w:rsidRPr="008D07D1" w14:paraId="0FE4A77D" w14:textId="77777777">
        <w:tc>
          <w:tcPr>
            <w:tcW w:w="2038" w:type="dxa"/>
            <w:tcBorders>
              <w:top w:val="single" w:sz="4" w:space="0" w:color="000000"/>
              <w:left w:val="single" w:sz="4" w:space="0" w:color="000000"/>
              <w:bottom w:val="single" w:sz="4" w:space="0" w:color="000000"/>
              <w:right w:val="single" w:sz="4" w:space="0" w:color="000000"/>
            </w:tcBorders>
          </w:tcPr>
          <w:p w14:paraId="076D4538"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b/>
                <w:color w:val="000000" w:themeColor="text1"/>
                <w:szCs w:val="22"/>
              </w:rPr>
              <w:t>Organisme</w:t>
            </w:r>
          </w:p>
        </w:tc>
        <w:tc>
          <w:tcPr>
            <w:tcW w:w="7589" w:type="dxa"/>
            <w:gridSpan w:val="2"/>
            <w:tcBorders>
              <w:top w:val="single" w:sz="4" w:space="0" w:color="000000"/>
              <w:left w:val="single" w:sz="4" w:space="0" w:color="000000"/>
              <w:bottom w:val="single" w:sz="4" w:space="0" w:color="000000"/>
              <w:right w:val="single" w:sz="4" w:space="0" w:color="000000"/>
            </w:tcBorders>
          </w:tcPr>
          <w:p w14:paraId="06052EE4" w14:textId="77777777" w:rsidR="00732687" w:rsidRPr="008D07D1" w:rsidRDefault="007B52A5" w:rsidP="00276466">
            <w:pPr>
              <w:spacing w:before="57" w:after="57"/>
              <w:jc w:val="both"/>
              <w:rPr>
                <w:rFonts w:ascii="Arial" w:hAnsi="Arial" w:cs="Arial"/>
                <w:color w:val="000000" w:themeColor="text1"/>
                <w:szCs w:val="22"/>
              </w:rPr>
            </w:pPr>
            <w:r w:rsidRPr="008D07D1">
              <w:rPr>
                <w:rFonts w:ascii="Arial" w:hAnsi="Arial" w:cs="Arial"/>
                <w:color w:val="000000" w:themeColor="text1"/>
                <w:szCs w:val="22"/>
              </w:rPr>
              <w:t>Conseil National de l'Information géolocalisée (CNIG)</w:t>
            </w:r>
          </w:p>
        </w:tc>
      </w:tr>
      <w:tr w:rsidR="00732687" w:rsidRPr="008D07D1" w14:paraId="6A1B4508" w14:textId="77777777">
        <w:tc>
          <w:tcPr>
            <w:tcW w:w="2038" w:type="dxa"/>
            <w:tcBorders>
              <w:top w:val="single" w:sz="4" w:space="0" w:color="000000"/>
              <w:left w:val="single" w:sz="4" w:space="0" w:color="000000"/>
              <w:bottom w:val="single" w:sz="4" w:space="0" w:color="000000"/>
              <w:right w:val="single" w:sz="4" w:space="0" w:color="000000"/>
            </w:tcBorders>
          </w:tcPr>
          <w:p w14:paraId="51FA24E6"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b/>
                <w:color w:val="000000" w:themeColor="text1"/>
                <w:szCs w:val="22"/>
              </w:rPr>
              <w:t>Langue</w:t>
            </w:r>
          </w:p>
        </w:tc>
        <w:tc>
          <w:tcPr>
            <w:tcW w:w="7589" w:type="dxa"/>
            <w:gridSpan w:val="2"/>
            <w:tcBorders>
              <w:top w:val="single" w:sz="4" w:space="0" w:color="000000"/>
              <w:left w:val="single" w:sz="4" w:space="0" w:color="000000"/>
              <w:bottom w:val="single" w:sz="4" w:space="0" w:color="000000"/>
              <w:right w:val="single" w:sz="4" w:space="0" w:color="000000"/>
            </w:tcBorders>
          </w:tcPr>
          <w:p w14:paraId="04667821" w14:textId="77777777" w:rsidR="00732687" w:rsidRPr="008D07D1" w:rsidRDefault="007B52A5" w:rsidP="00276466">
            <w:pPr>
              <w:spacing w:before="57" w:after="57"/>
              <w:jc w:val="both"/>
              <w:rPr>
                <w:rFonts w:ascii="Arial" w:hAnsi="Arial" w:cs="Arial"/>
                <w:color w:val="000000" w:themeColor="text1"/>
                <w:szCs w:val="22"/>
              </w:rPr>
            </w:pPr>
            <w:r w:rsidRPr="008D07D1">
              <w:rPr>
                <w:rFonts w:ascii="Arial" w:hAnsi="Arial" w:cs="Arial"/>
                <w:color w:val="000000" w:themeColor="text1"/>
                <w:szCs w:val="22"/>
              </w:rPr>
              <w:t>Français</w:t>
            </w:r>
          </w:p>
        </w:tc>
      </w:tr>
      <w:tr w:rsidR="00732687" w:rsidRPr="008D07D1" w14:paraId="3AEB0B68" w14:textId="77777777">
        <w:tc>
          <w:tcPr>
            <w:tcW w:w="2038" w:type="dxa"/>
            <w:tcBorders>
              <w:top w:val="single" w:sz="4" w:space="0" w:color="000000"/>
              <w:left w:val="single" w:sz="4" w:space="0" w:color="000000"/>
              <w:bottom w:val="single" w:sz="4" w:space="0" w:color="000000"/>
              <w:right w:val="single" w:sz="4" w:space="0" w:color="000000"/>
            </w:tcBorders>
          </w:tcPr>
          <w:p w14:paraId="333422D7"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b/>
                <w:color w:val="000000" w:themeColor="text1"/>
                <w:szCs w:val="22"/>
              </w:rPr>
              <w:t>Mots-clés</w:t>
            </w:r>
          </w:p>
        </w:tc>
        <w:tc>
          <w:tcPr>
            <w:tcW w:w="7589" w:type="dxa"/>
            <w:gridSpan w:val="2"/>
            <w:tcBorders>
              <w:top w:val="single" w:sz="4" w:space="0" w:color="000000"/>
              <w:left w:val="single" w:sz="4" w:space="0" w:color="000000"/>
              <w:bottom w:val="single" w:sz="4" w:space="0" w:color="000000"/>
              <w:right w:val="single" w:sz="4" w:space="0" w:color="000000"/>
            </w:tcBorders>
          </w:tcPr>
          <w:p w14:paraId="72297143" w14:textId="77777777" w:rsidR="00732687" w:rsidRPr="008D07D1" w:rsidRDefault="007B52A5" w:rsidP="00276466">
            <w:pPr>
              <w:spacing w:before="57" w:after="57"/>
              <w:jc w:val="both"/>
              <w:rPr>
                <w:rFonts w:ascii="Arial" w:hAnsi="Arial" w:cs="Arial"/>
                <w:color w:val="000000" w:themeColor="text1"/>
                <w:szCs w:val="22"/>
              </w:rPr>
            </w:pPr>
            <w:r w:rsidRPr="008D07D1">
              <w:rPr>
                <w:rFonts w:ascii="Arial" w:hAnsi="Arial" w:cs="Arial"/>
                <w:color w:val="000000" w:themeColor="text1"/>
                <w:szCs w:val="22"/>
              </w:rPr>
              <w:t>PLU, PLUi, règlement d’urbanisme, plan local d’urbanisme, SIG, information géographique, urbanisme, CNIG, Géoportail de l’urbanisme, règlement écrit</w:t>
            </w:r>
          </w:p>
        </w:tc>
      </w:tr>
      <w:tr w:rsidR="00732687" w:rsidRPr="008D07D1" w14:paraId="6AB5F25B" w14:textId="77777777">
        <w:tc>
          <w:tcPr>
            <w:tcW w:w="2038" w:type="dxa"/>
            <w:tcBorders>
              <w:top w:val="single" w:sz="4" w:space="0" w:color="000000"/>
              <w:left w:val="single" w:sz="4" w:space="0" w:color="000000"/>
              <w:bottom w:val="single" w:sz="4" w:space="0" w:color="000000"/>
              <w:right w:val="single" w:sz="4" w:space="0" w:color="000000"/>
            </w:tcBorders>
          </w:tcPr>
          <w:p w14:paraId="66215631"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b/>
                <w:color w:val="000000" w:themeColor="text1"/>
                <w:szCs w:val="22"/>
              </w:rPr>
              <w:t>Statut du document</w:t>
            </w:r>
          </w:p>
        </w:tc>
        <w:tc>
          <w:tcPr>
            <w:tcW w:w="7589" w:type="dxa"/>
            <w:gridSpan w:val="2"/>
            <w:tcBorders>
              <w:top w:val="single" w:sz="4" w:space="0" w:color="000000"/>
              <w:left w:val="single" w:sz="4" w:space="0" w:color="000000"/>
              <w:bottom w:val="single" w:sz="4" w:space="0" w:color="000000"/>
              <w:right w:val="single" w:sz="4" w:space="0" w:color="000000"/>
            </w:tcBorders>
          </w:tcPr>
          <w:p w14:paraId="27F48598" w14:textId="77777777" w:rsidR="00732687" w:rsidRPr="008D07D1" w:rsidRDefault="007B52A5" w:rsidP="00276466">
            <w:pPr>
              <w:spacing w:before="57"/>
              <w:jc w:val="both"/>
              <w:rPr>
                <w:rFonts w:ascii="Arial" w:hAnsi="Arial" w:cs="Arial"/>
                <w:color w:val="000000" w:themeColor="text1"/>
                <w:szCs w:val="22"/>
              </w:rPr>
            </w:pPr>
            <w:r w:rsidRPr="008D07D1">
              <w:rPr>
                <w:rFonts w:ascii="Arial" w:hAnsi="Arial" w:cs="Arial"/>
                <w:color w:val="000000" w:themeColor="text1"/>
                <w:szCs w:val="22"/>
              </w:rPr>
              <w:t>Projet</w:t>
            </w:r>
          </w:p>
        </w:tc>
      </w:tr>
      <w:tr w:rsidR="00732687" w:rsidRPr="008D07D1" w14:paraId="5464EEB4" w14:textId="77777777">
        <w:tc>
          <w:tcPr>
            <w:tcW w:w="2038" w:type="dxa"/>
            <w:tcBorders>
              <w:top w:val="single" w:sz="4" w:space="0" w:color="000000"/>
              <w:left w:val="single" w:sz="4" w:space="0" w:color="000000"/>
              <w:bottom w:val="single" w:sz="4" w:space="0" w:color="000000"/>
              <w:right w:val="single" w:sz="4" w:space="0" w:color="000000"/>
            </w:tcBorders>
          </w:tcPr>
          <w:p w14:paraId="611F7A9A"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b/>
                <w:color w:val="000000" w:themeColor="text1"/>
                <w:szCs w:val="22"/>
              </w:rPr>
              <w:t>Remerciements</w:t>
            </w:r>
          </w:p>
        </w:tc>
        <w:tc>
          <w:tcPr>
            <w:tcW w:w="7589" w:type="dxa"/>
            <w:gridSpan w:val="2"/>
            <w:tcBorders>
              <w:top w:val="single" w:sz="4" w:space="0" w:color="000000"/>
              <w:left w:val="single" w:sz="4" w:space="0" w:color="000000"/>
              <w:bottom w:val="single" w:sz="4" w:space="0" w:color="000000"/>
              <w:right w:val="single" w:sz="4" w:space="0" w:color="000000"/>
            </w:tcBorders>
          </w:tcPr>
          <w:p w14:paraId="0FAF5538" w14:textId="77777777" w:rsidR="00732687" w:rsidRPr="008D07D1" w:rsidRDefault="007B52A5" w:rsidP="00276466">
            <w:pPr>
              <w:spacing w:before="57"/>
              <w:jc w:val="both"/>
              <w:rPr>
                <w:rFonts w:ascii="Arial" w:hAnsi="Arial" w:cs="Arial"/>
                <w:color w:val="000000" w:themeColor="text1"/>
                <w:szCs w:val="22"/>
              </w:rPr>
            </w:pPr>
            <w:r w:rsidRPr="008D07D1">
              <w:rPr>
                <w:rFonts w:ascii="Arial" w:hAnsi="Arial" w:cs="Arial"/>
                <w:color w:val="000000" w:themeColor="text1"/>
                <w:szCs w:val="22"/>
              </w:rPr>
              <w:t xml:space="preserve">Merci aux membres du sous-groupe SG6 du GT DDU du CNIG pour leur implication et à l’équipe projet GPU de l’IGN, en particulier à BUILDRZ et à l’équipe </w:t>
            </w:r>
            <w:proofErr w:type="spellStart"/>
            <w:r w:rsidRPr="008D07D1">
              <w:rPr>
                <w:rFonts w:ascii="Arial" w:hAnsi="Arial" w:cs="Arial"/>
                <w:color w:val="000000" w:themeColor="text1"/>
                <w:szCs w:val="22"/>
              </w:rPr>
              <w:t>SmartPLU</w:t>
            </w:r>
            <w:proofErr w:type="spellEnd"/>
            <w:r w:rsidRPr="008D07D1">
              <w:rPr>
                <w:rFonts w:ascii="Arial" w:hAnsi="Arial" w:cs="Arial"/>
                <w:color w:val="000000" w:themeColor="text1"/>
                <w:szCs w:val="22"/>
              </w:rPr>
              <w:t xml:space="preserve"> pour leur aide.</w:t>
            </w:r>
          </w:p>
        </w:tc>
      </w:tr>
      <w:tr w:rsidR="00732687" w:rsidRPr="008D07D1" w14:paraId="5B4E5D54" w14:textId="77777777">
        <w:tc>
          <w:tcPr>
            <w:tcW w:w="2038" w:type="dxa"/>
            <w:tcBorders>
              <w:top w:val="single" w:sz="4" w:space="0" w:color="000000"/>
              <w:left w:val="single" w:sz="4" w:space="0" w:color="000000"/>
              <w:bottom w:val="single" w:sz="4" w:space="0" w:color="000000"/>
              <w:right w:val="single" w:sz="4" w:space="0" w:color="000000"/>
            </w:tcBorders>
          </w:tcPr>
          <w:p w14:paraId="3F26536C"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noProof/>
              </w:rPr>
              <w:drawing>
                <wp:anchor distT="0" distB="0" distL="0" distR="0" simplePos="0" relativeHeight="2" behindDoc="1" locked="0" layoutInCell="1" allowOverlap="1" wp14:anchorId="23A0E27A" wp14:editId="6E1D1EA3">
                  <wp:simplePos x="0" y="0"/>
                  <wp:positionH relativeFrom="column">
                    <wp:posOffset>5509260</wp:posOffset>
                  </wp:positionH>
                  <wp:positionV relativeFrom="paragraph">
                    <wp:posOffset>34925</wp:posOffset>
                  </wp:positionV>
                  <wp:extent cx="507365" cy="752475"/>
                  <wp:effectExtent l="0" t="0" r="0" b="0"/>
                  <wp:wrapNone/>
                  <wp:docPr id="3"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1"/>
                          <pic:cNvPicPr>
                            <a:picLocks noChangeAspect="1" noChangeArrowheads="1"/>
                          </pic:cNvPicPr>
                        </pic:nvPicPr>
                        <pic:blipFill>
                          <a:blip r:embed="rId18"/>
                          <a:stretch>
                            <a:fillRect/>
                          </a:stretch>
                        </pic:blipFill>
                        <pic:spPr bwMode="auto">
                          <a:xfrm>
                            <a:off x="0" y="0"/>
                            <a:ext cx="507365" cy="752475"/>
                          </a:xfrm>
                          <a:prstGeom prst="rect">
                            <a:avLst/>
                          </a:prstGeom>
                        </pic:spPr>
                      </pic:pic>
                    </a:graphicData>
                  </a:graphic>
                </wp:anchor>
              </w:drawing>
            </w:r>
            <w:r w:rsidRPr="008D07D1">
              <w:rPr>
                <w:rFonts w:ascii="Arial" w:hAnsi="Arial" w:cs="Arial"/>
                <w:b/>
                <w:color w:val="000000" w:themeColor="text1"/>
                <w:szCs w:val="22"/>
              </w:rPr>
              <w:t>Licence</w:t>
            </w:r>
          </w:p>
        </w:tc>
        <w:tc>
          <w:tcPr>
            <w:tcW w:w="6470" w:type="dxa"/>
            <w:tcBorders>
              <w:top w:val="single" w:sz="4" w:space="0" w:color="000000"/>
              <w:left w:val="single" w:sz="4" w:space="0" w:color="000000"/>
              <w:bottom w:val="single" w:sz="4" w:space="0" w:color="000000"/>
              <w:right w:val="single" w:sz="4" w:space="0" w:color="000000"/>
            </w:tcBorders>
          </w:tcPr>
          <w:p w14:paraId="3C5B1C85" w14:textId="77777777" w:rsidR="00732687" w:rsidRPr="008D07D1" w:rsidRDefault="007B52A5" w:rsidP="00276466">
            <w:pPr>
              <w:spacing w:before="57" w:after="57"/>
              <w:jc w:val="both"/>
              <w:rPr>
                <w:rFonts w:ascii="Arial" w:hAnsi="Arial" w:cs="Arial"/>
                <w:color w:val="000000" w:themeColor="text1"/>
                <w:szCs w:val="22"/>
              </w:rPr>
            </w:pPr>
            <w:r w:rsidRPr="008D07D1">
              <w:rPr>
                <w:rFonts w:ascii="Arial" w:hAnsi="Arial" w:cs="Arial"/>
                <w:color w:val="000000" w:themeColor="text1"/>
                <w:szCs w:val="22"/>
              </w:rPr>
              <w:t xml:space="preserve">Le présent document est sous </w:t>
            </w:r>
            <w:hyperlink r:id="rId19" w:tgtFrame="_top">
              <w:r w:rsidRPr="008D07D1">
                <w:rPr>
                  <w:rStyle w:val="Lienhypertexte"/>
                  <w:rFonts w:ascii="Arial" w:hAnsi="Arial" w:cs="Arial"/>
                  <w:color w:val="000000" w:themeColor="text1"/>
                  <w:szCs w:val="22"/>
                </w:rPr>
                <w:t>Licence Ouverte</w:t>
              </w:r>
            </w:hyperlink>
            <w:r w:rsidRPr="008D07D1">
              <w:rPr>
                <w:rFonts w:ascii="Arial" w:hAnsi="Arial" w:cs="Arial"/>
                <w:color w:val="000000" w:themeColor="text1"/>
                <w:szCs w:val="22"/>
              </w:rPr>
              <w:t xml:space="preserve"> (Open Licence) Etalab</w:t>
            </w:r>
          </w:p>
        </w:tc>
        <w:tc>
          <w:tcPr>
            <w:tcW w:w="1119" w:type="dxa"/>
            <w:vMerge w:val="restart"/>
            <w:tcBorders>
              <w:top w:val="single" w:sz="4" w:space="0" w:color="000000"/>
              <w:left w:val="single" w:sz="4" w:space="0" w:color="000000"/>
              <w:bottom w:val="single" w:sz="4" w:space="0" w:color="000000"/>
              <w:right w:val="single" w:sz="4" w:space="0" w:color="000000"/>
            </w:tcBorders>
          </w:tcPr>
          <w:p w14:paraId="0E61DC55" w14:textId="77777777" w:rsidR="00732687" w:rsidRPr="008D07D1" w:rsidRDefault="00732687" w:rsidP="00276466">
            <w:pPr>
              <w:jc w:val="both"/>
              <w:rPr>
                <w:rFonts w:ascii="Arial" w:hAnsi="Arial" w:cs="Arial"/>
                <w:color w:val="000000" w:themeColor="text1"/>
                <w:szCs w:val="22"/>
              </w:rPr>
            </w:pPr>
          </w:p>
        </w:tc>
      </w:tr>
      <w:tr w:rsidR="00732687" w:rsidRPr="008D07D1" w14:paraId="00D8BF25" w14:textId="77777777">
        <w:tc>
          <w:tcPr>
            <w:tcW w:w="2038" w:type="dxa"/>
            <w:tcBorders>
              <w:top w:val="single" w:sz="4" w:space="0" w:color="000000"/>
              <w:left w:val="single" w:sz="4" w:space="0" w:color="000000"/>
              <w:bottom w:val="single" w:sz="4" w:space="0" w:color="000000"/>
              <w:right w:val="single" w:sz="4" w:space="0" w:color="000000"/>
            </w:tcBorders>
          </w:tcPr>
          <w:p w14:paraId="685F3F0C" w14:textId="77777777" w:rsidR="00732687" w:rsidRPr="008D07D1" w:rsidRDefault="007B52A5" w:rsidP="00276466">
            <w:pPr>
              <w:snapToGrid w:val="0"/>
              <w:spacing w:before="57" w:after="57"/>
              <w:jc w:val="both"/>
              <w:rPr>
                <w:rFonts w:ascii="Arial" w:hAnsi="Arial" w:cs="Arial"/>
                <w:b/>
                <w:color w:val="000000" w:themeColor="text1"/>
                <w:szCs w:val="22"/>
              </w:rPr>
            </w:pPr>
            <w:r w:rsidRPr="008D07D1">
              <w:rPr>
                <w:rFonts w:ascii="Arial" w:hAnsi="Arial" w:cs="Arial"/>
                <w:b/>
                <w:color w:val="000000" w:themeColor="text1"/>
                <w:szCs w:val="22"/>
              </w:rPr>
              <w:t>Contacts</w:t>
            </w:r>
          </w:p>
        </w:tc>
        <w:tc>
          <w:tcPr>
            <w:tcW w:w="6470" w:type="dxa"/>
            <w:tcBorders>
              <w:top w:val="single" w:sz="4" w:space="0" w:color="000000"/>
              <w:left w:val="single" w:sz="4" w:space="0" w:color="000000"/>
              <w:bottom w:val="single" w:sz="4" w:space="0" w:color="000000"/>
              <w:right w:val="single" w:sz="4" w:space="0" w:color="000000"/>
            </w:tcBorders>
          </w:tcPr>
          <w:p w14:paraId="29029FE7" w14:textId="77777777" w:rsidR="00732687" w:rsidRPr="008D07D1" w:rsidRDefault="007B52A5" w:rsidP="00276466">
            <w:pPr>
              <w:pStyle w:val="TexteFragment"/>
              <w:ind w:left="0"/>
              <w:jc w:val="both"/>
              <w:rPr>
                <w:rFonts w:ascii="Arial" w:hAnsi="Arial" w:cs="Arial"/>
                <w:color w:val="000000" w:themeColor="text1"/>
                <w:szCs w:val="22"/>
              </w:rPr>
            </w:pPr>
            <w:r w:rsidRPr="008D07D1">
              <w:rPr>
                <w:rFonts w:ascii="Arial" w:hAnsi="Arial" w:cs="Arial"/>
                <w:color w:val="000000" w:themeColor="text1"/>
                <w:szCs w:val="22"/>
              </w:rPr>
              <w:t>Sur le volet urbanisme : Ministère de l'Ecologie / DGALN / DHUP</w:t>
            </w:r>
          </w:p>
          <w:p w14:paraId="64BD3403" w14:textId="77777777" w:rsidR="00732687" w:rsidRPr="008D07D1" w:rsidRDefault="007B52A5" w:rsidP="00276466">
            <w:pPr>
              <w:pStyle w:val="TexteFragment"/>
              <w:ind w:left="0"/>
              <w:jc w:val="both"/>
              <w:rPr>
                <w:rFonts w:ascii="Arial" w:hAnsi="Arial" w:cs="Arial"/>
                <w:color w:val="000000" w:themeColor="text1"/>
                <w:szCs w:val="22"/>
              </w:rPr>
            </w:pPr>
            <w:r w:rsidRPr="008D07D1">
              <w:rPr>
                <w:rFonts w:ascii="Arial" w:hAnsi="Arial" w:cs="Arial"/>
                <w:color w:val="000000" w:themeColor="text1"/>
                <w:szCs w:val="22"/>
              </w:rPr>
              <w:t>Sur le volet numérisation et exploitation  : &lt; à préciser &gt;</w:t>
            </w:r>
          </w:p>
          <w:p w14:paraId="498141CA" w14:textId="3CBC0C38" w:rsidR="00732687" w:rsidRPr="008D07D1" w:rsidRDefault="007B52A5" w:rsidP="00276466">
            <w:pPr>
              <w:pStyle w:val="TexteFragment"/>
              <w:ind w:left="0"/>
              <w:jc w:val="both"/>
              <w:rPr>
                <w:rFonts w:ascii="Arial" w:hAnsi="Arial" w:cs="Arial"/>
                <w:color w:val="000000" w:themeColor="text1"/>
                <w:szCs w:val="22"/>
                <w:lang w:val="en-US"/>
              </w:rPr>
            </w:pPr>
            <w:r w:rsidRPr="008D07D1">
              <w:rPr>
                <w:rFonts w:ascii="Arial" w:hAnsi="Arial" w:cs="Arial"/>
                <w:color w:val="000000" w:themeColor="text1"/>
                <w:szCs w:val="22"/>
                <w:lang w:val="en-US"/>
              </w:rPr>
              <w:t xml:space="preserve">Contact </w:t>
            </w:r>
            <w:r w:rsidR="009C0F78" w:rsidRPr="008D07D1">
              <w:rPr>
                <w:rFonts w:ascii="Arial" w:hAnsi="Arial" w:cs="Arial"/>
                <w:color w:val="000000" w:themeColor="text1"/>
                <w:szCs w:val="22"/>
                <w:lang w:val="en-US"/>
              </w:rPr>
              <w:t>CNIG:</w:t>
            </w:r>
            <w:r w:rsidRPr="008D07D1">
              <w:rPr>
                <w:rFonts w:ascii="Arial" w:hAnsi="Arial" w:cs="Arial"/>
                <w:color w:val="000000" w:themeColor="text1"/>
                <w:szCs w:val="22"/>
                <w:lang w:val="en-US"/>
              </w:rPr>
              <w:t xml:space="preserve"> </w:t>
            </w:r>
            <w:hyperlink r:id="rId20" w:tgtFrame="_top">
              <w:r w:rsidRPr="008D07D1">
                <w:rPr>
                  <w:rStyle w:val="Lienhypertexte"/>
                  <w:rFonts w:ascii="Arial" w:hAnsi="Arial" w:cs="Arial"/>
                  <w:color w:val="000000" w:themeColor="text1"/>
                  <w:szCs w:val="22"/>
                  <w:lang w:val="en-US"/>
                </w:rPr>
                <w:t>cnig@cnig.gouv.fr</w:t>
              </w:r>
            </w:hyperlink>
          </w:p>
        </w:tc>
        <w:tc>
          <w:tcPr>
            <w:tcW w:w="1119" w:type="dxa"/>
            <w:vMerge/>
            <w:tcBorders>
              <w:top w:val="single" w:sz="4" w:space="0" w:color="000000"/>
              <w:left w:val="single" w:sz="4" w:space="0" w:color="000000"/>
              <w:bottom w:val="single" w:sz="4" w:space="0" w:color="000000"/>
              <w:right w:val="single" w:sz="4" w:space="0" w:color="000000"/>
            </w:tcBorders>
          </w:tcPr>
          <w:p w14:paraId="7EC5AF08" w14:textId="77777777" w:rsidR="00732687" w:rsidRPr="008D07D1" w:rsidRDefault="00732687" w:rsidP="00276466">
            <w:pPr>
              <w:jc w:val="both"/>
              <w:rPr>
                <w:rFonts w:ascii="Arial" w:hAnsi="Arial" w:cs="Arial"/>
                <w:color w:val="000000" w:themeColor="text1"/>
                <w:szCs w:val="22"/>
                <w:lang w:val="en-US"/>
              </w:rPr>
            </w:pPr>
          </w:p>
        </w:tc>
      </w:tr>
    </w:tbl>
    <w:p w14:paraId="16299E06" w14:textId="77777777" w:rsidR="00732687" w:rsidRPr="008D07D1" w:rsidRDefault="00732687" w:rsidP="00276466">
      <w:pPr>
        <w:pStyle w:val="Titre"/>
        <w:jc w:val="both"/>
        <w:rPr>
          <w:rFonts w:ascii="Arial" w:hAnsi="Arial" w:cs="Arial"/>
          <w:color w:val="000000" w:themeColor="text1"/>
          <w:sz w:val="22"/>
          <w:szCs w:val="22"/>
          <w:lang w:val="en-US"/>
        </w:rPr>
      </w:pPr>
    </w:p>
    <w:p w14:paraId="1A66EED6" w14:textId="77777777" w:rsidR="00732687" w:rsidRPr="00BE24EB" w:rsidRDefault="007B52A5" w:rsidP="00276466">
      <w:pPr>
        <w:pStyle w:val="Corpsdetexte"/>
        <w:jc w:val="both"/>
        <w:rPr>
          <w:rFonts w:ascii="Arial" w:hAnsi="Arial" w:cs="Arial"/>
          <w:color w:val="000000" w:themeColor="text1"/>
          <w:szCs w:val="22"/>
          <w:lang w:val="en-US"/>
        </w:rPr>
      </w:pPr>
      <w:r w:rsidRPr="00BE24EB">
        <w:rPr>
          <w:rFonts w:ascii="Arial" w:hAnsi="Arial" w:cs="Arial"/>
          <w:lang w:val="en-GB"/>
        </w:rPr>
        <w:br w:type="page"/>
      </w:r>
    </w:p>
    <w:p w14:paraId="79E53B84" w14:textId="77777777" w:rsidR="00732687" w:rsidRPr="00BE24EB" w:rsidRDefault="007B52A5" w:rsidP="00276466">
      <w:pPr>
        <w:pStyle w:val="Corpsdetexte"/>
        <w:jc w:val="both"/>
        <w:rPr>
          <w:rFonts w:ascii="Arial" w:hAnsi="Arial" w:cs="Arial"/>
          <w:b/>
          <w:color w:val="000000" w:themeColor="text1"/>
          <w:szCs w:val="22"/>
          <w:u w:val="single"/>
          <w:lang w:val="en-US"/>
        </w:rPr>
      </w:pPr>
      <w:r w:rsidRPr="00BE24EB">
        <w:rPr>
          <w:rFonts w:ascii="Arial" w:hAnsi="Arial" w:cs="Arial"/>
          <w:b/>
          <w:color w:val="000000" w:themeColor="text1"/>
          <w:szCs w:val="22"/>
          <w:u w:val="single"/>
          <w:lang w:val="en-US"/>
        </w:rPr>
        <w:t>Tables des matières</w:t>
      </w:r>
    </w:p>
    <w:sdt>
      <w:sdtPr>
        <w:rPr>
          <w:rFonts w:ascii="Arial" w:hAnsi="Arial" w:cs="Arial"/>
          <w:sz w:val="22"/>
          <w:szCs w:val="22"/>
        </w:rPr>
        <w:id w:val="405738822"/>
        <w:docPartObj>
          <w:docPartGallery w:val="Table of Contents"/>
          <w:docPartUnique/>
        </w:docPartObj>
      </w:sdtPr>
      <w:sdtEndPr/>
      <w:sdtContent>
        <w:p w14:paraId="6561096A" w14:textId="23E648FA" w:rsidR="00BE24EB" w:rsidRPr="00BE24EB" w:rsidRDefault="007B52A5">
          <w:pPr>
            <w:pStyle w:val="TM1"/>
            <w:rPr>
              <w:rFonts w:ascii="Arial" w:eastAsiaTheme="minorEastAsia" w:hAnsi="Arial" w:cs="Arial"/>
              <w:noProof/>
              <w:kern w:val="0"/>
              <w:sz w:val="22"/>
              <w:szCs w:val="22"/>
              <w:lang w:eastAsia="fr-FR"/>
            </w:rPr>
          </w:pPr>
          <w:r w:rsidRPr="00BE24EB">
            <w:rPr>
              <w:rFonts w:ascii="Arial" w:hAnsi="Arial" w:cs="Arial"/>
            </w:rPr>
            <w:fldChar w:fldCharType="begin"/>
          </w:r>
          <w:r w:rsidRPr="00BE24EB">
            <w:rPr>
              <w:rStyle w:val="Sautdindex"/>
              <w:rFonts w:ascii="Arial" w:hAnsi="Arial" w:cs="Arial"/>
              <w:webHidden/>
              <w:sz w:val="22"/>
              <w:szCs w:val="22"/>
            </w:rPr>
            <w:instrText xml:space="preserve"> TOC \z \o "1-3" \u \h</w:instrText>
          </w:r>
          <w:r w:rsidRPr="00BE24EB">
            <w:rPr>
              <w:rStyle w:val="Sautdindex"/>
              <w:rFonts w:ascii="Arial" w:hAnsi="Arial" w:cs="Arial"/>
              <w:sz w:val="22"/>
              <w:szCs w:val="22"/>
            </w:rPr>
            <w:fldChar w:fldCharType="separate"/>
          </w:r>
          <w:hyperlink w:anchor="_Toc174032921" w:history="1">
            <w:r w:rsidR="00BE24EB" w:rsidRPr="00BE24EB">
              <w:rPr>
                <w:rStyle w:val="Lienhypertexte"/>
                <w:rFonts w:ascii="Arial" w:hAnsi="Arial" w:cs="Arial"/>
                <w:noProof/>
              </w:rPr>
              <w:t>1.</w:t>
            </w:r>
            <w:r w:rsidR="00BE24EB" w:rsidRPr="00BE24EB">
              <w:rPr>
                <w:rFonts w:ascii="Arial" w:eastAsiaTheme="minorEastAsia" w:hAnsi="Arial" w:cs="Arial"/>
                <w:noProof/>
                <w:kern w:val="0"/>
                <w:sz w:val="22"/>
                <w:szCs w:val="22"/>
                <w:lang w:eastAsia="fr-FR"/>
              </w:rPr>
              <w:tab/>
            </w:r>
            <w:r w:rsidR="00BE24EB" w:rsidRPr="00BE24EB">
              <w:rPr>
                <w:rStyle w:val="Lienhypertexte"/>
                <w:rFonts w:ascii="Arial" w:hAnsi="Arial" w:cs="Arial"/>
                <w:noProof/>
              </w:rPr>
              <w:t>Suivi du document</w:t>
            </w:r>
            <w:r w:rsidR="00BE24EB" w:rsidRPr="00BE24EB">
              <w:rPr>
                <w:rFonts w:ascii="Arial" w:hAnsi="Arial" w:cs="Arial"/>
                <w:noProof/>
                <w:webHidden/>
              </w:rPr>
              <w:tab/>
            </w:r>
            <w:r w:rsidR="00BE24EB" w:rsidRPr="00BE24EB">
              <w:rPr>
                <w:rFonts w:ascii="Arial" w:hAnsi="Arial" w:cs="Arial"/>
                <w:noProof/>
                <w:webHidden/>
              </w:rPr>
              <w:fldChar w:fldCharType="begin"/>
            </w:r>
            <w:r w:rsidR="00BE24EB" w:rsidRPr="00BE24EB">
              <w:rPr>
                <w:rFonts w:ascii="Arial" w:hAnsi="Arial" w:cs="Arial"/>
                <w:noProof/>
                <w:webHidden/>
              </w:rPr>
              <w:instrText xml:space="preserve"> PAGEREF _Toc174032921 \h </w:instrText>
            </w:r>
            <w:r w:rsidR="00BE24EB" w:rsidRPr="00BE24EB">
              <w:rPr>
                <w:rFonts w:ascii="Arial" w:hAnsi="Arial" w:cs="Arial"/>
                <w:noProof/>
                <w:webHidden/>
              </w:rPr>
            </w:r>
            <w:r w:rsidR="00BE24EB" w:rsidRPr="00BE24EB">
              <w:rPr>
                <w:rFonts w:ascii="Arial" w:hAnsi="Arial" w:cs="Arial"/>
                <w:noProof/>
                <w:webHidden/>
              </w:rPr>
              <w:fldChar w:fldCharType="separate"/>
            </w:r>
            <w:r w:rsidR="00BE24EB" w:rsidRPr="00BE24EB">
              <w:rPr>
                <w:rFonts w:ascii="Arial" w:hAnsi="Arial" w:cs="Arial"/>
                <w:noProof/>
                <w:webHidden/>
              </w:rPr>
              <w:t>6</w:t>
            </w:r>
            <w:r w:rsidR="00BE24EB" w:rsidRPr="00BE24EB">
              <w:rPr>
                <w:rFonts w:ascii="Arial" w:hAnsi="Arial" w:cs="Arial"/>
                <w:noProof/>
                <w:webHidden/>
              </w:rPr>
              <w:fldChar w:fldCharType="end"/>
            </w:r>
          </w:hyperlink>
        </w:p>
        <w:p w14:paraId="56B325C3" w14:textId="417EAA4A" w:rsidR="00BE24EB" w:rsidRPr="00BE24EB" w:rsidRDefault="00BE24EB">
          <w:pPr>
            <w:pStyle w:val="TM1"/>
            <w:rPr>
              <w:rFonts w:ascii="Arial" w:eastAsiaTheme="minorEastAsia" w:hAnsi="Arial" w:cs="Arial"/>
              <w:noProof/>
              <w:kern w:val="0"/>
              <w:sz w:val="22"/>
              <w:szCs w:val="22"/>
              <w:lang w:eastAsia="fr-FR"/>
            </w:rPr>
          </w:pPr>
          <w:hyperlink w:anchor="_Toc174032922" w:history="1">
            <w:r w:rsidRPr="00BE24EB">
              <w:rPr>
                <w:rStyle w:val="Lienhypertexte"/>
                <w:rFonts w:ascii="Arial" w:hAnsi="Arial" w:cs="Arial"/>
                <w:noProof/>
              </w:rPr>
              <w:t>2.</w:t>
            </w:r>
            <w:r w:rsidRPr="00BE24EB">
              <w:rPr>
                <w:rFonts w:ascii="Arial" w:eastAsiaTheme="minorEastAsia" w:hAnsi="Arial" w:cs="Arial"/>
                <w:noProof/>
                <w:kern w:val="0"/>
                <w:sz w:val="22"/>
                <w:szCs w:val="22"/>
                <w:lang w:eastAsia="fr-FR"/>
              </w:rPr>
              <w:tab/>
            </w:r>
            <w:r w:rsidRPr="00BE24EB">
              <w:rPr>
                <w:rStyle w:val="Lienhypertexte"/>
                <w:rFonts w:ascii="Arial" w:hAnsi="Arial" w:cs="Arial"/>
                <w:noProof/>
              </w:rPr>
              <w:t>Définitions</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_Toc174032922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7</w:t>
            </w:r>
            <w:r w:rsidRPr="00BE24EB">
              <w:rPr>
                <w:rFonts w:ascii="Arial" w:hAnsi="Arial" w:cs="Arial"/>
                <w:noProof/>
                <w:webHidden/>
              </w:rPr>
              <w:fldChar w:fldCharType="end"/>
            </w:r>
          </w:hyperlink>
        </w:p>
        <w:p w14:paraId="31BC9D28" w14:textId="7DA840C8" w:rsidR="00BE24EB" w:rsidRPr="00BE24EB" w:rsidRDefault="00BE24EB">
          <w:pPr>
            <w:pStyle w:val="TM1"/>
            <w:rPr>
              <w:rFonts w:ascii="Arial" w:eastAsiaTheme="minorEastAsia" w:hAnsi="Arial" w:cs="Arial"/>
              <w:noProof/>
              <w:kern w:val="0"/>
              <w:sz w:val="22"/>
              <w:szCs w:val="22"/>
              <w:lang w:eastAsia="fr-FR"/>
            </w:rPr>
          </w:pPr>
          <w:hyperlink w:anchor="_Toc174032923" w:history="1">
            <w:r w:rsidRPr="00BE24EB">
              <w:rPr>
                <w:rStyle w:val="Lienhypertexte"/>
                <w:rFonts w:ascii="Arial" w:hAnsi="Arial" w:cs="Arial"/>
                <w:noProof/>
              </w:rPr>
              <w:t>3.</w:t>
            </w:r>
            <w:r w:rsidRPr="00BE24EB">
              <w:rPr>
                <w:rFonts w:ascii="Arial" w:eastAsiaTheme="minorEastAsia" w:hAnsi="Arial" w:cs="Arial"/>
                <w:noProof/>
                <w:kern w:val="0"/>
                <w:sz w:val="22"/>
                <w:szCs w:val="22"/>
                <w:lang w:eastAsia="fr-FR"/>
              </w:rPr>
              <w:tab/>
            </w:r>
            <w:r w:rsidRPr="00BE24EB">
              <w:rPr>
                <w:rStyle w:val="Lienhypertexte"/>
                <w:rFonts w:ascii="Arial" w:hAnsi="Arial" w:cs="Arial"/>
                <w:noProof/>
              </w:rPr>
              <w:t>Acronymes</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_Toc174032923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8</w:t>
            </w:r>
            <w:r w:rsidRPr="00BE24EB">
              <w:rPr>
                <w:rFonts w:ascii="Arial" w:hAnsi="Arial" w:cs="Arial"/>
                <w:noProof/>
                <w:webHidden/>
              </w:rPr>
              <w:fldChar w:fldCharType="end"/>
            </w:r>
          </w:hyperlink>
        </w:p>
        <w:p w14:paraId="2BE5CFEA" w14:textId="5F62556A" w:rsidR="00BE24EB" w:rsidRPr="00BE24EB" w:rsidRDefault="00BE24EB">
          <w:pPr>
            <w:pStyle w:val="TM1"/>
            <w:rPr>
              <w:rFonts w:ascii="Arial" w:eastAsiaTheme="minorEastAsia" w:hAnsi="Arial" w:cs="Arial"/>
              <w:noProof/>
              <w:kern w:val="0"/>
              <w:sz w:val="22"/>
              <w:szCs w:val="22"/>
              <w:lang w:eastAsia="fr-FR"/>
            </w:rPr>
          </w:pPr>
          <w:hyperlink w:anchor="_Toc174032924" w:history="1">
            <w:r w:rsidRPr="00BE24EB">
              <w:rPr>
                <w:rStyle w:val="Lienhypertexte"/>
                <w:rFonts w:ascii="Arial" w:hAnsi="Arial" w:cs="Arial"/>
                <w:noProof/>
              </w:rPr>
              <w:t>4.</w:t>
            </w:r>
            <w:r w:rsidRPr="00BE24EB">
              <w:rPr>
                <w:rFonts w:ascii="Arial" w:eastAsiaTheme="minorEastAsia" w:hAnsi="Arial" w:cs="Arial"/>
                <w:noProof/>
                <w:kern w:val="0"/>
                <w:sz w:val="22"/>
                <w:szCs w:val="22"/>
                <w:lang w:eastAsia="fr-FR"/>
              </w:rPr>
              <w:tab/>
            </w:r>
            <w:r w:rsidRPr="00BE24EB">
              <w:rPr>
                <w:rStyle w:val="Lienhypertexte"/>
                <w:rFonts w:ascii="Arial" w:hAnsi="Arial" w:cs="Arial"/>
                <w:noProof/>
              </w:rPr>
              <w:t>Présentation du standard SRU niveau 2</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_Toc174032924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9</w:t>
            </w:r>
            <w:r w:rsidRPr="00BE24EB">
              <w:rPr>
                <w:rFonts w:ascii="Arial" w:hAnsi="Arial" w:cs="Arial"/>
                <w:noProof/>
                <w:webHidden/>
              </w:rPr>
              <w:fldChar w:fldCharType="end"/>
            </w:r>
          </w:hyperlink>
        </w:p>
        <w:p w14:paraId="2A660951" w14:textId="762494D6" w:rsidR="00BE24EB" w:rsidRPr="00BE24EB" w:rsidRDefault="00BE24EB">
          <w:pPr>
            <w:pStyle w:val="TM2"/>
            <w:tabs>
              <w:tab w:val="left" w:pos="1020"/>
              <w:tab w:val="right" w:leader="dot" w:pos="9628"/>
            </w:tabs>
            <w:rPr>
              <w:rFonts w:ascii="Arial" w:eastAsiaTheme="minorEastAsia" w:hAnsi="Arial" w:cs="Arial"/>
              <w:noProof/>
              <w:kern w:val="0"/>
              <w:sz w:val="22"/>
              <w:szCs w:val="22"/>
              <w:lang w:eastAsia="fr-FR"/>
            </w:rPr>
          </w:pPr>
          <w:hyperlink w:anchor="_Toc174032925" w:history="1">
            <w:r w:rsidRPr="00BE24EB">
              <w:rPr>
                <w:rStyle w:val="Lienhypertexte"/>
                <w:rFonts w:ascii="Arial" w:hAnsi="Arial" w:cs="Arial"/>
                <w:noProof/>
              </w:rPr>
              <w:t>4.1</w:t>
            </w:r>
            <w:r w:rsidRPr="00BE24EB">
              <w:rPr>
                <w:rFonts w:ascii="Arial" w:eastAsiaTheme="minorEastAsia" w:hAnsi="Arial" w:cs="Arial"/>
                <w:noProof/>
                <w:kern w:val="0"/>
                <w:sz w:val="22"/>
                <w:szCs w:val="22"/>
                <w:lang w:eastAsia="fr-FR"/>
              </w:rPr>
              <w:tab/>
            </w:r>
            <w:r w:rsidRPr="00BE24EB">
              <w:rPr>
                <w:rStyle w:val="Lienhypertexte"/>
                <w:rFonts w:ascii="Arial" w:hAnsi="Arial" w:cs="Arial"/>
                <w:noProof/>
              </w:rPr>
              <w:t>Références normatives</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_Toc174032925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11</w:t>
            </w:r>
            <w:r w:rsidRPr="00BE24EB">
              <w:rPr>
                <w:rFonts w:ascii="Arial" w:hAnsi="Arial" w:cs="Arial"/>
                <w:noProof/>
                <w:webHidden/>
              </w:rPr>
              <w:fldChar w:fldCharType="end"/>
            </w:r>
          </w:hyperlink>
        </w:p>
        <w:p w14:paraId="278042F1" w14:textId="756456BA" w:rsidR="00BE24EB" w:rsidRPr="00BE24EB" w:rsidRDefault="00BE24EB">
          <w:pPr>
            <w:pStyle w:val="TM2"/>
            <w:tabs>
              <w:tab w:val="left" w:pos="1020"/>
              <w:tab w:val="right" w:leader="dot" w:pos="9628"/>
            </w:tabs>
            <w:rPr>
              <w:rFonts w:ascii="Arial" w:eastAsiaTheme="minorEastAsia" w:hAnsi="Arial" w:cs="Arial"/>
              <w:noProof/>
              <w:kern w:val="0"/>
              <w:sz w:val="22"/>
              <w:szCs w:val="22"/>
              <w:lang w:eastAsia="fr-FR"/>
            </w:rPr>
          </w:pPr>
          <w:hyperlink w:anchor="_Toc174032926" w:history="1">
            <w:r w:rsidRPr="00BE24EB">
              <w:rPr>
                <w:rStyle w:val="Lienhypertexte"/>
                <w:rFonts w:ascii="Arial" w:hAnsi="Arial" w:cs="Arial"/>
                <w:noProof/>
              </w:rPr>
              <w:t>4.2</w:t>
            </w:r>
            <w:r w:rsidRPr="00BE24EB">
              <w:rPr>
                <w:rFonts w:ascii="Arial" w:eastAsiaTheme="minorEastAsia" w:hAnsi="Arial" w:cs="Arial"/>
                <w:noProof/>
                <w:kern w:val="0"/>
                <w:sz w:val="22"/>
                <w:szCs w:val="22"/>
                <w:lang w:eastAsia="fr-FR"/>
              </w:rPr>
              <w:tab/>
            </w:r>
            <w:r w:rsidRPr="00BE24EB">
              <w:rPr>
                <w:rStyle w:val="Lienhypertexte"/>
                <w:rFonts w:ascii="Arial" w:hAnsi="Arial" w:cs="Arial"/>
                <w:noProof/>
              </w:rPr>
              <w:t>Ressources complémentaires</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_Toc174032926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11</w:t>
            </w:r>
            <w:r w:rsidRPr="00BE24EB">
              <w:rPr>
                <w:rFonts w:ascii="Arial" w:hAnsi="Arial" w:cs="Arial"/>
                <w:noProof/>
                <w:webHidden/>
              </w:rPr>
              <w:fldChar w:fldCharType="end"/>
            </w:r>
          </w:hyperlink>
        </w:p>
        <w:p w14:paraId="7E94DB35" w14:textId="4B63F5E6" w:rsidR="00BE24EB" w:rsidRPr="00BE24EB" w:rsidRDefault="00BE24EB">
          <w:pPr>
            <w:pStyle w:val="TM1"/>
            <w:rPr>
              <w:rFonts w:ascii="Arial" w:eastAsiaTheme="minorEastAsia" w:hAnsi="Arial" w:cs="Arial"/>
              <w:noProof/>
              <w:kern w:val="0"/>
              <w:sz w:val="22"/>
              <w:szCs w:val="22"/>
              <w:lang w:eastAsia="fr-FR"/>
            </w:rPr>
          </w:pPr>
          <w:hyperlink w:anchor="_Toc174032927" w:history="1">
            <w:r w:rsidRPr="00BE24EB">
              <w:rPr>
                <w:rStyle w:val="Lienhypertexte"/>
                <w:rFonts w:ascii="Arial" w:hAnsi="Arial" w:cs="Arial"/>
                <w:noProof/>
              </w:rPr>
              <w:t>5.</w:t>
            </w:r>
            <w:r w:rsidRPr="00BE24EB">
              <w:rPr>
                <w:rFonts w:ascii="Arial" w:eastAsiaTheme="minorEastAsia" w:hAnsi="Arial" w:cs="Arial"/>
                <w:noProof/>
                <w:kern w:val="0"/>
                <w:sz w:val="22"/>
                <w:szCs w:val="22"/>
                <w:lang w:eastAsia="fr-FR"/>
              </w:rPr>
              <w:tab/>
            </w:r>
            <w:r w:rsidRPr="00BE24EB">
              <w:rPr>
                <w:rStyle w:val="Lienhypertexte"/>
                <w:rFonts w:ascii="Arial" w:hAnsi="Arial" w:cs="Arial"/>
                <w:noProof/>
              </w:rPr>
              <w:t>Structuration du règlement d’urbanisme</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_Toc174032927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12</w:t>
            </w:r>
            <w:r w:rsidRPr="00BE24EB">
              <w:rPr>
                <w:rFonts w:ascii="Arial" w:hAnsi="Arial" w:cs="Arial"/>
                <w:noProof/>
                <w:webHidden/>
              </w:rPr>
              <w:fldChar w:fldCharType="end"/>
            </w:r>
          </w:hyperlink>
        </w:p>
        <w:p w14:paraId="2FAA8148" w14:textId="2DB2090B" w:rsidR="00BE24EB" w:rsidRPr="00BE24EB" w:rsidRDefault="00BE24EB">
          <w:pPr>
            <w:pStyle w:val="TM2"/>
            <w:tabs>
              <w:tab w:val="right" w:leader="dot" w:pos="9628"/>
            </w:tabs>
            <w:rPr>
              <w:rFonts w:ascii="Arial" w:eastAsiaTheme="minorEastAsia" w:hAnsi="Arial" w:cs="Arial"/>
              <w:noProof/>
              <w:kern w:val="0"/>
              <w:sz w:val="22"/>
              <w:szCs w:val="22"/>
              <w:lang w:eastAsia="fr-FR"/>
            </w:rPr>
          </w:pPr>
          <w:hyperlink w:anchor="_Toc174032928" w:history="1">
            <w:r w:rsidRPr="00BE24EB">
              <w:rPr>
                <w:rStyle w:val="Lienhypertexte"/>
                <w:rFonts w:ascii="Arial" w:hAnsi="Arial" w:cs="Arial"/>
                <w:noProof/>
              </w:rPr>
              <w:t>5.1 Vue d’ensemble du modèle</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_Toc174032928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12</w:t>
            </w:r>
            <w:r w:rsidRPr="00BE24EB">
              <w:rPr>
                <w:rFonts w:ascii="Arial" w:hAnsi="Arial" w:cs="Arial"/>
                <w:noProof/>
                <w:webHidden/>
              </w:rPr>
              <w:fldChar w:fldCharType="end"/>
            </w:r>
          </w:hyperlink>
        </w:p>
        <w:p w14:paraId="3B2E78E7" w14:textId="012FDD9A" w:rsidR="00BE24EB" w:rsidRPr="00BE24EB" w:rsidRDefault="00BE24EB">
          <w:pPr>
            <w:pStyle w:val="TM2"/>
            <w:tabs>
              <w:tab w:val="left" w:pos="1020"/>
              <w:tab w:val="right" w:leader="dot" w:pos="9628"/>
            </w:tabs>
            <w:rPr>
              <w:rFonts w:ascii="Arial" w:eastAsiaTheme="minorEastAsia" w:hAnsi="Arial" w:cs="Arial"/>
              <w:noProof/>
              <w:kern w:val="0"/>
              <w:sz w:val="22"/>
              <w:szCs w:val="22"/>
              <w:lang w:eastAsia="fr-FR"/>
            </w:rPr>
          </w:pPr>
          <w:hyperlink w:anchor="_Toc174032929" w:history="1">
            <w:r w:rsidRPr="00BE24EB">
              <w:rPr>
                <w:rStyle w:val="Lienhypertexte"/>
                <w:rFonts w:ascii="Arial" w:hAnsi="Arial" w:cs="Arial"/>
                <w:noProof/>
              </w:rPr>
              <w:t>5.2</w:t>
            </w:r>
            <w:r w:rsidRPr="00BE24EB">
              <w:rPr>
                <w:rFonts w:ascii="Arial" w:eastAsiaTheme="minorEastAsia" w:hAnsi="Arial" w:cs="Arial"/>
                <w:noProof/>
                <w:kern w:val="0"/>
                <w:sz w:val="22"/>
                <w:szCs w:val="22"/>
                <w:lang w:eastAsia="fr-FR"/>
              </w:rPr>
              <w:tab/>
            </w:r>
            <w:r w:rsidRPr="00BE24EB">
              <w:rPr>
                <w:rStyle w:val="Lienhypertexte"/>
                <w:rFonts w:ascii="Arial" w:hAnsi="Arial" w:cs="Arial"/>
                <w:noProof/>
              </w:rPr>
              <w:t>Modèle de données</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_Toc174032929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13</w:t>
            </w:r>
            <w:r w:rsidRPr="00BE24EB">
              <w:rPr>
                <w:rFonts w:ascii="Arial" w:hAnsi="Arial" w:cs="Arial"/>
                <w:noProof/>
                <w:webHidden/>
              </w:rPr>
              <w:fldChar w:fldCharType="end"/>
            </w:r>
          </w:hyperlink>
        </w:p>
        <w:p w14:paraId="00E11648" w14:textId="0B916314" w:rsidR="00BE24EB" w:rsidRPr="00BE24EB" w:rsidRDefault="00BE24EB">
          <w:pPr>
            <w:pStyle w:val="TM2"/>
            <w:tabs>
              <w:tab w:val="right" w:leader="dot" w:pos="9628"/>
            </w:tabs>
            <w:rPr>
              <w:rFonts w:ascii="Arial" w:eastAsiaTheme="minorEastAsia" w:hAnsi="Arial" w:cs="Arial"/>
              <w:noProof/>
              <w:kern w:val="0"/>
              <w:sz w:val="22"/>
              <w:szCs w:val="22"/>
              <w:lang w:eastAsia="fr-FR"/>
            </w:rPr>
          </w:pPr>
          <w:hyperlink w:anchor="_Toc174032930" w:history="1">
            <w:r w:rsidRPr="00BE24EB">
              <w:rPr>
                <w:rStyle w:val="Lienhypertexte"/>
                <w:rFonts w:ascii="Arial" w:hAnsi="Arial" w:cs="Arial"/>
                <w:noProof/>
              </w:rPr>
              <w:t>5.3 Catalogue d’objets</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_Toc174032930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15</w:t>
            </w:r>
            <w:r w:rsidRPr="00BE24EB">
              <w:rPr>
                <w:rFonts w:ascii="Arial" w:hAnsi="Arial" w:cs="Arial"/>
                <w:noProof/>
                <w:webHidden/>
              </w:rPr>
              <w:fldChar w:fldCharType="end"/>
            </w:r>
          </w:hyperlink>
        </w:p>
        <w:p w14:paraId="56206BE5" w14:textId="065569FF" w:rsidR="00BE24EB" w:rsidRPr="00BE24EB" w:rsidRDefault="00BE24EB">
          <w:pPr>
            <w:pStyle w:val="TM3"/>
            <w:rPr>
              <w:rFonts w:ascii="Arial" w:hAnsi="Arial" w:cs="Arial"/>
              <w:noProof/>
              <w:lang w:val="fr-FR" w:eastAsia="fr-FR"/>
            </w:rPr>
          </w:pPr>
          <w:hyperlink w:anchor="_Toc174032938" w:history="1">
            <w:r w:rsidRPr="00BE24EB">
              <w:rPr>
                <w:rStyle w:val="Lienhypertexte"/>
                <w:rFonts w:ascii="Arial" w:hAnsi="Arial" w:cs="Arial"/>
                <w:noProof/>
              </w:rPr>
              <w:t>5.3.1</w:t>
            </w:r>
            <w:r w:rsidRPr="00BE24EB">
              <w:rPr>
                <w:rFonts w:ascii="Arial" w:hAnsi="Arial" w:cs="Arial"/>
                <w:noProof/>
                <w:lang w:val="fr-FR" w:eastAsia="fr-FR"/>
              </w:rPr>
              <w:tab/>
            </w:r>
            <w:r w:rsidRPr="00BE24EB">
              <w:rPr>
                <w:rStyle w:val="Lienhypertexte"/>
                <w:rFonts w:ascii="Arial" w:hAnsi="Arial" w:cs="Arial"/>
                <w:noProof/>
              </w:rPr>
              <w:t>Gestion des identifiants</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_Toc174032938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15</w:t>
            </w:r>
            <w:r w:rsidRPr="00BE24EB">
              <w:rPr>
                <w:rFonts w:ascii="Arial" w:hAnsi="Arial" w:cs="Arial"/>
                <w:noProof/>
                <w:webHidden/>
              </w:rPr>
              <w:fldChar w:fldCharType="end"/>
            </w:r>
          </w:hyperlink>
        </w:p>
        <w:p w14:paraId="34D822AF" w14:textId="4BF6A06F" w:rsidR="00BE24EB" w:rsidRPr="00BE24EB" w:rsidRDefault="00BE24EB">
          <w:pPr>
            <w:pStyle w:val="TM3"/>
            <w:rPr>
              <w:rFonts w:ascii="Arial" w:hAnsi="Arial" w:cs="Arial"/>
              <w:noProof/>
              <w:lang w:val="fr-FR" w:eastAsia="fr-FR"/>
            </w:rPr>
          </w:pPr>
          <w:hyperlink w:anchor="_Toc174032939" w:history="1">
            <w:r w:rsidRPr="00BE24EB">
              <w:rPr>
                <w:rStyle w:val="Lienhypertexte"/>
                <w:rFonts w:ascii="Arial" w:hAnsi="Arial" w:cs="Arial"/>
                <w:noProof/>
              </w:rPr>
              <w:t>5.3.2</w:t>
            </w:r>
            <w:r w:rsidRPr="00BE24EB">
              <w:rPr>
                <w:rFonts w:ascii="Arial" w:hAnsi="Arial" w:cs="Arial"/>
                <w:noProof/>
                <w:lang w:val="fr-FR" w:eastAsia="fr-FR"/>
              </w:rPr>
              <w:tab/>
            </w:r>
            <w:r w:rsidRPr="00BE24EB">
              <w:rPr>
                <w:rStyle w:val="Lienhypertexte"/>
                <w:rFonts w:ascii="Arial" w:hAnsi="Arial" w:cs="Arial"/>
                <w:noProof/>
              </w:rPr>
              <w:t>Classe Regle</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_Toc174032939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15</w:t>
            </w:r>
            <w:r w:rsidRPr="00BE24EB">
              <w:rPr>
                <w:rFonts w:ascii="Arial" w:hAnsi="Arial" w:cs="Arial"/>
                <w:noProof/>
                <w:webHidden/>
              </w:rPr>
              <w:fldChar w:fldCharType="end"/>
            </w:r>
          </w:hyperlink>
        </w:p>
        <w:p w14:paraId="62B7677E" w14:textId="239C3222" w:rsidR="00BE24EB" w:rsidRPr="00BE24EB" w:rsidRDefault="00BE24EB">
          <w:pPr>
            <w:pStyle w:val="TM3"/>
            <w:rPr>
              <w:rFonts w:ascii="Arial" w:hAnsi="Arial" w:cs="Arial"/>
              <w:noProof/>
              <w:lang w:val="fr-FR" w:eastAsia="fr-FR"/>
            </w:rPr>
          </w:pPr>
          <w:hyperlink w:anchor="_Toc174032940" w:history="1">
            <w:r w:rsidRPr="00BE24EB">
              <w:rPr>
                <w:rStyle w:val="Lienhypertexte"/>
                <w:rFonts w:ascii="Arial" w:hAnsi="Arial" w:cs="Arial"/>
                <w:noProof/>
              </w:rPr>
              <w:t>5.3.3</w:t>
            </w:r>
            <w:r w:rsidRPr="00BE24EB">
              <w:rPr>
                <w:rFonts w:ascii="Arial" w:hAnsi="Arial" w:cs="Arial"/>
                <w:noProof/>
                <w:lang w:val="fr-FR" w:eastAsia="fr-FR"/>
              </w:rPr>
              <w:tab/>
            </w:r>
            <w:r w:rsidRPr="00BE24EB">
              <w:rPr>
                <w:rStyle w:val="Lienhypertexte"/>
                <w:rFonts w:ascii="Arial" w:hAnsi="Arial" w:cs="Arial"/>
                <w:noProof/>
              </w:rPr>
              <w:t>Classes Opérateurs</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_Toc174032940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16</w:t>
            </w:r>
            <w:r w:rsidRPr="00BE24EB">
              <w:rPr>
                <w:rFonts w:ascii="Arial" w:hAnsi="Arial" w:cs="Arial"/>
                <w:noProof/>
                <w:webHidden/>
              </w:rPr>
              <w:fldChar w:fldCharType="end"/>
            </w:r>
          </w:hyperlink>
        </w:p>
        <w:p w14:paraId="310A3766" w14:textId="0CCE3653" w:rsidR="00BE24EB" w:rsidRPr="00BE24EB" w:rsidRDefault="00BE24EB">
          <w:pPr>
            <w:pStyle w:val="TM3"/>
            <w:rPr>
              <w:rFonts w:ascii="Arial" w:hAnsi="Arial" w:cs="Arial"/>
              <w:noProof/>
              <w:lang w:val="fr-FR" w:eastAsia="fr-FR"/>
            </w:rPr>
          </w:pPr>
          <w:hyperlink w:anchor="_Toc174032941" w:history="1">
            <w:r w:rsidRPr="00BE24EB">
              <w:rPr>
                <w:rStyle w:val="Lienhypertexte"/>
                <w:rFonts w:ascii="Arial" w:hAnsi="Arial" w:cs="Arial"/>
                <w:noProof/>
              </w:rPr>
              <w:t>5.3.4</w:t>
            </w:r>
            <w:r w:rsidRPr="00BE24EB">
              <w:rPr>
                <w:rFonts w:ascii="Arial" w:hAnsi="Arial" w:cs="Arial"/>
                <w:noProof/>
                <w:lang w:val="fr-FR" w:eastAsia="fr-FR"/>
              </w:rPr>
              <w:tab/>
            </w:r>
            <w:r w:rsidRPr="00BE24EB">
              <w:rPr>
                <w:rStyle w:val="Lienhypertexte"/>
                <w:rFonts w:ascii="Arial" w:hAnsi="Arial" w:cs="Arial"/>
                <w:noProof/>
              </w:rPr>
              <w:t>Classe Condition</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_Toc174032941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17</w:t>
            </w:r>
            <w:r w:rsidRPr="00BE24EB">
              <w:rPr>
                <w:rFonts w:ascii="Arial" w:hAnsi="Arial" w:cs="Arial"/>
                <w:noProof/>
                <w:webHidden/>
              </w:rPr>
              <w:fldChar w:fldCharType="end"/>
            </w:r>
          </w:hyperlink>
        </w:p>
        <w:p w14:paraId="6FFC09BC" w14:textId="44E43718" w:rsidR="00BE24EB" w:rsidRPr="00BE24EB" w:rsidRDefault="00BE24EB">
          <w:pPr>
            <w:pStyle w:val="TM3"/>
            <w:rPr>
              <w:rFonts w:ascii="Arial" w:hAnsi="Arial" w:cs="Arial"/>
              <w:noProof/>
              <w:lang w:val="fr-FR" w:eastAsia="fr-FR"/>
            </w:rPr>
          </w:pPr>
          <w:hyperlink w:anchor="_Toc174032953" w:history="1">
            <w:r w:rsidRPr="00BE24EB">
              <w:rPr>
                <w:rStyle w:val="Lienhypertexte"/>
                <w:rFonts w:ascii="Arial" w:hAnsi="Arial" w:cs="Arial"/>
                <w:noProof/>
              </w:rPr>
              <w:t>5.3.5</w:t>
            </w:r>
            <w:r w:rsidRPr="00BE24EB">
              <w:rPr>
                <w:rFonts w:ascii="Arial" w:hAnsi="Arial" w:cs="Arial"/>
                <w:noProof/>
                <w:lang w:val="fr-FR" w:eastAsia="fr-FR"/>
              </w:rPr>
              <w:tab/>
            </w:r>
            <w:r w:rsidRPr="00BE24EB">
              <w:rPr>
                <w:rStyle w:val="Lienhypertexte"/>
                <w:rFonts w:ascii="Arial" w:hAnsi="Arial" w:cs="Arial"/>
                <w:noProof/>
              </w:rPr>
              <w:t>Classe Contrainte</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_Toc174032953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17</w:t>
            </w:r>
            <w:r w:rsidRPr="00BE24EB">
              <w:rPr>
                <w:rFonts w:ascii="Arial" w:hAnsi="Arial" w:cs="Arial"/>
                <w:noProof/>
                <w:webHidden/>
              </w:rPr>
              <w:fldChar w:fldCharType="end"/>
            </w:r>
          </w:hyperlink>
        </w:p>
        <w:p w14:paraId="330E6EA7" w14:textId="51ECB15E" w:rsidR="00BE24EB" w:rsidRPr="00BE24EB" w:rsidRDefault="00BE24EB">
          <w:pPr>
            <w:pStyle w:val="TM3"/>
            <w:rPr>
              <w:rFonts w:ascii="Arial" w:hAnsi="Arial" w:cs="Arial"/>
              <w:noProof/>
              <w:lang w:val="fr-FR" w:eastAsia="fr-FR"/>
            </w:rPr>
          </w:pPr>
          <w:hyperlink w:anchor="_Toc174032954" w:history="1">
            <w:r w:rsidRPr="00BE24EB">
              <w:rPr>
                <w:rStyle w:val="Lienhypertexte"/>
                <w:rFonts w:ascii="Arial" w:hAnsi="Arial" w:cs="Arial"/>
                <w:noProof/>
              </w:rPr>
              <w:t>5.3.6</w:t>
            </w:r>
            <w:r w:rsidRPr="00BE24EB">
              <w:rPr>
                <w:rFonts w:ascii="Arial" w:hAnsi="Arial" w:cs="Arial"/>
                <w:noProof/>
                <w:lang w:val="fr-FR" w:eastAsia="fr-FR"/>
              </w:rPr>
              <w:tab/>
            </w:r>
            <w:r w:rsidRPr="00BE24EB">
              <w:rPr>
                <w:rStyle w:val="Lienhypertexte"/>
                <w:rFonts w:ascii="Arial" w:hAnsi="Arial" w:cs="Arial"/>
                <w:noProof/>
              </w:rPr>
              <w:t>Classe BandeConstructibilite</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_Toc174032954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19</w:t>
            </w:r>
            <w:r w:rsidRPr="00BE24EB">
              <w:rPr>
                <w:rFonts w:ascii="Arial" w:hAnsi="Arial" w:cs="Arial"/>
                <w:noProof/>
                <w:webHidden/>
              </w:rPr>
              <w:fldChar w:fldCharType="end"/>
            </w:r>
          </w:hyperlink>
        </w:p>
        <w:p w14:paraId="4BB7D229" w14:textId="44E1AD46" w:rsidR="00BE24EB" w:rsidRPr="00BE24EB" w:rsidRDefault="00BE24EB">
          <w:pPr>
            <w:pStyle w:val="TM3"/>
            <w:rPr>
              <w:rFonts w:ascii="Arial" w:hAnsi="Arial" w:cs="Arial"/>
              <w:noProof/>
              <w:lang w:val="fr-FR" w:eastAsia="fr-FR"/>
            </w:rPr>
          </w:pPr>
          <w:hyperlink w:anchor="_Toc174032955" w:history="1">
            <w:r w:rsidRPr="00BE24EB">
              <w:rPr>
                <w:rStyle w:val="Lienhypertexte"/>
                <w:rFonts w:ascii="Arial" w:hAnsi="Arial" w:cs="Arial"/>
                <w:noProof/>
              </w:rPr>
              <w:t>5.3.7</w:t>
            </w:r>
            <w:r w:rsidRPr="00BE24EB">
              <w:rPr>
                <w:rFonts w:ascii="Arial" w:hAnsi="Arial" w:cs="Arial"/>
                <w:noProof/>
                <w:lang w:val="fr-FR" w:eastAsia="fr-FR"/>
              </w:rPr>
              <w:tab/>
            </w:r>
            <w:r w:rsidRPr="00BE24EB">
              <w:rPr>
                <w:rStyle w:val="Lienhypertexte"/>
                <w:rFonts w:ascii="Arial" w:hAnsi="Arial" w:cs="Arial"/>
                <w:noProof/>
              </w:rPr>
              <w:t>Classe TypeBatiment</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_Toc174032955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20</w:t>
            </w:r>
            <w:r w:rsidRPr="00BE24EB">
              <w:rPr>
                <w:rFonts w:ascii="Arial" w:hAnsi="Arial" w:cs="Arial"/>
                <w:noProof/>
                <w:webHidden/>
              </w:rPr>
              <w:fldChar w:fldCharType="end"/>
            </w:r>
          </w:hyperlink>
        </w:p>
        <w:p w14:paraId="66065266" w14:textId="364A04DE" w:rsidR="00BE24EB" w:rsidRPr="00BE24EB" w:rsidRDefault="00BE24EB">
          <w:pPr>
            <w:pStyle w:val="TM3"/>
            <w:rPr>
              <w:rFonts w:ascii="Arial" w:hAnsi="Arial" w:cs="Arial"/>
              <w:noProof/>
              <w:lang w:val="fr-FR" w:eastAsia="fr-FR"/>
            </w:rPr>
          </w:pPr>
          <w:hyperlink w:anchor="_Toc174032956" w:history="1">
            <w:r w:rsidRPr="00BE24EB">
              <w:rPr>
                <w:rStyle w:val="Lienhypertexte"/>
                <w:rFonts w:ascii="Arial" w:hAnsi="Arial" w:cs="Arial"/>
                <w:noProof/>
              </w:rPr>
              <w:t>5.3.8</w:t>
            </w:r>
            <w:r w:rsidRPr="00BE24EB">
              <w:rPr>
                <w:rFonts w:ascii="Arial" w:hAnsi="Arial" w:cs="Arial"/>
                <w:noProof/>
                <w:lang w:val="fr-FR" w:eastAsia="fr-FR"/>
              </w:rPr>
              <w:tab/>
            </w:r>
            <w:r w:rsidRPr="00BE24EB">
              <w:rPr>
                <w:rStyle w:val="Lienhypertexte"/>
                <w:rFonts w:ascii="Arial" w:hAnsi="Arial" w:cs="Arial"/>
                <w:noProof/>
              </w:rPr>
              <w:t>Classe DimensionParcelle</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_Toc174032956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21</w:t>
            </w:r>
            <w:r w:rsidRPr="00BE24EB">
              <w:rPr>
                <w:rFonts w:ascii="Arial" w:hAnsi="Arial" w:cs="Arial"/>
                <w:noProof/>
                <w:webHidden/>
              </w:rPr>
              <w:fldChar w:fldCharType="end"/>
            </w:r>
          </w:hyperlink>
        </w:p>
        <w:p w14:paraId="1B93F54A" w14:textId="405C0C9D" w:rsidR="00BE24EB" w:rsidRPr="00BE24EB" w:rsidRDefault="00BE24EB">
          <w:pPr>
            <w:pStyle w:val="TM3"/>
            <w:rPr>
              <w:rFonts w:ascii="Arial" w:hAnsi="Arial" w:cs="Arial"/>
              <w:noProof/>
              <w:lang w:val="fr-FR" w:eastAsia="fr-FR"/>
            </w:rPr>
          </w:pPr>
          <w:hyperlink w:anchor="_Toc174032957" w:history="1">
            <w:r w:rsidRPr="00BE24EB">
              <w:rPr>
                <w:rStyle w:val="Lienhypertexte"/>
                <w:rFonts w:ascii="Arial" w:hAnsi="Arial" w:cs="Arial"/>
                <w:noProof/>
              </w:rPr>
              <w:t>5.3.9</w:t>
            </w:r>
            <w:r w:rsidRPr="00BE24EB">
              <w:rPr>
                <w:rFonts w:ascii="Arial" w:hAnsi="Arial" w:cs="Arial"/>
                <w:noProof/>
                <w:lang w:val="fr-FR" w:eastAsia="fr-FR"/>
              </w:rPr>
              <w:tab/>
            </w:r>
            <w:r w:rsidRPr="00BE24EB">
              <w:rPr>
                <w:rStyle w:val="Lienhypertexte"/>
                <w:rFonts w:ascii="Arial" w:hAnsi="Arial" w:cs="Arial"/>
                <w:noProof/>
              </w:rPr>
              <w:t>Classe VoirieBordante</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_Toc174032957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22</w:t>
            </w:r>
            <w:r w:rsidRPr="00BE24EB">
              <w:rPr>
                <w:rFonts w:ascii="Arial" w:hAnsi="Arial" w:cs="Arial"/>
                <w:noProof/>
                <w:webHidden/>
              </w:rPr>
              <w:fldChar w:fldCharType="end"/>
            </w:r>
          </w:hyperlink>
        </w:p>
        <w:p w14:paraId="1635D062" w14:textId="12610F41" w:rsidR="00BE24EB" w:rsidRPr="00BE24EB" w:rsidRDefault="00BE24EB">
          <w:pPr>
            <w:pStyle w:val="TM3"/>
            <w:rPr>
              <w:rFonts w:ascii="Arial" w:hAnsi="Arial" w:cs="Arial"/>
              <w:noProof/>
              <w:lang w:val="fr-FR" w:eastAsia="fr-FR"/>
            </w:rPr>
          </w:pPr>
          <w:hyperlink w:anchor="_Toc174032958" w:history="1">
            <w:r w:rsidRPr="00BE24EB">
              <w:rPr>
                <w:rStyle w:val="Lienhypertexte"/>
                <w:rFonts w:ascii="Arial" w:hAnsi="Arial" w:cs="Arial"/>
                <w:noProof/>
              </w:rPr>
              <w:t>5.3.10</w:t>
            </w:r>
            <w:r w:rsidRPr="00BE24EB">
              <w:rPr>
                <w:rFonts w:ascii="Arial" w:hAnsi="Arial" w:cs="Arial"/>
                <w:noProof/>
                <w:lang w:val="fr-FR" w:eastAsia="fr-FR"/>
              </w:rPr>
              <w:tab/>
            </w:r>
            <w:r w:rsidRPr="00BE24EB">
              <w:rPr>
                <w:rStyle w:val="Lienhypertexte"/>
                <w:rFonts w:ascii="Arial" w:hAnsi="Arial" w:cs="Arial"/>
                <w:noProof/>
              </w:rPr>
              <w:t>Classe ChampApplication</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_Toc174032958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23</w:t>
            </w:r>
            <w:r w:rsidRPr="00BE24EB">
              <w:rPr>
                <w:rFonts w:ascii="Arial" w:hAnsi="Arial" w:cs="Arial"/>
                <w:noProof/>
                <w:webHidden/>
              </w:rPr>
              <w:fldChar w:fldCharType="end"/>
            </w:r>
          </w:hyperlink>
        </w:p>
        <w:p w14:paraId="2987F16E" w14:textId="5C715DC5" w:rsidR="00BE24EB" w:rsidRPr="00BE24EB" w:rsidRDefault="00BE24EB">
          <w:pPr>
            <w:pStyle w:val="TM3"/>
            <w:rPr>
              <w:rFonts w:ascii="Arial" w:hAnsi="Arial" w:cs="Arial"/>
              <w:noProof/>
              <w:lang w:val="fr-FR" w:eastAsia="fr-FR"/>
            </w:rPr>
          </w:pPr>
          <w:hyperlink w:anchor="_Toc174032959" w:history="1">
            <w:r w:rsidRPr="00BE24EB">
              <w:rPr>
                <w:rStyle w:val="Lienhypertexte"/>
                <w:rFonts w:ascii="Arial" w:hAnsi="Arial" w:cs="Arial"/>
                <w:noProof/>
              </w:rPr>
              <w:t>5.3.11</w:t>
            </w:r>
            <w:r w:rsidRPr="00BE24EB">
              <w:rPr>
                <w:rFonts w:ascii="Arial" w:hAnsi="Arial" w:cs="Arial"/>
                <w:noProof/>
                <w:lang w:val="fr-FR" w:eastAsia="fr-FR"/>
              </w:rPr>
              <w:tab/>
            </w:r>
            <w:r w:rsidRPr="00BE24EB">
              <w:rPr>
                <w:rStyle w:val="Lienhypertexte"/>
                <w:rFonts w:ascii="Arial" w:hAnsi="Arial" w:cs="Arial"/>
                <w:noProof/>
              </w:rPr>
              <w:t>Classe ContrainteSpécifique</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_Toc174032959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24</w:t>
            </w:r>
            <w:r w:rsidRPr="00BE24EB">
              <w:rPr>
                <w:rFonts w:ascii="Arial" w:hAnsi="Arial" w:cs="Arial"/>
                <w:noProof/>
                <w:webHidden/>
              </w:rPr>
              <w:fldChar w:fldCharType="end"/>
            </w:r>
          </w:hyperlink>
        </w:p>
        <w:p w14:paraId="5F45DAC8" w14:textId="004F66B3" w:rsidR="00BE24EB" w:rsidRPr="00BE24EB" w:rsidRDefault="00BE24EB">
          <w:pPr>
            <w:pStyle w:val="TM3"/>
            <w:rPr>
              <w:rFonts w:ascii="Arial" w:hAnsi="Arial" w:cs="Arial"/>
              <w:noProof/>
              <w:lang w:val="fr-FR" w:eastAsia="fr-FR"/>
            </w:rPr>
          </w:pPr>
          <w:hyperlink w:anchor="_Toc174032960" w:history="1">
            <w:r w:rsidRPr="00BE24EB">
              <w:rPr>
                <w:rStyle w:val="Lienhypertexte"/>
                <w:rFonts w:ascii="Arial" w:hAnsi="Arial" w:cs="Arial"/>
                <w:noProof/>
              </w:rPr>
              <w:t>5.3.12</w:t>
            </w:r>
            <w:r w:rsidRPr="00BE24EB">
              <w:rPr>
                <w:rFonts w:ascii="Arial" w:hAnsi="Arial" w:cs="Arial"/>
                <w:noProof/>
                <w:lang w:val="fr-FR" w:eastAsia="fr-FR"/>
              </w:rPr>
              <w:tab/>
            </w:r>
            <w:r w:rsidRPr="00BE24EB">
              <w:rPr>
                <w:rStyle w:val="Lienhypertexte"/>
                <w:rFonts w:ascii="Arial" w:hAnsi="Arial" w:cs="Arial"/>
                <w:noProof/>
              </w:rPr>
              <w:t>Classe CoefficientBiotope</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_Toc174032960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26</w:t>
            </w:r>
            <w:r w:rsidRPr="00BE24EB">
              <w:rPr>
                <w:rFonts w:ascii="Arial" w:hAnsi="Arial" w:cs="Arial"/>
                <w:noProof/>
                <w:webHidden/>
              </w:rPr>
              <w:fldChar w:fldCharType="end"/>
            </w:r>
          </w:hyperlink>
        </w:p>
        <w:p w14:paraId="15E711FC" w14:textId="740FC170" w:rsidR="00BE24EB" w:rsidRPr="00BE24EB" w:rsidRDefault="00BE24EB">
          <w:pPr>
            <w:pStyle w:val="TM3"/>
            <w:rPr>
              <w:rFonts w:ascii="Arial" w:hAnsi="Arial" w:cs="Arial"/>
              <w:noProof/>
              <w:lang w:val="fr-FR" w:eastAsia="fr-FR"/>
            </w:rPr>
          </w:pPr>
          <w:hyperlink w:anchor="_Toc174032961" w:history="1">
            <w:r w:rsidRPr="00BE24EB">
              <w:rPr>
                <w:rStyle w:val="Lienhypertexte"/>
                <w:rFonts w:ascii="Arial" w:hAnsi="Arial" w:cs="Arial"/>
                <w:noProof/>
              </w:rPr>
              <w:t>5.3.13</w:t>
            </w:r>
            <w:r w:rsidRPr="00BE24EB">
              <w:rPr>
                <w:rFonts w:ascii="Arial" w:hAnsi="Arial" w:cs="Arial"/>
                <w:noProof/>
                <w:lang w:val="fr-FR" w:eastAsia="fr-FR"/>
              </w:rPr>
              <w:tab/>
            </w:r>
            <w:r w:rsidRPr="00BE24EB">
              <w:rPr>
                <w:rStyle w:val="Lienhypertexte"/>
                <w:rFonts w:ascii="Arial" w:hAnsi="Arial" w:cs="Arial"/>
                <w:noProof/>
              </w:rPr>
              <w:t>Classe RetraitAlignement</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_Toc174032961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26</w:t>
            </w:r>
            <w:r w:rsidRPr="00BE24EB">
              <w:rPr>
                <w:rFonts w:ascii="Arial" w:hAnsi="Arial" w:cs="Arial"/>
                <w:noProof/>
                <w:webHidden/>
              </w:rPr>
              <w:fldChar w:fldCharType="end"/>
            </w:r>
          </w:hyperlink>
        </w:p>
        <w:p w14:paraId="5CA9B687" w14:textId="24063022" w:rsidR="00BE24EB" w:rsidRPr="00BE24EB" w:rsidRDefault="00BE24EB">
          <w:pPr>
            <w:pStyle w:val="TM3"/>
            <w:rPr>
              <w:rFonts w:ascii="Arial" w:hAnsi="Arial" w:cs="Arial"/>
              <w:noProof/>
              <w:lang w:val="fr-FR" w:eastAsia="fr-FR"/>
            </w:rPr>
          </w:pPr>
          <w:hyperlink w:anchor="_Toc174032962" w:history="1">
            <w:r w:rsidRPr="00BE24EB">
              <w:rPr>
                <w:rStyle w:val="Lienhypertexte"/>
                <w:rFonts w:ascii="Arial" w:hAnsi="Arial" w:cs="Arial"/>
                <w:noProof/>
              </w:rPr>
              <w:t>5.3.14</w:t>
            </w:r>
            <w:r w:rsidRPr="00BE24EB">
              <w:rPr>
                <w:rFonts w:ascii="Arial" w:hAnsi="Arial" w:cs="Arial"/>
                <w:noProof/>
                <w:lang w:val="fr-FR" w:eastAsia="fr-FR"/>
              </w:rPr>
              <w:tab/>
            </w:r>
            <w:r w:rsidRPr="00BE24EB">
              <w:rPr>
                <w:rStyle w:val="Lienhypertexte"/>
                <w:rFonts w:ascii="Arial" w:hAnsi="Arial" w:cs="Arial"/>
                <w:noProof/>
              </w:rPr>
              <w:t>Classe Alignement</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_Toc174032962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28</w:t>
            </w:r>
            <w:r w:rsidRPr="00BE24EB">
              <w:rPr>
                <w:rFonts w:ascii="Arial" w:hAnsi="Arial" w:cs="Arial"/>
                <w:noProof/>
                <w:webHidden/>
              </w:rPr>
              <w:fldChar w:fldCharType="end"/>
            </w:r>
          </w:hyperlink>
        </w:p>
        <w:p w14:paraId="75CC4BE8" w14:textId="346FA15F" w:rsidR="00BE24EB" w:rsidRPr="00BE24EB" w:rsidRDefault="00BE24EB">
          <w:pPr>
            <w:pStyle w:val="TM3"/>
            <w:rPr>
              <w:rFonts w:ascii="Arial" w:hAnsi="Arial" w:cs="Arial"/>
              <w:noProof/>
              <w:lang w:val="fr-FR" w:eastAsia="fr-FR"/>
            </w:rPr>
          </w:pPr>
          <w:hyperlink w:anchor="_Toc174032963" w:history="1">
            <w:r w:rsidRPr="00BE24EB">
              <w:rPr>
                <w:rStyle w:val="Lienhypertexte"/>
                <w:rFonts w:ascii="Arial" w:hAnsi="Arial" w:cs="Arial"/>
                <w:noProof/>
              </w:rPr>
              <w:t>5.3.15</w:t>
            </w:r>
            <w:r w:rsidRPr="00BE24EB">
              <w:rPr>
                <w:rFonts w:ascii="Arial" w:hAnsi="Arial" w:cs="Arial"/>
                <w:noProof/>
                <w:lang w:val="fr-FR" w:eastAsia="fr-FR"/>
              </w:rPr>
              <w:tab/>
            </w:r>
            <w:r w:rsidRPr="00BE24EB">
              <w:rPr>
                <w:rStyle w:val="Lienhypertexte"/>
                <w:rFonts w:ascii="Arial" w:hAnsi="Arial" w:cs="Arial"/>
                <w:noProof/>
              </w:rPr>
              <w:t>Classe Retrait</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_Toc174032963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28</w:t>
            </w:r>
            <w:r w:rsidRPr="00BE24EB">
              <w:rPr>
                <w:rFonts w:ascii="Arial" w:hAnsi="Arial" w:cs="Arial"/>
                <w:noProof/>
                <w:webHidden/>
              </w:rPr>
              <w:fldChar w:fldCharType="end"/>
            </w:r>
          </w:hyperlink>
        </w:p>
        <w:p w14:paraId="3988EE94" w14:textId="3D99014A" w:rsidR="00BE24EB" w:rsidRPr="00BE24EB" w:rsidRDefault="00BE24EB">
          <w:pPr>
            <w:pStyle w:val="TM3"/>
            <w:rPr>
              <w:rFonts w:ascii="Arial" w:hAnsi="Arial" w:cs="Arial"/>
              <w:noProof/>
              <w:lang w:val="fr-FR" w:eastAsia="fr-FR"/>
            </w:rPr>
          </w:pPr>
          <w:hyperlink w:anchor="_Toc174032964" w:history="1">
            <w:r w:rsidRPr="00BE24EB">
              <w:rPr>
                <w:rStyle w:val="Lienhypertexte"/>
                <w:rFonts w:ascii="Arial" w:hAnsi="Arial" w:cs="Arial"/>
                <w:noProof/>
              </w:rPr>
              <w:t>5.3.16</w:t>
            </w:r>
            <w:r w:rsidRPr="00BE24EB">
              <w:rPr>
                <w:rFonts w:ascii="Arial" w:hAnsi="Arial" w:cs="Arial"/>
                <w:noProof/>
                <w:lang w:val="fr-FR" w:eastAsia="fr-FR"/>
              </w:rPr>
              <w:tab/>
            </w:r>
            <w:r w:rsidRPr="00BE24EB">
              <w:rPr>
                <w:rStyle w:val="Lienhypertexte"/>
                <w:rFonts w:ascii="Arial" w:hAnsi="Arial" w:cs="Arial"/>
                <w:noProof/>
              </w:rPr>
              <w:t>Classe RetraitFaçadeHauteur</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_Toc174032964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29</w:t>
            </w:r>
            <w:r w:rsidRPr="00BE24EB">
              <w:rPr>
                <w:rFonts w:ascii="Arial" w:hAnsi="Arial" w:cs="Arial"/>
                <w:noProof/>
                <w:webHidden/>
              </w:rPr>
              <w:fldChar w:fldCharType="end"/>
            </w:r>
          </w:hyperlink>
        </w:p>
        <w:p w14:paraId="553581CD" w14:textId="35ECED2E" w:rsidR="00BE24EB" w:rsidRPr="00BE24EB" w:rsidRDefault="00BE24EB">
          <w:pPr>
            <w:pStyle w:val="TM3"/>
            <w:rPr>
              <w:rFonts w:ascii="Arial" w:hAnsi="Arial" w:cs="Arial"/>
              <w:noProof/>
              <w:lang w:val="fr-FR" w:eastAsia="fr-FR"/>
            </w:rPr>
          </w:pPr>
          <w:hyperlink w:anchor="_Toc174032965" w:history="1">
            <w:r w:rsidRPr="00BE24EB">
              <w:rPr>
                <w:rStyle w:val="Lienhypertexte"/>
                <w:rFonts w:ascii="Arial" w:hAnsi="Arial" w:cs="Arial"/>
                <w:noProof/>
              </w:rPr>
              <w:t>5.3.17</w:t>
            </w:r>
            <w:r w:rsidRPr="00BE24EB">
              <w:rPr>
                <w:rFonts w:ascii="Arial" w:hAnsi="Arial" w:cs="Arial"/>
                <w:noProof/>
                <w:lang w:val="fr-FR" w:eastAsia="fr-FR"/>
              </w:rPr>
              <w:tab/>
            </w:r>
            <w:r w:rsidRPr="00BE24EB">
              <w:rPr>
                <w:rStyle w:val="Lienhypertexte"/>
                <w:rFonts w:ascii="Arial" w:hAnsi="Arial" w:cs="Arial"/>
                <w:noProof/>
              </w:rPr>
              <w:t>Classe Interdiction</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_Toc174032965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30</w:t>
            </w:r>
            <w:r w:rsidRPr="00BE24EB">
              <w:rPr>
                <w:rFonts w:ascii="Arial" w:hAnsi="Arial" w:cs="Arial"/>
                <w:noProof/>
                <w:webHidden/>
              </w:rPr>
              <w:fldChar w:fldCharType="end"/>
            </w:r>
          </w:hyperlink>
        </w:p>
        <w:p w14:paraId="00C16DBE" w14:textId="1036E788" w:rsidR="00BE24EB" w:rsidRPr="00BE24EB" w:rsidRDefault="00BE24EB">
          <w:pPr>
            <w:pStyle w:val="TM3"/>
            <w:rPr>
              <w:rFonts w:ascii="Arial" w:hAnsi="Arial" w:cs="Arial"/>
              <w:noProof/>
              <w:lang w:val="fr-FR" w:eastAsia="fr-FR"/>
            </w:rPr>
          </w:pPr>
          <w:hyperlink w:anchor="_Toc174032966" w:history="1">
            <w:r w:rsidRPr="00BE24EB">
              <w:rPr>
                <w:rStyle w:val="Lienhypertexte"/>
                <w:rFonts w:ascii="Arial" w:hAnsi="Arial" w:cs="Arial"/>
                <w:noProof/>
              </w:rPr>
              <w:t>5.3.18</w:t>
            </w:r>
            <w:r w:rsidRPr="00BE24EB">
              <w:rPr>
                <w:rFonts w:ascii="Arial" w:hAnsi="Arial" w:cs="Arial"/>
                <w:noProof/>
                <w:lang w:val="fr-FR" w:eastAsia="fr-FR"/>
              </w:rPr>
              <w:tab/>
            </w:r>
            <w:r w:rsidRPr="00BE24EB">
              <w:rPr>
                <w:rStyle w:val="Lienhypertexte"/>
                <w:rFonts w:ascii="Arial" w:hAnsi="Arial" w:cs="Arial"/>
                <w:noProof/>
              </w:rPr>
              <w:t>Classe Autorisation</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_Toc174032966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31</w:t>
            </w:r>
            <w:r w:rsidRPr="00BE24EB">
              <w:rPr>
                <w:rFonts w:ascii="Arial" w:hAnsi="Arial" w:cs="Arial"/>
                <w:noProof/>
                <w:webHidden/>
              </w:rPr>
              <w:fldChar w:fldCharType="end"/>
            </w:r>
          </w:hyperlink>
        </w:p>
        <w:p w14:paraId="179BC474" w14:textId="24977A72" w:rsidR="00BE24EB" w:rsidRPr="00BE24EB" w:rsidRDefault="00BE24EB">
          <w:pPr>
            <w:pStyle w:val="TM3"/>
            <w:rPr>
              <w:rFonts w:ascii="Arial" w:hAnsi="Arial" w:cs="Arial"/>
              <w:noProof/>
              <w:lang w:val="fr-FR" w:eastAsia="fr-FR"/>
            </w:rPr>
          </w:pPr>
          <w:hyperlink w:anchor="_Toc174032967" w:history="1">
            <w:r w:rsidRPr="00BE24EB">
              <w:rPr>
                <w:rStyle w:val="Lienhypertexte"/>
                <w:rFonts w:ascii="Arial" w:hAnsi="Arial" w:cs="Arial"/>
                <w:noProof/>
              </w:rPr>
              <w:t>5.3.19</w:t>
            </w:r>
            <w:r w:rsidRPr="00BE24EB">
              <w:rPr>
                <w:rFonts w:ascii="Arial" w:hAnsi="Arial" w:cs="Arial"/>
                <w:noProof/>
                <w:lang w:val="fr-FR" w:eastAsia="fr-FR"/>
              </w:rPr>
              <w:tab/>
            </w:r>
            <w:r w:rsidRPr="00BE24EB">
              <w:rPr>
                <w:rStyle w:val="Lienhypertexte"/>
                <w:rFonts w:ascii="Arial" w:hAnsi="Arial" w:cs="Arial"/>
                <w:noProof/>
              </w:rPr>
              <w:t>Classe CES</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_Toc174032967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32</w:t>
            </w:r>
            <w:r w:rsidRPr="00BE24EB">
              <w:rPr>
                <w:rFonts w:ascii="Arial" w:hAnsi="Arial" w:cs="Arial"/>
                <w:noProof/>
                <w:webHidden/>
              </w:rPr>
              <w:fldChar w:fldCharType="end"/>
            </w:r>
          </w:hyperlink>
        </w:p>
        <w:p w14:paraId="4DCC52FC" w14:textId="3A03D7CB" w:rsidR="00BE24EB" w:rsidRPr="00BE24EB" w:rsidRDefault="00BE24EB">
          <w:pPr>
            <w:pStyle w:val="TM3"/>
            <w:rPr>
              <w:rFonts w:ascii="Arial" w:hAnsi="Arial" w:cs="Arial"/>
              <w:noProof/>
              <w:lang w:val="fr-FR" w:eastAsia="fr-FR"/>
            </w:rPr>
          </w:pPr>
          <w:hyperlink w:anchor="_Toc174032968" w:history="1">
            <w:r w:rsidRPr="00BE24EB">
              <w:rPr>
                <w:rStyle w:val="Lienhypertexte"/>
                <w:rFonts w:ascii="Arial" w:hAnsi="Arial" w:cs="Arial"/>
                <w:noProof/>
              </w:rPr>
              <w:t>5.3.20</w:t>
            </w:r>
            <w:r w:rsidRPr="00BE24EB">
              <w:rPr>
                <w:rFonts w:ascii="Arial" w:hAnsi="Arial" w:cs="Arial"/>
                <w:noProof/>
                <w:lang w:val="fr-FR" w:eastAsia="fr-FR"/>
              </w:rPr>
              <w:tab/>
            </w:r>
            <w:r w:rsidRPr="00BE24EB">
              <w:rPr>
                <w:rStyle w:val="Lienhypertexte"/>
                <w:rFonts w:ascii="Arial" w:hAnsi="Arial" w:cs="Arial"/>
                <w:noProof/>
              </w:rPr>
              <w:t>Classe Hauteur</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_Toc174032968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32</w:t>
            </w:r>
            <w:r w:rsidRPr="00BE24EB">
              <w:rPr>
                <w:rFonts w:ascii="Arial" w:hAnsi="Arial" w:cs="Arial"/>
                <w:noProof/>
                <w:webHidden/>
              </w:rPr>
              <w:fldChar w:fldCharType="end"/>
            </w:r>
          </w:hyperlink>
        </w:p>
        <w:p w14:paraId="32985F68" w14:textId="49247AEF" w:rsidR="00BE24EB" w:rsidRPr="00BE24EB" w:rsidRDefault="00BE24EB">
          <w:pPr>
            <w:pStyle w:val="TM3"/>
            <w:rPr>
              <w:rFonts w:ascii="Arial" w:hAnsi="Arial" w:cs="Arial"/>
              <w:noProof/>
              <w:lang w:val="fr-FR" w:eastAsia="fr-FR"/>
            </w:rPr>
          </w:pPr>
          <w:hyperlink w:anchor="_Toc174032969" w:history="1">
            <w:r w:rsidRPr="00BE24EB">
              <w:rPr>
                <w:rStyle w:val="Lienhypertexte"/>
                <w:rFonts w:ascii="Arial" w:hAnsi="Arial" w:cs="Arial"/>
                <w:noProof/>
              </w:rPr>
              <w:t>5.3.21</w:t>
            </w:r>
            <w:r w:rsidRPr="00BE24EB">
              <w:rPr>
                <w:rFonts w:ascii="Arial" w:hAnsi="Arial" w:cs="Arial"/>
                <w:noProof/>
                <w:lang w:val="fr-FR" w:eastAsia="fr-FR"/>
              </w:rPr>
              <w:tab/>
            </w:r>
            <w:r w:rsidRPr="00BE24EB">
              <w:rPr>
                <w:rStyle w:val="Lienhypertexte"/>
                <w:rFonts w:ascii="Arial" w:hAnsi="Arial" w:cs="Arial"/>
                <w:noProof/>
              </w:rPr>
              <w:t>Classe Clôture</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_Toc174032969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32</w:t>
            </w:r>
            <w:r w:rsidRPr="00BE24EB">
              <w:rPr>
                <w:rFonts w:ascii="Arial" w:hAnsi="Arial" w:cs="Arial"/>
                <w:noProof/>
                <w:webHidden/>
              </w:rPr>
              <w:fldChar w:fldCharType="end"/>
            </w:r>
          </w:hyperlink>
        </w:p>
        <w:p w14:paraId="1A90F073" w14:textId="4FB39608" w:rsidR="00BE24EB" w:rsidRPr="00BE24EB" w:rsidRDefault="00BE24EB">
          <w:pPr>
            <w:pStyle w:val="TM3"/>
            <w:rPr>
              <w:rFonts w:ascii="Arial" w:hAnsi="Arial" w:cs="Arial"/>
              <w:noProof/>
              <w:lang w:val="fr-FR" w:eastAsia="fr-FR"/>
            </w:rPr>
          </w:pPr>
          <w:hyperlink w:anchor="_Toc174032978" w:history="1">
            <w:r w:rsidRPr="00BE24EB">
              <w:rPr>
                <w:rStyle w:val="Lienhypertexte"/>
                <w:rFonts w:ascii="Arial" w:hAnsi="Arial" w:cs="Arial"/>
                <w:noProof/>
              </w:rPr>
              <w:t>5.3.22</w:t>
            </w:r>
            <w:r w:rsidRPr="00BE24EB">
              <w:rPr>
                <w:rFonts w:ascii="Arial" w:hAnsi="Arial" w:cs="Arial"/>
                <w:noProof/>
                <w:lang w:val="fr-FR" w:eastAsia="fr-FR"/>
              </w:rPr>
              <w:tab/>
            </w:r>
            <w:r w:rsidRPr="00BE24EB">
              <w:rPr>
                <w:rStyle w:val="Lienhypertexte"/>
                <w:rFonts w:ascii="Arial" w:hAnsi="Arial" w:cs="Arial"/>
                <w:noProof/>
              </w:rPr>
              <w:t>Classe AspectExterieur</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_Toc174032978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33</w:t>
            </w:r>
            <w:r w:rsidRPr="00BE24EB">
              <w:rPr>
                <w:rFonts w:ascii="Arial" w:hAnsi="Arial" w:cs="Arial"/>
                <w:noProof/>
                <w:webHidden/>
              </w:rPr>
              <w:fldChar w:fldCharType="end"/>
            </w:r>
          </w:hyperlink>
        </w:p>
        <w:p w14:paraId="4565332F" w14:textId="5BF9CBD9" w:rsidR="00BE24EB" w:rsidRPr="00BE24EB" w:rsidRDefault="00BE24EB">
          <w:pPr>
            <w:pStyle w:val="TM3"/>
            <w:rPr>
              <w:rFonts w:ascii="Arial" w:hAnsi="Arial" w:cs="Arial"/>
              <w:noProof/>
              <w:lang w:val="fr-FR" w:eastAsia="fr-FR"/>
            </w:rPr>
          </w:pPr>
          <w:hyperlink w:anchor="_Toc174032991" w:history="1">
            <w:r w:rsidRPr="00BE24EB">
              <w:rPr>
                <w:rStyle w:val="Lienhypertexte"/>
                <w:rFonts w:ascii="Arial" w:hAnsi="Arial" w:cs="Arial"/>
                <w:noProof/>
              </w:rPr>
              <w:t>5.3.23</w:t>
            </w:r>
            <w:r w:rsidRPr="00BE24EB">
              <w:rPr>
                <w:rFonts w:ascii="Arial" w:hAnsi="Arial" w:cs="Arial"/>
                <w:noProof/>
                <w:lang w:val="fr-FR" w:eastAsia="fr-FR"/>
              </w:rPr>
              <w:tab/>
            </w:r>
            <w:r w:rsidRPr="00BE24EB">
              <w:rPr>
                <w:rStyle w:val="Lienhypertexte"/>
                <w:rFonts w:ascii="Arial" w:hAnsi="Arial" w:cs="Arial"/>
                <w:noProof/>
              </w:rPr>
              <w:t>Classe Stationnement</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_Toc174032991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35</w:t>
            </w:r>
            <w:r w:rsidRPr="00BE24EB">
              <w:rPr>
                <w:rFonts w:ascii="Arial" w:hAnsi="Arial" w:cs="Arial"/>
                <w:noProof/>
                <w:webHidden/>
              </w:rPr>
              <w:fldChar w:fldCharType="end"/>
            </w:r>
          </w:hyperlink>
        </w:p>
        <w:p w14:paraId="56696FE2" w14:textId="1EC0A3B2" w:rsidR="00BE24EB" w:rsidRPr="00BE24EB" w:rsidRDefault="00BE24EB">
          <w:pPr>
            <w:pStyle w:val="TM3"/>
            <w:rPr>
              <w:rFonts w:ascii="Arial" w:hAnsi="Arial" w:cs="Arial"/>
              <w:noProof/>
              <w:lang w:val="fr-FR" w:eastAsia="fr-FR"/>
            </w:rPr>
          </w:pPr>
          <w:hyperlink w:anchor="_Toc174032992" w:history="1">
            <w:r w:rsidRPr="00BE24EB">
              <w:rPr>
                <w:rStyle w:val="Lienhypertexte"/>
                <w:rFonts w:ascii="Arial" w:hAnsi="Arial" w:cs="Arial"/>
                <w:noProof/>
              </w:rPr>
              <w:t>5.3.24</w:t>
            </w:r>
            <w:r w:rsidRPr="00BE24EB">
              <w:rPr>
                <w:rFonts w:ascii="Arial" w:hAnsi="Arial" w:cs="Arial"/>
                <w:noProof/>
                <w:lang w:val="fr-FR" w:eastAsia="fr-FR"/>
              </w:rPr>
              <w:tab/>
            </w:r>
            <w:r w:rsidRPr="00BE24EB">
              <w:rPr>
                <w:rStyle w:val="Lienhypertexte"/>
                <w:rFonts w:ascii="Arial" w:hAnsi="Arial" w:cs="Arial"/>
                <w:noProof/>
              </w:rPr>
              <w:t>Description des types énumérés</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_Toc174032992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38</w:t>
            </w:r>
            <w:r w:rsidRPr="00BE24EB">
              <w:rPr>
                <w:rFonts w:ascii="Arial" w:hAnsi="Arial" w:cs="Arial"/>
                <w:noProof/>
                <w:webHidden/>
              </w:rPr>
              <w:fldChar w:fldCharType="end"/>
            </w:r>
          </w:hyperlink>
        </w:p>
        <w:p w14:paraId="25F61AD4" w14:textId="70B75BF4" w:rsidR="00BE24EB" w:rsidRPr="00BE24EB" w:rsidRDefault="00BE24EB">
          <w:pPr>
            <w:pStyle w:val="TM1"/>
            <w:rPr>
              <w:rFonts w:ascii="Arial" w:eastAsiaTheme="minorEastAsia" w:hAnsi="Arial" w:cs="Arial"/>
              <w:noProof/>
              <w:kern w:val="0"/>
              <w:sz w:val="22"/>
              <w:szCs w:val="22"/>
              <w:lang w:eastAsia="fr-FR"/>
            </w:rPr>
          </w:pPr>
          <w:hyperlink w:anchor="_Toc174032993" w:history="1">
            <w:r w:rsidRPr="00BE24EB">
              <w:rPr>
                <w:rStyle w:val="Lienhypertexte"/>
                <w:rFonts w:ascii="Arial" w:hAnsi="Arial" w:cs="Arial"/>
                <w:noProof/>
              </w:rPr>
              <w:t>6</w:t>
            </w:r>
            <w:r w:rsidRPr="00BE24EB">
              <w:rPr>
                <w:rFonts w:ascii="Arial" w:eastAsiaTheme="minorEastAsia" w:hAnsi="Arial" w:cs="Arial"/>
                <w:noProof/>
                <w:kern w:val="0"/>
                <w:sz w:val="22"/>
                <w:szCs w:val="22"/>
                <w:lang w:eastAsia="fr-FR"/>
              </w:rPr>
              <w:tab/>
            </w:r>
            <w:r w:rsidRPr="00BE24EB">
              <w:rPr>
                <w:rStyle w:val="Lienhypertexte"/>
                <w:rFonts w:ascii="Arial" w:hAnsi="Arial" w:cs="Arial"/>
                <w:noProof/>
              </w:rPr>
              <w:t>Systèmes de référence</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_Toc174032993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40</w:t>
            </w:r>
            <w:r w:rsidRPr="00BE24EB">
              <w:rPr>
                <w:rFonts w:ascii="Arial" w:hAnsi="Arial" w:cs="Arial"/>
                <w:noProof/>
                <w:webHidden/>
              </w:rPr>
              <w:fldChar w:fldCharType="end"/>
            </w:r>
          </w:hyperlink>
        </w:p>
        <w:p w14:paraId="6D6FF5CE" w14:textId="5AED29E6" w:rsidR="00BE24EB" w:rsidRPr="00BE24EB" w:rsidRDefault="00BE24EB">
          <w:pPr>
            <w:pStyle w:val="TM2"/>
            <w:tabs>
              <w:tab w:val="left" w:pos="1020"/>
              <w:tab w:val="right" w:leader="dot" w:pos="9628"/>
            </w:tabs>
            <w:rPr>
              <w:rFonts w:ascii="Arial" w:eastAsiaTheme="minorEastAsia" w:hAnsi="Arial" w:cs="Arial"/>
              <w:noProof/>
              <w:kern w:val="0"/>
              <w:sz w:val="22"/>
              <w:szCs w:val="22"/>
              <w:lang w:eastAsia="fr-FR"/>
            </w:rPr>
          </w:pPr>
          <w:hyperlink w:anchor="_Toc174032994" w:history="1">
            <w:r w:rsidRPr="00BE24EB">
              <w:rPr>
                <w:rStyle w:val="Lienhypertexte"/>
                <w:rFonts w:ascii="Arial" w:hAnsi="Arial" w:cs="Arial"/>
                <w:noProof/>
              </w:rPr>
              <w:t>6.1</w:t>
            </w:r>
            <w:r w:rsidRPr="00BE24EB">
              <w:rPr>
                <w:rFonts w:ascii="Arial" w:eastAsiaTheme="minorEastAsia" w:hAnsi="Arial" w:cs="Arial"/>
                <w:noProof/>
                <w:kern w:val="0"/>
                <w:sz w:val="22"/>
                <w:szCs w:val="22"/>
                <w:lang w:eastAsia="fr-FR"/>
              </w:rPr>
              <w:tab/>
            </w:r>
            <w:r w:rsidRPr="00BE24EB">
              <w:rPr>
                <w:rStyle w:val="Lienhypertexte"/>
                <w:rFonts w:ascii="Arial" w:hAnsi="Arial" w:cs="Arial"/>
                <w:noProof/>
              </w:rPr>
              <w:t>Systèmes de coordonnées :</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_Toc174032994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40</w:t>
            </w:r>
            <w:r w:rsidRPr="00BE24EB">
              <w:rPr>
                <w:rFonts w:ascii="Arial" w:hAnsi="Arial" w:cs="Arial"/>
                <w:noProof/>
                <w:webHidden/>
              </w:rPr>
              <w:fldChar w:fldCharType="end"/>
            </w:r>
          </w:hyperlink>
        </w:p>
        <w:p w14:paraId="7B35C1EA" w14:textId="76A39FD8" w:rsidR="00BE24EB" w:rsidRPr="00BE24EB" w:rsidRDefault="00BE24EB">
          <w:pPr>
            <w:pStyle w:val="TM2"/>
            <w:tabs>
              <w:tab w:val="left" w:pos="1020"/>
              <w:tab w:val="right" w:leader="dot" w:pos="9628"/>
            </w:tabs>
            <w:rPr>
              <w:rFonts w:ascii="Arial" w:eastAsiaTheme="minorEastAsia" w:hAnsi="Arial" w:cs="Arial"/>
              <w:noProof/>
              <w:kern w:val="0"/>
              <w:sz w:val="22"/>
              <w:szCs w:val="22"/>
              <w:lang w:eastAsia="fr-FR"/>
            </w:rPr>
          </w:pPr>
          <w:hyperlink w:anchor="_Toc174032995" w:history="1">
            <w:r w:rsidRPr="00BE24EB">
              <w:rPr>
                <w:rStyle w:val="Lienhypertexte"/>
                <w:rFonts w:ascii="Arial" w:hAnsi="Arial" w:cs="Arial"/>
                <w:noProof/>
              </w:rPr>
              <w:t>6.2</w:t>
            </w:r>
            <w:r w:rsidRPr="00BE24EB">
              <w:rPr>
                <w:rFonts w:ascii="Arial" w:eastAsiaTheme="minorEastAsia" w:hAnsi="Arial" w:cs="Arial"/>
                <w:noProof/>
                <w:kern w:val="0"/>
                <w:sz w:val="22"/>
                <w:szCs w:val="22"/>
                <w:lang w:eastAsia="fr-FR"/>
              </w:rPr>
              <w:tab/>
            </w:r>
            <w:r w:rsidRPr="00BE24EB">
              <w:rPr>
                <w:rStyle w:val="Lienhypertexte"/>
                <w:rFonts w:ascii="Arial" w:hAnsi="Arial" w:cs="Arial"/>
                <w:noProof/>
              </w:rPr>
              <w:t>Système de référence temporel</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_Toc174032995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42</w:t>
            </w:r>
            <w:r w:rsidRPr="00BE24EB">
              <w:rPr>
                <w:rFonts w:ascii="Arial" w:hAnsi="Arial" w:cs="Arial"/>
                <w:noProof/>
                <w:webHidden/>
              </w:rPr>
              <w:fldChar w:fldCharType="end"/>
            </w:r>
          </w:hyperlink>
        </w:p>
        <w:p w14:paraId="585D255E" w14:textId="6625335D" w:rsidR="00BE24EB" w:rsidRPr="00BE24EB" w:rsidRDefault="00BE24EB">
          <w:pPr>
            <w:pStyle w:val="TM1"/>
            <w:rPr>
              <w:rFonts w:ascii="Arial" w:eastAsiaTheme="minorEastAsia" w:hAnsi="Arial" w:cs="Arial"/>
              <w:noProof/>
              <w:kern w:val="0"/>
              <w:sz w:val="22"/>
              <w:szCs w:val="22"/>
              <w:lang w:eastAsia="fr-FR"/>
            </w:rPr>
          </w:pPr>
          <w:hyperlink w:anchor="_Toc174032996" w:history="1">
            <w:r w:rsidRPr="00BE24EB">
              <w:rPr>
                <w:rStyle w:val="Lienhypertexte"/>
                <w:rFonts w:ascii="Arial" w:hAnsi="Arial" w:cs="Arial"/>
                <w:noProof/>
              </w:rPr>
              <w:t>7</w:t>
            </w:r>
            <w:r w:rsidRPr="00BE24EB">
              <w:rPr>
                <w:rFonts w:ascii="Arial" w:eastAsiaTheme="minorEastAsia" w:hAnsi="Arial" w:cs="Arial"/>
                <w:noProof/>
                <w:kern w:val="0"/>
                <w:sz w:val="22"/>
                <w:szCs w:val="22"/>
                <w:lang w:eastAsia="fr-FR"/>
              </w:rPr>
              <w:tab/>
            </w:r>
            <w:r w:rsidRPr="00BE24EB">
              <w:rPr>
                <w:rStyle w:val="Lienhypertexte"/>
                <w:rFonts w:ascii="Arial" w:hAnsi="Arial" w:cs="Arial"/>
                <w:noProof/>
              </w:rPr>
              <w:t>Qualité</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_Toc174032996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43</w:t>
            </w:r>
            <w:r w:rsidRPr="00BE24EB">
              <w:rPr>
                <w:rFonts w:ascii="Arial" w:hAnsi="Arial" w:cs="Arial"/>
                <w:noProof/>
                <w:webHidden/>
              </w:rPr>
              <w:fldChar w:fldCharType="end"/>
            </w:r>
          </w:hyperlink>
        </w:p>
        <w:p w14:paraId="086F6EA1" w14:textId="281CF479" w:rsidR="00BE24EB" w:rsidRPr="00BE24EB" w:rsidRDefault="00BE24EB">
          <w:pPr>
            <w:pStyle w:val="TM2"/>
            <w:tabs>
              <w:tab w:val="left" w:pos="1020"/>
              <w:tab w:val="right" w:leader="dot" w:pos="9628"/>
            </w:tabs>
            <w:rPr>
              <w:rFonts w:ascii="Arial" w:eastAsiaTheme="minorEastAsia" w:hAnsi="Arial" w:cs="Arial"/>
              <w:noProof/>
              <w:kern w:val="0"/>
              <w:sz w:val="22"/>
              <w:szCs w:val="22"/>
              <w:lang w:eastAsia="fr-FR"/>
            </w:rPr>
          </w:pPr>
          <w:hyperlink w:anchor="_Toc174032997" w:history="1">
            <w:r w:rsidRPr="00BE24EB">
              <w:rPr>
                <w:rStyle w:val="Lienhypertexte"/>
                <w:rFonts w:ascii="Arial" w:hAnsi="Arial" w:cs="Arial"/>
                <w:noProof/>
              </w:rPr>
              <w:t>7.1</w:t>
            </w:r>
            <w:r w:rsidRPr="00BE24EB">
              <w:rPr>
                <w:rFonts w:ascii="Arial" w:eastAsiaTheme="minorEastAsia" w:hAnsi="Arial" w:cs="Arial"/>
                <w:noProof/>
                <w:kern w:val="0"/>
                <w:sz w:val="22"/>
                <w:szCs w:val="22"/>
                <w:lang w:eastAsia="fr-FR"/>
              </w:rPr>
              <w:tab/>
            </w:r>
            <w:r w:rsidRPr="00BE24EB">
              <w:rPr>
                <w:rStyle w:val="Lienhypertexte"/>
                <w:rFonts w:ascii="Arial" w:hAnsi="Arial" w:cs="Arial"/>
                <w:noProof/>
              </w:rPr>
              <w:t>Exhaustivité</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_Toc174032997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43</w:t>
            </w:r>
            <w:r w:rsidRPr="00BE24EB">
              <w:rPr>
                <w:rFonts w:ascii="Arial" w:hAnsi="Arial" w:cs="Arial"/>
                <w:noProof/>
                <w:webHidden/>
              </w:rPr>
              <w:fldChar w:fldCharType="end"/>
            </w:r>
          </w:hyperlink>
        </w:p>
        <w:p w14:paraId="35F3C40C" w14:textId="453F8AF5" w:rsidR="00BE24EB" w:rsidRPr="00BE24EB" w:rsidRDefault="00BE24EB">
          <w:pPr>
            <w:pStyle w:val="TM2"/>
            <w:tabs>
              <w:tab w:val="left" w:pos="1020"/>
              <w:tab w:val="right" w:leader="dot" w:pos="9628"/>
            </w:tabs>
            <w:rPr>
              <w:rFonts w:ascii="Arial" w:eastAsiaTheme="minorEastAsia" w:hAnsi="Arial" w:cs="Arial"/>
              <w:noProof/>
              <w:kern w:val="0"/>
              <w:sz w:val="22"/>
              <w:szCs w:val="22"/>
              <w:lang w:eastAsia="fr-FR"/>
            </w:rPr>
          </w:pPr>
          <w:hyperlink w:anchor="_Toc174032998" w:history="1">
            <w:r w:rsidRPr="00BE24EB">
              <w:rPr>
                <w:rStyle w:val="Lienhypertexte"/>
                <w:rFonts w:ascii="Arial" w:hAnsi="Arial" w:cs="Arial"/>
                <w:noProof/>
              </w:rPr>
              <w:t>7.2</w:t>
            </w:r>
            <w:r w:rsidRPr="00BE24EB">
              <w:rPr>
                <w:rFonts w:ascii="Arial" w:eastAsiaTheme="minorEastAsia" w:hAnsi="Arial" w:cs="Arial"/>
                <w:noProof/>
                <w:kern w:val="0"/>
                <w:sz w:val="22"/>
                <w:szCs w:val="22"/>
                <w:lang w:eastAsia="fr-FR"/>
              </w:rPr>
              <w:tab/>
            </w:r>
            <w:r w:rsidRPr="00BE24EB">
              <w:rPr>
                <w:rStyle w:val="Lienhypertexte"/>
                <w:rFonts w:ascii="Arial" w:hAnsi="Arial" w:cs="Arial"/>
                <w:noProof/>
              </w:rPr>
              <w:t>Précision sémantique</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_Toc174032998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43</w:t>
            </w:r>
            <w:r w:rsidRPr="00BE24EB">
              <w:rPr>
                <w:rFonts w:ascii="Arial" w:hAnsi="Arial" w:cs="Arial"/>
                <w:noProof/>
                <w:webHidden/>
              </w:rPr>
              <w:fldChar w:fldCharType="end"/>
            </w:r>
          </w:hyperlink>
        </w:p>
        <w:p w14:paraId="63B4C49E" w14:textId="6B74EF43" w:rsidR="00BE24EB" w:rsidRPr="00BE24EB" w:rsidRDefault="00BE24EB">
          <w:pPr>
            <w:pStyle w:val="TM2"/>
            <w:tabs>
              <w:tab w:val="left" w:pos="1020"/>
              <w:tab w:val="right" w:leader="dot" w:pos="9628"/>
            </w:tabs>
            <w:rPr>
              <w:rFonts w:ascii="Arial" w:eastAsiaTheme="minorEastAsia" w:hAnsi="Arial" w:cs="Arial"/>
              <w:noProof/>
              <w:kern w:val="0"/>
              <w:sz w:val="22"/>
              <w:szCs w:val="22"/>
              <w:lang w:eastAsia="fr-FR"/>
            </w:rPr>
          </w:pPr>
          <w:hyperlink w:anchor="_Toc174032999" w:history="1">
            <w:r w:rsidRPr="00BE24EB">
              <w:rPr>
                <w:rStyle w:val="Lienhypertexte"/>
                <w:rFonts w:ascii="Arial" w:hAnsi="Arial" w:cs="Arial"/>
                <w:noProof/>
              </w:rPr>
              <w:t>7.3</w:t>
            </w:r>
            <w:r w:rsidRPr="00BE24EB">
              <w:rPr>
                <w:rFonts w:ascii="Arial" w:eastAsiaTheme="minorEastAsia" w:hAnsi="Arial" w:cs="Arial"/>
                <w:noProof/>
                <w:kern w:val="0"/>
                <w:sz w:val="22"/>
                <w:szCs w:val="22"/>
                <w:lang w:eastAsia="fr-FR"/>
              </w:rPr>
              <w:tab/>
            </w:r>
            <w:r w:rsidRPr="00BE24EB">
              <w:rPr>
                <w:rStyle w:val="Lienhypertexte"/>
                <w:rFonts w:ascii="Arial" w:hAnsi="Arial" w:cs="Arial"/>
                <w:noProof/>
              </w:rPr>
              <w:t>Règles d'organisation et de codification</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_Toc174032999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43</w:t>
            </w:r>
            <w:r w:rsidRPr="00BE24EB">
              <w:rPr>
                <w:rFonts w:ascii="Arial" w:hAnsi="Arial" w:cs="Arial"/>
                <w:noProof/>
                <w:webHidden/>
              </w:rPr>
              <w:fldChar w:fldCharType="end"/>
            </w:r>
          </w:hyperlink>
        </w:p>
        <w:p w14:paraId="28E7CD72" w14:textId="4E9BAB97" w:rsidR="00BE24EB" w:rsidRPr="00BE24EB" w:rsidRDefault="00BE24EB">
          <w:pPr>
            <w:pStyle w:val="TM1"/>
            <w:rPr>
              <w:rFonts w:ascii="Arial" w:eastAsiaTheme="minorEastAsia" w:hAnsi="Arial" w:cs="Arial"/>
              <w:noProof/>
              <w:kern w:val="0"/>
              <w:sz w:val="22"/>
              <w:szCs w:val="22"/>
              <w:lang w:eastAsia="fr-FR"/>
            </w:rPr>
          </w:pPr>
          <w:hyperlink w:anchor="_Toc174033000" w:history="1">
            <w:r w:rsidRPr="00BE24EB">
              <w:rPr>
                <w:rStyle w:val="Lienhypertexte"/>
                <w:rFonts w:ascii="Arial" w:hAnsi="Arial" w:cs="Arial"/>
                <w:noProof/>
              </w:rPr>
              <w:t>8</w:t>
            </w:r>
            <w:r w:rsidRPr="00BE24EB">
              <w:rPr>
                <w:rFonts w:ascii="Arial" w:eastAsiaTheme="minorEastAsia" w:hAnsi="Arial" w:cs="Arial"/>
                <w:noProof/>
                <w:kern w:val="0"/>
                <w:sz w:val="22"/>
                <w:szCs w:val="22"/>
                <w:lang w:eastAsia="fr-FR"/>
              </w:rPr>
              <w:tab/>
            </w:r>
            <w:r w:rsidRPr="00BE24EB">
              <w:rPr>
                <w:rStyle w:val="Lienhypertexte"/>
                <w:rFonts w:ascii="Arial" w:hAnsi="Arial" w:cs="Arial"/>
                <w:noProof/>
              </w:rPr>
              <w:t>Métadonnées</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_Toc174033000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44</w:t>
            </w:r>
            <w:r w:rsidRPr="00BE24EB">
              <w:rPr>
                <w:rFonts w:ascii="Arial" w:hAnsi="Arial" w:cs="Arial"/>
                <w:noProof/>
                <w:webHidden/>
              </w:rPr>
              <w:fldChar w:fldCharType="end"/>
            </w:r>
          </w:hyperlink>
        </w:p>
        <w:p w14:paraId="5FC16567" w14:textId="4DC08C6E" w:rsidR="00BE24EB" w:rsidRPr="00BE24EB" w:rsidRDefault="00BE24EB">
          <w:pPr>
            <w:pStyle w:val="TM1"/>
            <w:rPr>
              <w:rFonts w:ascii="Arial" w:eastAsiaTheme="minorEastAsia" w:hAnsi="Arial" w:cs="Arial"/>
              <w:noProof/>
              <w:kern w:val="0"/>
              <w:sz w:val="22"/>
              <w:szCs w:val="22"/>
              <w:lang w:eastAsia="fr-FR"/>
            </w:rPr>
          </w:pPr>
          <w:hyperlink w:anchor="_Toc174033001" w:history="1">
            <w:r w:rsidRPr="00BE24EB">
              <w:rPr>
                <w:rStyle w:val="Lienhypertexte"/>
                <w:rFonts w:ascii="Arial" w:hAnsi="Arial" w:cs="Arial"/>
                <w:noProof/>
              </w:rPr>
              <w:t>9</w:t>
            </w:r>
            <w:r w:rsidRPr="00BE24EB">
              <w:rPr>
                <w:rFonts w:ascii="Arial" w:eastAsiaTheme="minorEastAsia" w:hAnsi="Arial" w:cs="Arial"/>
                <w:noProof/>
                <w:kern w:val="0"/>
                <w:sz w:val="22"/>
                <w:szCs w:val="22"/>
                <w:lang w:eastAsia="fr-FR"/>
              </w:rPr>
              <w:tab/>
            </w:r>
            <w:r w:rsidRPr="00BE24EB">
              <w:rPr>
                <w:rStyle w:val="Lienhypertexte"/>
                <w:rFonts w:ascii="Arial" w:hAnsi="Arial" w:cs="Arial"/>
                <w:noProof/>
              </w:rPr>
              <w:t>Format</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_Toc174033001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45</w:t>
            </w:r>
            <w:r w:rsidRPr="00BE24EB">
              <w:rPr>
                <w:rFonts w:ascii="Arial" w:hAnsi="Arial" w:cs="Arial"/>
                <w:noProof/>
                <w:webHidden/>
              </w:rPr>
              <w:fldChar w:fldCharType="end"/>
            </w:r>
          </w:hyperlink>
        </w:p>
        <w:p w14:paraId="195C1C34" w14:textId="7802F0B6" w:rsidR="00BE24EB" w:rsidRPr="00BE24EB" w:rsidRDefault="00BE24EB">
          <w:pPr>
            <w:pStyle w:val="TM2"/>
            <w:tabs>
              <w:tab w:val="left" w:pos="1020"/>
              <w:tab w:val="right" w:leader="dot" w:pos="9628"/>
            </w:tabs>
            <w:rPr>
              <w:rFonts w:ascii="Arial" w:eastAsiaTheme="minorEastAsia" w:hAnsi="Arial" w:cs="Arial"/>
              <w:noProof/>
              <w:kern w:val="0"/>
              <w:sz w:val="22"/>
              <w:szCs w:val="22"/>
              <w:lang w:eastAsia="fr-FR"/>
            </w:rPr>
          </w:pPr>
          <w:hyperlink w:anchor="_Toc174033002" w:history="1">
            <w:r w:rsidRPr="00BE24EB">
              <w:rPr>
                <w:rStyle w:val="Lienhypertexte"/>
                <w:rFonts w:ascii="Arial" w:hAnsi="Arial" w:cs="Arial"/>
                <w:noProof/>
              </w:rPr>
              <w:t>9.1</w:t>
            </w:r>
            <w:r w:rsidRPr="00BE24EB">
              <w:rPr>
                <w:rFonts w:ascii="Arial" w:eastAsiaTheme="minorEastAsia" w:hAnsi="Arial" w:cs="Arial"/>
                <w:noProof/>
                <w:kern w:val="0"/>
                <w:sz w:val="22"/>
                <w:szCs w:val="22"/>
                <w:lang w:eastAsia="fr-FR"/>
              </w:rPr>
              <w:tab/>
            </w:r>
            <w:r w:rsidRPr="00BE24EB">
              <w:rPr>
                <w:rStyle w:val="Lienhypertexte"/>
                <w:rFonts w:ascii="Arial" w:hAnsi="Arial" w:cs="Arial"/>
                <w:noProof/>
              </w:rPr>
              <w:t>Format d’encodage</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_Toc174033002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45</w:t>
            </w:r>
            <w:r w:rsidRPr="00BE24EB">
              <w:rPr>
                <w:rFonts w:ascii="Arial" w:hAnsi="Arial" w:cs="Arial"/>
                <w:noProof/>
                <w:webHidden/>
              </w:rPr>
              <w:fldChar w:fldCharType="end"/>
            </w:r>
          </w:hyperlink>
        </w:p>
        <w:p w14:paraId="7DB2AD0F" w14:textId="3928BB37" w:rsidR="00BE24EB" w:rsidRPr="00BE24EB" w:rsidRDefault="00BE24EB">
          <w:pPr>
            <w:pStyle w:val="TM1"/>
            <w:rPr>
              <w:rFonts w:ascii="Arial" w:eastAsiaTheme="minorEastAsia" w:hAnsi="Arial" w:cs="Arial"/>
              <w:noProof/>
              <w:kern w:val="0"/>
              <w:sz w:val="22"/>
              <w:szCs w:val="22"/>
              <w:lang w:eastAsia="fr-FR"/>
            </w:rPr>
          </w:pPr>
          <w:hyperlink w:anchor="_Toc174033003" w:history="1">
            <w:r w:rsidRPr="00BE24EB">
              <w:rPr>
                <w:rStyle w:val="Lienhypertexte"/>
                <w:rFonts w:ascii="Arial" w:hAnsi="Arial" w:cs="Arial"/>
                <w:noProof/>
              </w:rPr>
              <w:t>10</w:t>
            </w:r>
            <w:r w:rsidRPr="00BE24EB">
              <w:rPr>
                <w:rFonts w:ascii="Arial" w:eastAsiaTheme="minorEastAsia" w:hAnsi="Arial" w:cs="Arial"/>
                <w:noProof/>
                <w:kern w:val="0"/>
                <w:sz w:val="22"/>
                <w:szCs w:val="22"/>
                <w:lang w:eastAsia="fr-FR"/>
              </w:rPr>
              <w:tab/>
            </w:r>
            <w:r w:rsidRPr="00BE24EB">
              <w:rPr>
                <w:rStyle w:val="Lienhypertexte"/>
                <w:rFonts w:ascii="Arial" w:hAnsi="Arial" w:cs="Arial"/>
                <w:noProof/>
              </w:rPr>
              <w:t>Livraison</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_Toc174033003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46</w:t>
            </w:r>
            <w:r w:rsidRPr="00BE24EB">
              <w:rPr>
                <w:rFonts w:ascii="Arial" w:hAnsi="Arial" w:cs="Arial"/>
                <w:noProof/>
                <w:webHidden/>
              </w:rPr>
              <w:fldChar w:fldCharType="end"/>
            </w:r>
          </w:hyperlink>
        </w:p>
        <w:p w14:paraId="4AA6252A" w14:textId="6D3E2015" w:rsidR="00BE24EB" w:rsidRPr="00BE24EB" w:rsidRDefault="00BE24EB">
          <w:pPr>
            <w:pStyle w:val="TM2"/>
            <w:tabs>
              <w:tab w:val="left" w:pos="1020"/>
              <w:tab w:val="right" w:leader="dot" w:pos="9628"/>
            </w:tabs>
            <w:rPr>
              <w:rFonts w:ascii="Arial" w:eastAsiaTheme="minorEastAsia" w:hAnsi="Arial" w:cs="Arial"/>
              <w:noProof/>
              <w:kern w:val="0"/>
              <w:sz w:val="22"/>
              <w:szCs w:val="22"/>
              <w:lang w:eastAsia="fr-FR"/>
            </w:rPr>
          </w:pPr>
          <w:hyperlink w:anchor="_Toc174033004" w:history="1">
            <w:r w:rsidRPr="00BE24EB">
              <w:rPr>
                <w:rStyle w:val="Lienhypertexte"/>
                <w:rFonts w:ascii="Arial" w:hAnsi="Arial" w:cs="Arial"/>
                <w:noProof/>
              </w:rPr>
              <w:t>10.1</w:t>
            </w:r>
            <w:r w:rsidRPr="00BE24EB">
              <w:rPr>
                <w:rFonts w:ascii="Arial" w:eastAsiaTheme="minorEastAsia" w:hAnsi="Arial" w:cs="Arial"/>
                <w:noProof/>
                <w:kern w:val="0"/>
                <w:sz w:val="22"/>
                <w:szCs w:val="22"/>
                <w:lang w:eastAsia="fr-FR"/>
              </w:rPr>
              <w:tab/>
            </w:r>
            <w:r w:rsidRPr="00BE24EB">
              <w:rPr>
                <w:rStyle w:val="Lienhypertexte"/>
                <w:rFonts w:ascii="Arial" w:hAnsi="Arial" w:cs="Arial"/>
                <w:noProof/>
              </w:rPr>
              <w:t>Format de livraison</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_Toc174033004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46</w:t>
            </w:r>
            <w:r w:rsidRPr="00BE24EB">
              <w:rPr>
                <w:rFonts w:ascii="Arial" w:hAnsi="Arial" w:cs="Arial"/>
                <w:noProof/>
                <w:webHidden/>
              </w:rPr>
              <w:fldChar w:fldCharType="end"/>
            </w:r>
          </w:hyperlink>
        </w:p>
        <w:p w14:paraId="62EC9AE4" w14:textId="362C1B26" w:rsidR="00BE24EB" w:rsidRPr="00BE24EB" w:rsidRDefault="00BE24EB">
          <w:pPr>
            <w:pStyle w:val="TM2"/>
            <w:tabs>
              <w:tab w:val="left" w:pos="1020"/>
              <w:tab w:val="right" w:leader="dot" w:pos="9628"/>
            </w:tabs>
            <w:rPr>
              <w:rFonts w:ascii="Arial" w:eastAsiaTheme="minorEastAsia" w:hAnsi="Arial" w:cs="Arial"/>
              <w:noProof/>
              <w:kern w:val="0"/>
              <w:sz w:val="22"/>
              <w:szCs w:val="22"/>
              <w:lang w:eastAsia="fr-FR"/>
            </w:rPr>
          </w:pPr>
          <w:hyperlink w:anchor="_Toc174033005" w:history="1">
            <w:r w:rsidRPr="00BE24EB">
              <w:rPr>
                <w:rStyle w:val="Lienhypertexte"/>
                <w:rFonts w:ascii="Arial" w:hAnsi="Arial" w:cs="Arial"/>
                <w:noProof/>
              </w:rPr>
              <w:t>10.2</w:t>
            </w:r>
            <w:r w:rsidRPr="00BE24EB">
              <w:rPr>
                <w:rFonts w:ascii="Arial" w:eastAsiaTheme="minorEastAsia" w:hAnsi="Arial" w:cs="Arial"/>
                <w:noProof/>
                <w:kern w:val="0"/>
                <w:sz w:val="22"/>
                <w:szCs w:val="22"/>
                <w:lang w:eastAsia="fr-FR"/>
              </w:rPr>
              <w:tab/>
            </w:r>
            <w:r w:rsidRPr="00BE24EB">
              <w:rPr>
                <w:rStyle w:val="Lienhypertexte"/>
                <w:rFonts w:ascii="Arial" w:hAnsi="Arial" w:cs="Arial"/>
                <w:noProof/>
              </w:rPr>
              <w:t>Fourniture dans le livrable dossier du PLU</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_Toc174033005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46</w:t>
            </w:r>
            <w:r w:rsidRPr="00BE24EB">
              <w:rPr>
                <w:rFonts w:ascii="Arial" w:hAnsi="Arial" w:cs="Arial"/>
                <w:noProof/>
                <w:webHidden/>
              </w:rPr>
              <w:fldChar w:fldCharType="end"/>
            </w:r>
          </w:hyperlink>
        </w:p>
        <w:p w14:paraId="29FF067B" w14:textId="103EE921" w:rsidR="00BE24EB" w:rsidRPr="00BE24EB" w:rsidRDefault="00BE24EB">
          <w:pPr>
            <w:pStyle w:val="TM1"/>
            <w:rPr>
              <w:rFonts w:ascii="Arial" w:eastAsiaTheme="minorEastAsia" w:hAnsi="Arial" w:cs="Arial"/>
              <w:noProof/>
              <w:kern w:val="0"/>
              <w:sz w:val="22"/>
              <w:szCs w:val="22"/>
              <w:lang w:eastAsia="fr-FR"/>
            </w:rPr>
          </w:pPr>
          <w:hyperlink w:anchor="_Toc174033006" w:history="1">
            <w:r w:rsidRPr="00BE24EB">
              <w:rPr>
                <w:rStyle w:val="Lienhypertexte"/>
                <w:rFonts w:ascii="Arial" w:hAnsi="Arial" w:cs="Arial"/>
                <w:noProof/>
              </w:rPr>
              <w:t>11</w:t>
            </w:r>
            <w:r w:rsidRPr="00BE24EB">
              <w:rPr>
                <w:rFonts w:ascii="Arial" w:eastAsiaTheme="minorEastAsia" w:hAnsi="Arial" w:cs="Arial"/>
                <w:noProof/>
                <w:kern w:val="0"/>
                <w:sz w:val="22"/>
                <w:szCs w:val="22"/>
                <w:lang w:eastAsia="fr-FR"/>
              </w:rPr>
              <w:tab/>
            </w:r>
            <w:r w:rsidRPr="00BE24EB">
              <w:rPr>
                <w:rStyle w:val="Lienhypertexte"/>
                <w:rFonts w:ascii="Arial" w:hAnsi="Arial" w:cs="Arial"/>
                <w:noProof/>
              </w:rPr>
              <w:t>Cas d’utilisation</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_Toc174033006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47</w:t>
            </w:r>
            <w:r w:rsidRPr="00BE24EB">
              <w:rPr>
                <w:rFonts w:ascii="Arial" w:hAnsi="Arial" w:cs="Arial"/>
                <w:noProof/>
                <w:webHidden/>
              </w:rPr>
              <w:fldChar w:fldCharType="end"/>
            </w:r>
          </w:hyperlink>
        </w:p>
        <w:p w14:paraId="37A85482" w14:textId="0A9B6D04" w:rsidR="00BE24EB" w:rsidRPr="00BE24EB" w:rsidRDefault="00BE24EB">
          <w:pPr>
            <w:pStyle w:val="TM2"/>
            <w:tabs>
              <w:tab w:val="left" w:pos="1020"/>
              <w:tab w:val="right" w:leader="dot" w:pos="9628"/>
            </w:tabs>
            <w:rPr>
              <w:rFonts w:ascii="Arial" w:eastAsiaTheme="minorEastAsia" w:hAnsi="Arial" w:cs="Arial"/>
              <w:noProof/>
              <w:kern w:val="0"/>
              <w:sz w:val="22"/>
              <w:szCs w:val="22"/>
              <w:lang w:eastAsia="fr-FR"/>
            </w:rPr>
          </w:pPr>
          <w:hyperlink w:anchor="_Toc174033007" w:history="1">
            <w:r w:rsidRPr="00BE24EB">
              <w:rPr>
                <w:rStyle w:val="Lienhypertexte"/>
                <w:rFonts w:ascii="Arial" w:hAnsi="Arial" w:cs="Arial"/>
                <w:noProof/>
              </w:rPr>
              <w:t>11.1</w:t>
            </w:r>
            <w:r w:rsidRPr="00BE24EB">
              <w:rPr>
                <w:rFonts w:ascii="Arial" w:eastAsiaTheme="minorEastAsia" w:hAnsi="Arial" w:cs="Arial"/>
                <w:noProof/>
                <w:kern w:val="0"/>
                <w:sz w:val="22"/>
                <w:szCs w:val="22"/>
                <w:lang w:eastAsia="fr-FR"/>
              </w:rPr>
              <w:tab/>
            </w:r>
            <w:r w:rsidRPr="00BE24EB">
              <w:rPr>
                <w:rStyle w:val="Lienhypertexte"/>
                <w:rFonts w:ascii="Arial" w:hAnsi="Arial" w:cs="Arial"/>
                <w:noProof/>
              </w:rPr>
              <w:t>La hauteur</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_Toc174033007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47</w:t>
            </w:r>
            <w:r w:rsidRPr="00BE24EB">
              <w:rPr>
                <w:rFonts w:ascii="Arial" w:hAnsi="Arial" w:cs="Arial"/>
                <w:noProof/>
                <w:webHidden/>
              </w:rPr>
              <w:fldChar w:fldCharType="end"/>
            </w:r>
          </w:hyperlink>
        </w:p>
        <w:p w14:paraId="4FBEBF11" w14:textId="07749F60" w:rsidR="00BE24EB" w:rsidRPr="00BE24EB" w:rsidRDefault="00BE24EB">
          <w:pPr>
            <w:pStyle w:val="TM2"/>
            <w:tabs>
              <w:tab w:val="left" w:pos="1020"/>
              <w:tab w:val="right" w:leader="dot" w:pos="9628"/>
            </w:tabs>
            <w:rPr>
              <w:rFonts w:ascii="Arial" w:eastAsiaTheme="minorEastAsia" w:hAnsi="Arial" w:cs="Arial"/>
              <w:noProof/>
              <w:kern w:val="0"/>
              <w:sz w:val="22"/>
              <w:szCs w:val="22"/>
              <w:lang w:eastAsia="fr-FR"/>
            </w:rPr>
          </w:pPr>
          <w:hyperlink w:anchor="_Toc174033008" w:history="1">
            <w:r w:rsidRPr="00BE24EB">
              <w:rPr>
                <w:rStyle w:val="Lienhypertexte"/>
                <w:rFonts w:ascii="Arial" w:hAnsi="Arial" w:cs="Arial"/>
                <w:noProof/>
              </w:rPr>
              <w:t>11.2</w:t>
            </w:r>
            <w:r w:rsidRPr="00BE24EB">
              <w:rPr>
                <w:rFonts w:ascii="Arial" w:eastAsiaTheme="minorEastAsia" w:hAnsi="Arial" w:cs="Arial"/>
                <w:noProof/>
                <w:kern w:val="0"/>
                <w:sz w:val="22"/>
                <w:szCs w:val="22"/>
                <w:lang w:eastAsia="fr-FR"/>
              </w:rPr>
              <w:tab/>
            </w:r>
            <w:r w:rsidRPr="00BE24EB">
              <w:rPr>
                <w:rStyle w:val="Lienhypertexte"/>
                <w:rFonts w:ascii="Arial" w:hAnsi="Arial" w:cs="Arial"/>
                <w:noProof/>
              </w:rPr>
              <w:t>Exemples d’instanciations</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_Toc174033008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48</w:t>
            </w:r>
            <w:r w:rsidRPr="00BE24EB">
              <w:rPr>
                <w:rFonts w:ascii="Arial" w:hAnsi="Arial" w:cs="Arial"/>
                <w:noProof/>
                <w:webHidden/>
              </w:rPr>
              <w:fldChar w:fldCharType="end"/>
            </w:r>
          </w:hyperlink>
        </w:p>
        <w:p w14:paraId="63B4BFB9" w14:textId="0616B65E" w:rsidR="00BE24EB" w:rsidRPr="00BE24EB" w:rsidRDefault="00BE24EB">
          <w:pPr>
            <w:pStyle w:val="TM3"/>
            <w:rPr>
              <w:rFonts w:ascii="Arial" w:hAnsi="Arial" w:cs="Arial"/>
              <w:noProof/>
              <w:lang w:val="fr-FR" w:eastAsia="fr-FR"/>
            </w:rPr>
          </w:pPr>
          <w:hyperlink w:anchor="_Toc174033009" w:history="1">
            <w:r w:rsidRPr="00BE24EB">
              <w:rPr>
                <w:rStyle w:val="Lienhypertexte"/>
                <w:rFonts w:ascii="Arial" w:hAnsi="Arial" w:cs="Arial"/>
                <w:noProof/>
              </w:rPr>
              <w:t>11.2.1</w:t>
            </w:r>
            <w:r w:rsidRPr="00BE24EB">
              <w:rPr>
                <w:rFonts w:ascii="Arial" w:hAnsi="Arial" w:cs="Arial"/>
                <w:noProof/>
                <w:lang w:val="fr-FR" w:eastAsia="fr-FR"/>
              </w:rPr>
              <w:tab/>
            </w:r>
            <w:r w:rsidRPr="00BE24EB">
              <w:rPr>
                <w:rStyle w:val="Lienhypertexte"/>
                <w:rFonts w:ascii="Arial" w:hAnsi="Arial" w:cs="Arial"/>
                <w:noProof/>
              </w:rPr>
              <w:t>Exemple de cas de retrait de l’implantation des constructions par rapport aux limites séparatives.</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_Toc174033009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48</w:t>
            </w:r>
            <w:r w:rsidRPr="00BE24EB">
              <w:rPr>
                <w:rFonts w:ascii="Arial" w:hAnsi="Arial" w:cs="Arial"/>
                <w:noProof/>
                <w:webHidden/>
              </w:rPr>
              <w:fldChar w:fldCharType="end"/>
            </w:r>
          </w:hyperlink>
        </w:p>
        <w:p w14:paraId="282C002A" w14:textId="35636E58" w:rsidR="00BE24EB" w:rsidRPr="00BE24EB" w:rsidRDefault="00BE24EB">
          <w:pPr>
            <w:pStyle w:val="TM3"/>
            <w:rPr>
              <w:rFonts w:ascii="Arial" w:hAnsi="Arial" w:cs="Arial"/>
              <w:noProof/>
              <w:lang w:val="fr-FR" w:eastAsia="fr-FR"/>
            </w:rPr>
          </w:pPr>
          <w:hyperlink w:anchor="_Toc174033010" w:history="1">
            <w:r w:rsidRPr="00BE24EB">
              <w:rPr>
                <w:rStyle w:val="Lienhypertexte"/>
                <w:rFonts w:ascii="Arial" w:hAnsi="Arial" w:cs="Arial"/>
                <w:noProof/>
              </w:rPr>
              <w:t>11.2.2</w:t>
            </w:r>
            <w:r w:rsidRPr="00BE24EB">
              <w:rPr>
                <w:rFonts w:ascii="Arial" w:hAnsi="Arial" w:cs="Arial"/>
                <w:noProof/>
                <w:lang w:val="fr-FR" w:eastAsia="fr-FR"/>
              </w:rPr>
              <w:tab/>
            </w:r>
            <w:r w:rsidRPr="00BE24EB">
              <w:rPr>
                <w:rStyle w:val="Lienhypertexte"/>
                <w:rFonts w:ascii="Arial" w:hAnsi="Arial" w:cs="Arial"/>
                <w:noProof/>
              </w:rPr>
              <w:t>Exemple de cas ou la Condition et le Périmètre sont considérés comme une bande de constructibilité :</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_Toc174033010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50</w:t>
            </w:r>
            <w:r w:rsidRPr="00BE24EB">
              <w:rPr>
                <w:rFonts w:ascii="Arial" w:hAnsi="Arial" w:cs="Arial"/>
                <w:noProof/>
                <w:webHidden/>
              </w:rPr>
              <w:fldChar w:fldCharType="end"/>
            </w:r>
          </w:hyperlink>
        </w:p>
        <w:p w14:paraId="3B0F0A93" w14:textId="12EE6AF8" w:rsidR="00BE24EB" w:rsidRPr="00BE24EB" w:rsidRDefault="00BE24EB">
          <w:pPr>
            <w:pStyle w:val="TM1"/>
            <w:rPr>
              <w:rFonts w:ascii="Arial" w:eastAsiaTheme="minorEastAsia" w:hAnsi="Arial" w:cs="Arial"/>
              <w:noProof/>
              <w:kern w:val="0"/>
              <w:sz w:val="22"/>
              <w:szCs w:val="22"/>
              <w:lang w:eastAsia="fr-FR"/>
            </w:rPr>
          </w:pPr>
          <w:hyperlink w:anchor="_Toc174033011" w:history="1">
            <w:r w:rsidRPr="00BE24EB">
              <w:rPr>
                <w:rStyle w:val="Lienhypertexte"/>
                <w:rFonts w:ascii="Arial" w:hAnsi="Arial" w:cs="Arial"/>
                <w:noProof/>
              </w:rPr>
              <w:t>12</w:t>
            </w:r>
            <w:r w:rsidRPr="00BE24EB">
              <w:rPr>
                <w:rFonts w:ascii="Arial" w:eastAsiaTheme="minorEastAsia" w:hAnsi="Arial" w:cs="Arial"/>
                <w:noProof/>
                <w:kern w:val="0"/>
                <w:sz w:val="22"/>
                <w:szCs w:val="22"/>
                <w:lang w:eastAsia="fr-FR"/>
              </w:rPr>
              <w:tab/>
            </w:r>
            <w:r w:rsidRPr="00BE24EB">
              <w:rPr>
                <w:rStyle w:val="Lienhypertexte"/>
                <w:rFonts w:ascii="Arial" w:hAnsi="Arial" w:cs="Arial"/>
                <w:noProof/>
              </w:rPr>
              <w:t>Test de conformité</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_Toc174033011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53</w:t>
            </w:r>
            <w:r w:rsidRPr="00BE24EB">
              <w:rPr>
                <w:rFonts w:ascii="Arial" w:hAnsi="Arial" w:cs="Arial"/>
                <w:noProof/>
                <w:webHidden/>
              </w:rPr>
              <w:fldChar w:fldCharType="end"/>
            </w:r>
          </w:hyperlink>
        </w:p>
        <w:p w14:paraId="4B156F89" w14:textId="05095BEF" w:rsidR="00BE24EB" w:rsidRPr="00BE24EB" w:rsidRDefault="00BE24EB">
          <w:pPr>
            <w:pStyle w:val="TM1"/>
            <w:rPr>
              <w:rFonts w:ascii="Arial" w:eastAsiaTheme="minorEastAsia" w:hAnsi="Arial" w:cs="Arial"/>
              <w:noProof/>
              <w:kern w:val="0"/>
              <w:sz w:val="22"/>
              <w:szCs w:val="22"/>
              <w:lang w:eastAsia="fr-FR"/>
            </w:rPr>
          </w:pPr>
          <w:hyperlink w:anchor="_Toc174033012" w:history="1">
            <w:r w:rsidRPr="00BE24EB">
              <w:rPr>
                <w:rStyle w:val="Lienhypertexte"/>
                <w:rFonts w:ascii="Arial" w:hAnsi="Arial" w:cs="Arial"/>
                <w:noProof/>
              </w:rPr>
              <w:t>13</w:t>
            </w:r>
            <w:r w:rsidRPr="00BE24EB">
              <w:rPr>
                <w:rFonts w:ascii="Arial" w:eastAsiaTheme="minorEastAsia" w:hAnsi="Arial" w:cs="Arial"/>
                <w:noProof/>
                <w:kern w:val="0"/>
                <w:sz w:val="22"/>
                <w:szCs w:val="22"/>
                <w:lang w:eastAsia="fr-FR"/>
              </w:rPr>
              <w:tab/>
            </w:r>
            <w:r w:rsidRPr="00BE24EB">
              <w:rPr>
                <w:rStyle w:val="Lienhypertexte"/>
                <w:rFonts w:ascii="Arial" w:hAnsi="Arial" w:cs="Arial"/>
                <w:noProof/>
              </w:rPr>
              <w:t>Glossaire :</w:t>
            </w:r>
            <w:r w:rsidRPr="00BE24EB">
              <w:rPr>
                <w:rFonts w:ascii="Arial" w:hAnsi="Arial" w:cs="Arial"/>
                <w:noProof/>
                <w:webHidden/>
              </w:rPr>
              <w:tab/>
            </w:r>
            <w:r w:rsidRPr="00BE24EB">
              <w:rPr>
                <w:rFonts w:ascii="Arial" w:hAnsi="Arial" w:cs="Arial"/>
                <w:noProof/>
                <w:webHidden/>
              </w:rPr>
              <w:fldChar w:fldCharType="begin"/>
            </w:r>
            <w:r w:rsidRPr="00BE24EB">
              <w:rPr>
                <w:rFonts w:ascii="Arial" w:hAnsi="Arial" w:cs="Arial"/>
                <w:noProof/>
                <w:webHidden/>
              </w:rPr>
              <w:instrText xml:space="preserve"> PAGEREF _Toc174033012 \h </w:instrText>
            </w:r>
            <w:r w:rsidRPr="00BE24EB">
              <w:rPr>
                <w:rFonts w:ascii="Arial" w:hAnsi="Arial" w:cs="Arial"/>
                <w:noProof/>
                <w:webHidden/>
              </w:rPr>
            </w:r>
            <w:r w:rsidRPr="00BE24EB">
              <w:rPr>
                <w:rFonts w:ascii="Arial" w:hAnsi="Arial" w:cs="Arial"/>
                <w:noProof/>
                <w:webHidden/>
              </w:rPr>
              <w:fldChar w:fldCharType="separate"/>
            </w:r>
            <w:r w:rsidRPr="00BE24EB">
              <w:rPr>
                <w:rFonts w:ascii="Arial" w:hAnsi="Arial" w:cs="Arial"/>
                <w:noProof/>
                <w:webHidden/>
              </w:rPr>
              <w:t>54</w:t>
            </w:r>
            <w:r w:rsidRPr="00BE24EB">
              <w:rPr>
                <w:rFonts w:ascii="Arial" w:hAnsi="Arial" w:cs="Arial"/>
                <w:noProof/>
                <w:webHidden/>
              </w:rPr>
              <w:fldChar w:fldCharType="end"/>
            </w:r>
          </w:hyperlink>
        </w:p>
        <w:p w14:paraId="6E4FF285" w14:textId="1064B536" w:rsidR="00732687" w:rsidRPr="008D07D1" w:rsidRDefault="007B52A5" w:rsidP="00276466">
          <w:pPr>
            <w:pStyle w:val="TM1"/>
            <w:tabs>
              <w:tab w:val="clear" w:pos="9628"/>
              <w:tab w:val="right" w:leader="dot" w:pos="9638"/>
            </w:tabs>
            <w:jc w:val="both"/>
            <w:rPr>
              <w:rFonts w:ascii="Arial" w:hAnsi="Arial" w:cs="Arial"/>
            </w:rPr>
          </w:pPr>
          <w:r w:rsidRPr="00BE24EB">
            <w:rPr>
              <w:rStyle w:val="Sautdindex"/>
              <w:rFonts w:ascii="Arial" w:hAnsi="Arial" w:cs="Arial"/>
              <w:sz w:val="22"/>
              <w:szCs w:val="22"/>
            </w:rPr>
            <w:fldChar w:fldCharType="end"/>
          </w:r>
        </w:p>
      </w:sdtContent>
    </w:sdt>
    <w:p w14:paraId="3A8FB648" w14:textId="77777777" w:rsidR="00732687" w:rsidRPr="008D07D1" w:rsidRDefault="007B52A5" w:rsidP="00276466">
      <w:pPr>
        <w:pStyle w:val="Titre1"/>
        <w:numPr>
          <w:ilvl w:val="0"/>
          <w:numId w:val="10"/>
        </w:numPr>
        <w:jc w:val="both"/>
        <w:rPr>
          <w:rFonts w:ascii="Arial" w:hAnsi="Arial"/>
          <w:color w:val="000000" w:themeColor="text1"/>
          <w:sz w:val="22"/>
          <w:szCs w:val="22"/>
        </w:rPr>
      </w:pPr>
      <w:bookmarkStart w:id="4" w:name="_Toc164181804"/>
      <w:bookmarkStart w:id="5" w:name="_Toc174032921"/>
      <w:r w:rsidRPr="008D07D1">
        <w:rPr>
          <w:rFonts w:ascii="Arial" w:hAnsi="Arial"/>
          <w:color w:val="000000" w:themeColor="text1"/>
          <w:sz w:val="22"/>
          <w:szCs w:val="22"/>
        </w:rPr>
        <w:t>Suivi du document</w:t>
      </w:r>
      <w:bookmarkEnd w:id="4"/>
      <w:bookmarkEnd w:id="5"/>
    </w:p>
    <w:p w14:paraId="3650CA50" w14:textId="77777777" w:rsidR="00732687" w:rsidRPr="008D07D1" w:rsidRDefault="00732687" w:rsidP="00276466">
      <w:pPr>
        <w:pStyle w:val="Corpsdetexte"/>
        <w:jc w:val="both"/>
        <w:rPr>
          <w:rFonts w:ascii="Arial" w:hAnsi="Arial" w:cs="Arial"/>
          <w:color w:val="000000" w:themeColor="text1"/>
          <w:szCs w:val="22"/>
        </w:rPr>
      </w:pPr>
    </w:p>
    <w:tbl>
      <w:tblPr>
        <w:tblW w:w="9638" w:type="dxa"/>
        <w:tblInd w:w="50" w:type="dxa"/>
        <w:tblLayout w:type="fixed"/>
        <w:tblCellMar>
          <w:top w:w="55" w:type="dxa"/>
          <w:left w:w="55" w:type="dxa"/>
          <w:bottom w:w="55" w:type="dxa"/>
          <w:right w:w="55" w:type="dxa"/>
        </w:tblCellMar>
        <w:tblLook w:val="0000" w:firstRow="0" w:lastRow="0" w:firstColumn="0" w:lastColumn="0" w:noHBand="0" w:noVBand="0"/>
      </w:tblPr>
      <w:tblGrid>
        <w:gridCol w:w="1277"/>
        <w:gridCol w:w="2453"/>
        <w:gridCol w:w="5908"/>
      </w:tblGrid>
      <w:tr w:rsidR="00732687" w:rsidRPr="008D07D1" w14:paraId="7D6DAAD6" w14:textId="77777777">
        <w:tc>
          <w:tcPr>
            <w:tcW w:w="1277" w:type="dxa"/>
            <w:tcBorders>
              <w:top w:val="single" w:sz="4" w:space="0" w:color="000000"/>
              <w:left w:val="single" w:sz="4" w:space="0" w:color="000000"/>
              <w:bottom w:val="single" w:sz="4" w:space="0" w:color="000000"/>
              <w:right w:val="single" w:sz="4" w:space="0" w:color="000000"/>
            </w:tcBorders>
          </w:tcPr>
          <w:p w14:paraId="546E36F4" w14:textId="77777777" w:rsidR="00732687" w:rsidRPr="008D07D1" w:rsidRDefault="007B52A5" w:rsidP="00276466">
            <w:pPr>
              <w:pStyle w:val="Titredetableau"/>
              <w:jc w:val="both"/>
              <w:rPr>
                <w:rFonts w:ascii="Arial" w:hAnsi="Arial" w:cs="Arial"/>
                <w:color w:val="000000" w:themeColor="text1"/>
                <w:szCs w:val="22"/>
              </w:rPr>
            </w:pPr>
            <w:r w:rsidRPr="008D07D1">
              <w:rPr>
                <w:rFonts w:ascii="Arial" w:hAnsi="Arial" w:cs="Arial"/>
                <w:color w:val="000000" w:themeColor="text1"/>
                <w:szCs w:val="22"/>
              </w:rPr>
              <w:t>Version</w:t>
            </w:r>
          </w:p>
        </w:tc>
        <w:tc>
          <w:tcPr>
            <w:tcW w:w="245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3F0AF4" w14:textId="77777777" w:rsidR="00732687" w:rsidRPr="008D07D1" w:rsidRDefault="007B52A5" w:rsidP="00276466">
            <w:pPr>
              <w:pStyle w:val="Titredetableau"/>
              <w:jc w:val="both"/>
              <w:rPr>
                <w:rFonts w:ascii="Arial" w:hAnsi="Arial" w:cs="Arial"/>
                <w:color w:val="000000" w:themeColor="text1"/>
                <w:szCs w:val="22"/>
              </w:rPr>
            </w:pPr>
            <w:r w:rsidRPr="008D07D1">
              <w:rPr>
                <w:rFonts w:ascii="Arial" w:hAnsi="Arial" w:cs="Arial"/>
                <w:color w:val="000000" w:themeColor="text1"/>
                <w:szCs w:val="22"/>
              </w:rPr>
              <w:t>Date</w:t>
            </w:r>
          </w:p>
        </w:tc>
        <w:tc>
          <w:tcPr>
            <w:tcW w:w="590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940416" w14:textId="77777777" w:rsidR="00732687" w:rsidRPr="008D07D1" w:rsidRDefault="007B52A5" w:rsidP="00276466">
            <w:pPr>
              <w:pStyle w:val="Titredetableau"/>
              <w:jc w:val="both"/>
              <w:rPr>
                <w:rFonts w:ascii="Arial" w:hAnsi="Arial" w:cs="Arial"/>
                <w:color w:val="000000" w:themeColor="text1"/>
                <w:szCs w:val="22"/>
              </w:rPr>
            </w:pPr>
            <w:r w:rsidRPr="008D07D1">
              <w:rPr>
                <w:rFonts w:ascii="Arial" w:hAnsi="Arial" w:cs="Arial"/>
                <w:color w:val="000000" w:themeColor="text1"/>
                <w:szCs w:val="22"/>
              </w:rPr>
              <w:t>Description</w:t>
            </w:r>
          </w:p>
        </w:tc>
      </w:tr>
      <w:tr w:rsidR="00732687" w:rsidRPr="008D07D1" w14:paraId="0BBBDB32" w14:textId="77777777">
        <w:tc>
          <w:tcPr>
            <w:tcW w:w="1277" w:type="dxa"/>
            <w:tcBorders>
              <w:top w:val="single" w:sz="4" w:space="0" w:color="000000"/>
              <w:left w:val="single" w:sz="4" w:space="0" w:color="000000"/>
              <w:bottom w:val="single" w:sz="4" w:space="0" w:color="000000"/>
              <w:right w:val="single" w:sz="4" w:space="0" w:color="000000"/>
            </w:tcBorders>
          </w:tcPr>
          <w:p w14:paraId="733FD4B1" w14:textId="77777777"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Projet 1</w:t>
            </w:r>
          </w:p>
        </w:tc>
        <w:tc>
          <w:tcPr>
            <w:tcW w:w="245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CF7B5D" w14:textId="77777777" w:rsidR="00732687" w:rsidRPr="008D07D1" w:rsidRDefault="007B52A5" w:rsidP="00276466">
            <w:pPr>
              <w:pStyle w:val="TexteFragment"/>
              <w:spacing w:before="28" w:after="28"/>
              <w:jc w:val="both"/>
              <w:rPr>
                <w:rFonts w:ascii="Arial" w:hAnsi="Arial" w:cs="Arial"/>
                <w:color w:val="000000" w:themeColor="text1"/>
                <w:szCs w:val="22"/>
              </w:rPr>
            </w:pPr>
            <w:r w:rsidRPr="008D07D1">
              <w:rPr>
                <w:rFonts w:ascii="Arial" w:hAnsi="Arial" w:cs="Arial"/>
                <w:color w:val="000000" w:themeColor="text1"/>
                <w:szCs w:val="22"/>
              </w:rPr>
              <w:t>07/03/2023</w:t>
            </w:r>
          </w:p>
        </w:tc>
        <w:tc>
          <w:tcPr>
            <w:tcW w:w="590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BCA2BD" w14:textId="77777777" w:rsidR="00732687" w:rsidRPr="008D07D1" w:rsidRDefault="007B52A5" w:rsidP="00276466">
            <w:pPr>
              <w:pStyle w:val="TexteFragment"/>
              <w:spacing w:before="28" w:after="28"/>
              <w:jc w:val="both"/>
              <w:rPr>
                <w:rFonts w:ascii="Arial" w:hAnsi="Arial" w:cs="Arial"/>
                <w:color w:val="000000" w:themeColor="text1"/>
                <w:szCs w:val="22"/>
              </w:rPr>
            </w:pPr>
            <w:r w:rsidRPr="008D07D1">
              <w:rPr>
                <w:rFonts w:ascii="Arial" w:hAnsi="Arial" w:cs="Arial"/>
                <w:color w:val="000000" w:themeColor="text1"/>
                <w:szCs w:val="22"/>
              </w:rPr>
              <w:t>Rédaction initiale</w:t>
            </w:r>
          </w:p>
        </w:tc>
      </w:tr>
      <w:tr w:rsidR="00732687" w:rsidRPr="008D07D1" w14:paraId="744CD9EA" w14:textId="77777777">
        <w:tc>
          <w:tcPr>
            <w:tcW w:w="1277" w:type="dxa"/>
            <w:tcBorders>
              <w:top w:val="single" w:sz="4" w:space="0" w:color="000000"/>
              <w:left w:val="single" w:sz="4" w:space="0" w:color="000000"/>
              <w:bottom w:val="single" w:sz="4" w:space="0" w:color="000000"/>
              <w:right w:val="single" w:sz="4" w:space="0" w:color="000000"/>
            </w:tcBorders>
          </w:tcPr>
          <w:p w14:paraId="40D4B8EC" w14:textId="77777777"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Projet 2</w:t>
            </w:r>
          </w:p>
        </w:tc>
        <w:tc>
          <w:tcPr>
            <w:tcW w:w="245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BC71292"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02/05/2023</w:t>
            </w:r>
          </w:p>
        </w:tc>
        <w:tc>
          <w:tcPr>
            <w:tcW w:w="590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2046E6"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Relecture A. Gallais et M. Brasebin</w:t>
            </w:r>
          </w:p>
        </w:tc>
      </w:tr>
      <w:tr w:rsidR="00732687" w:rsidRPr="008D07D1" w14:paraId="358803C8" w14:textId="77777777">
        <w:tc>
          <w:tcPr>
            <w:tcW w:w="1277" w:type="dxa"/>
            <w:tcBorders>
              <w:top w:val="single" w:sz="4" w:space="0" w:color="000000"/>
              <w:left w:val="single" w:sz="4" w:space="0" w:color="000000"/>
              <w:bottom w:val="single" w:sz="4" w:space="0" w:color="000000"/>
              <w:right w:val="single" w:sz="4" w:space="0" w:color="000000"/>
            </w:tcBorders>
          </w:tcPr>
          <w:p w14:paraId="4350E995" w14:textId="77777777"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Projet 3</w:t>
            </w:r>
          </w:p>
        </w:tc>
        <w:tc>
          <w:tcPr>
            <w:tcW w:w="245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21DD179"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26/06/2023</w:t>
            </w:r>
          </w:p>
        </w:tc>
        <w:tc>
          <w:tcPr>
            <w:tcW w:w="590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F9C85B"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Mise à jour suite à la réunion du 03/05/2023</w:t>
            </w:r>
          </w:p>
        </w:tc>
      </w:tr>
      <w:tr w:rsidR="00732687" w:rsidRPr="008D07D1" w14:paraId="495F1F60" w14:textId="77777777">
        <w:tc>
          <w:tcPr>
            <w:tcW w:w="1277" w:type="dxa"/>
            <w:tcBorders>
              <w:top w:val="single" w:sz="4" w:space="0" w:color="000000"/>
              <w:left w:val="single" w:sz="4" w:space="0" w:color="000000"/>
              <w:bottom w:val="single" w:sz="4" w:space="0" w:color="000000"/>
              <w:right w:val="single" w:sz="4" w:space="0" w:color="000000"/>
            </w:tcBorders>
          </w:tcPr>
          <w:p w14:paraId="3E05D664" w14:textId="77777777"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Projet 4</w:t>
            </w:r>
          </w:p>
        </w:tc>
        <w:tc>
          <w:tcPr>
            <w:tcW w:w="245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FE7FCA"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03/07/2023</w:t>
            </w:r>
          </w:p>
        </w:tc>
        <w:tc>
          <w:tcPr>
            <w:tcW w:w="590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792A78"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Mise à jour suite à la réunion du 03/07/2023</w:t>
            </w:r>
          </w:p>
        </w:tc>
      </w:tr>
      <w:tr w:rsidR="00732687" w:rsidRPr="008D07D1" w14:paraId="0DF93589" w14:textId="77777777">
        <w:tc>
          <w:tcPr>
            <w:tcW w:w="1277" w:type="dxa"/>
            <w:tcBorders>
              <w:left w:val="single" w:sz="4" w:space="0" w:color="000000"/>
              <w:bottom w:val="single" w:sz="4" w:space="0" w:color="000000"/>
              <w:right w:val="single" w:sz="4" w:space="0" w:color="000000"/>
            </w:tcBorders>
          </w:tcPr>
          <w:p w14:paraId="61438CC0" w14:textId="77777777"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Projet 5</w:t>
            </w:r>
          </w:p>
        </w:tc>
        <w:tc>
          <w:tcPr>
            <w:tcW w:w="2453" w:type="dxa"/>
            <w:tcBorders>
              <w:left w:val="single" w:sz="4" w:space="0" w:color="000000"/>
              <w:bottom w:val="single" w:sz="4" w:space="0" w:color="000000"/>
              <w:right w:val="single" w:sz="4" w:space="0" w:color="000000"/>
            </w:tcBorders>
            <w:tcMar>
              <w:top w:w="0" w:type="dxa"/>
              <w:left w:w="0" w:type="dxa"/>
              <w:bottom w:w="0" w:type="dxa"/>
              <w:right w:w="0" w:type="dxa"/>
            </w:tcMar>
          </w:tcPr>
          <w:p w14:paraId="777B8AA6"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16/10/2023</w:t>
            </w:r>
          </w:p>
        </w:tc>
        <w:tc>
          <w:tcPr>
            <w:tcW w:w="5908" w:type="dxa"/>
            <w:tcBorders>
              <w:left w:val="single" w:sz="4" w:space="0" w:color="000000"/>
              <w:bottom w:val="single" w:sz="4" w:space="0" w:color="000000"/>
              <w:right w:val="single" w:sz="4" w:space="0" w:color="000000"/>
            </w:tcBorders>
            <w:tcMar>
              <w:top w:w="0" w:type="dxa"/>
              <w:left w:w="0" w:type="dxa"/>
              <w:bottom w:w="0" w:type="dxa"/>
              <w:right w:w="0" w:type="dxa"/>
            </w:tcMar>
          </w:tcPr>
          <w:p w14:paraId="5982E788"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Mise à jour suite à la réunion du 05/09/2023</w:t>
            </w:r>
          </w:p>
        </w:tc>
      </w:tr>
      <w:tr w:rsidR="00732687" w:rsidRPr="008D07D1" w14:paraId="5EAB8068" w14:textId="77777777">
        <w:tc>
          <w:tcPr>
            <w:tcW w:w="1277" w:type="dxa"/>
            <w:tcBorders>
              <w:top w:val="single" w:sz="4" w:space="0" w:color="000000"/>
              <w:left w:val="single" w:sz="4" w:space="0" w:color="000000"/>
              <w:bottom w:val="single" w:sz="4" w:space="0" w:color="000000"/>
              <w:right w:val="single" w:sz="4" w:space="0" w:color="000000"/>
            </w:tcBorders>
          </w:tcPr>
          <w:p w14:paraId="2C87762D" w14:textId="77777777"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Projet 6</w:t>
            </w:r>
          </w:p>
        </w:tc>
        <w:tc>
          <w:tcPr>
            <w:tcW w:w="245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CD7908"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05/02/2024</w:t>
            </w:r>
          </w:p>
        </w:tc>
        <w:tc>
          <w:tcPr>
            <w:tcW w:w="590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A91C32"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Mise à jour suite aux réunions du 08/11/2023 et 08/01/2024</w:t>
            </w:r>
          </w:p>
        </w:tc>
      </w:tr>
      <w:tr w:rsidR="00732687" w:rsidRPr="008D07D1" w14:paraId="46F1F8AC" w14:textId="77777777">
        <w:tc>
          <w:tcPr>
            <w:tcW w:w="1277" w:type="dxa"/>
            <w:tcBorders>
              <w:top w:val="single" w:sz="4" w:space="0" w:color="000000"/>
              <w:left w:val="single" w:sz="4" w:space="0" w:color="000000"/>
              <w:bottom w:val="single" w:sz="4" w:space="0" w:color="000000"/>
              <w:right w:val="single" w:sz="4" w:space="0" w:color="000000"/>
            </w:tcBorders>
          </w:tcPr>
          <w:p w14:paraId="7469F23D" w14:textId="77777777"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Projet 7</w:t>
            </w:r>
          </w:p>
        </w:tc>
        <w:tc>
          <w:tcPr>
            <w:tcW w:w="245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7F13E9"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05/03/2024</w:t>
            </w:r>
          </w:p>
        </w:tc>
        <w:tc>
          <w:tcPr>
            <w:tcW w:w="590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2B8DF6"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Mise à jour suite aux retours des membres du GT</w:t>
            </w:r>
          </w:p>
        </w:tc>
      </w:tr>
      <w:tr w:rsidR="00732687" w:rsidRPr="008D07D1" w14:paraId="699DCDA9" w14:textId="77777777">
        <w:tc>
          <w:tcPr>
            <w:tcW w:w="1277" w:type="dxa"/>
            <w:tcBorders>
              <w:top w:val="single" w:sz="4" w:space="0" w:color="000000"/>
              <w:left w:val="single" w:sz="4" w:space="0" w:color="000000"/>
              <w:bottom w:val="single" w:sz="4" w:space="0" w:color="000000"/>
              <w:right w:val="single" w:sz="4" w:space="0" w:color="000000"/>
            </w:tcBorders>
          </w:tcPr>
          <w:p w14:paraId="4BDDC450" w14:textId="77777777"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Projet 8</w:t>
            </w:r>
          </w:p>
        </w:tc>
        <w:tc>
          <w:tcPr>
            <w:tcW w:w="245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C10523"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14/04/2024</w:t>
            </w:r>
          </w:p>
        </w:tc>
        <w:tc>
          <w:tcPr>
            <w:tcW w:w="590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EEBB8D"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Mise à jour suite à la réunion du 08/03/2024</w:t>
            </w:r>
          </w:p>
        </w:tc>
      </w:tr>
      <w:tr w:rsidR="00732687" w:rsidRPr="008D07D1" w14:paraId="5D4DFCE9" w14:textId="77777777">
        <w:tc>
          <w:tcPr>
            <w:tcW w:w="1277" w:type="dxa"/>
            <w:tcBorders>
              <w:top w:val="single" w:sz="4" w:space="0" w:color="000000"/>
              <w:left w:val="single" w:sz="4" w:space="0" w:color="000000"/>
              <w:bottom w:val="single" w:sz="4" w:space="0" w:color="000000"/>
              <w:right w:val="single" w:sz="4" w:space="0" w:color="000000"/>
            </w:tcBorders>
          </w:tcPr>
          <w:p w14:paraId="65E7CA7F" w14:textId="77777777"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Projet 9</w:t>
            </w:r>
          </w:p>
        </w:tc>
        <w:tc>
          <w:tcPr>
            <w:tcW w:w="245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505EE1"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20/05/2024</w:t>
            </w:r>
          </w:p>
        </w:tc>
        <w:tc>
          <w:tcPr>
            <w:tcW w:w="590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549111"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Mise à jour suite à la réunion du 18/04/2024</w:t>
            </w:r>
          </w:p>
        </w:tc>
      </w:tr>
      <w:tr w:rsidR="00FA0309" w:rsidRPr="008D07D1" w14:paraId="183A94AA" w14:textId="77777777">
        <w:tc>
          <w:tcPr>
            <w:tcW w:w="1277" w:type="dxa"/>
            <w:tcBorders>
              <w:top w:val="single" w:sz="4" w:space="0" w:color="000000"/>
              <w:left w:val="single" w:sz="4" w:space="0" w:color="000000"/>
              <w:bottom w:val="single" w:sz="4" w:space="0" w:color="000000"/>
              <w:right w:val="single" w:sz="4" w:space="0" w:color="000000"/>
            </w:tcBorders>
          </w:tcPr>
          <w:p w14:paraId="18FCA48C" w14:textId="431506FD" w:rsidR="00FA0309" w:rsidRPr="008D07D1" w:rsidRDefault="00FA0309" w:rsidP="00276466">
            <w:pPr>
              <w:jc w:val="both"/>
              <w:rPr>
                <w:rFonts w:ascii="Arial" w:hAnsi="Arial" w:cs="Arial"/>
                <w:color w:val="000000" w:themeColor="text1"/>
                <w:szCs w:val="22"/>
              </w:rPr>
            </w:pPr>
            <w:r w:rsidRPr="008D07D1">
              <w:rPr>
                <w:rFonts w:ascii="Arial" w:hAnsi="Arial" w:cs="Arial"/>
                <w:color w:val="000000" w:themeColor="text1"/>
                <w:szCs w:val="22"/>
              </w:rPr>
              <w:t>Projet 10</w:t>
            </w:r>
          </w:p>
        </w:tc>
        <w:tc>
          <w:tcPr>
            <w:tcW w:w="245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41604F" w14:textId="726D4DE7" w:rsidR="00FA0309" w:rsidRPr="008D07D1" w:rsidRDefault="00197B8A" w:rsidP="00276466">
            <w:pPr>
              <w:pStyle w:val="TexteFragment"/>
              <w:spacing w:before="0"/>
              <w:jc w:val="both"/>
              <w:rPr>
                <w:rFonts w:ascii="Arial" w:hAnsi="Arial" w:cs="Arial"/>
                <w:color w:val="000000" w:themeColor="text1"/>
                <w:szCs w:val="22"/>
              </w:rPr>
            </w:pPr>
            <w:r>
              <w:rPr>
                <w:rFonts w:ascii="Arial" w:hAnsi="Arial" w:cs="Arial"/>
                <w:color w:val="000000" w:themeColor="text1"/>
                <w:szCs w:val="22"/>
              </w:rPr>
              <w:t>08</w:t>
            </w:r>
            <w:r w:rsidR="00FA0309" w:rsidRPr="008D07D1">
              <w:rPr>
                <w:rFonts w:ascii="Arial" w:hAnsi="Arial" w:cs="Arial"/>
                <w:color w:val="000000" w:themeColor="text1"/>
                <w:szCs w:val="22"/>
              </w:rPr>
              <w:t>/0</w:t>
            </w:r>
            <w:r>
              <w:rPr>
                <w:rFonts w:ascii="Arial" w:hAnsi="Arial" w:cs="Arial"/>
                <w:color w:val="000000" w:themeColor="text1"/>
                <w:szCs w:val="22"/>
              </w:rPr>
              <w:t>8</w:t>
            </w:r>
            <w:r w:rsidR="00FA0309" w:rsidRPr="008D07D1">
              <w:rPr>
                <w:rFonts w:ascii="Arial" w:hAnsi="Arial" w:cs="Arial"/>
                <w:color w:val="000000" w:themeColor="text1"/>
                <w:szCs w:val="22"/>
              </w:rPr>
              <w:t>/2024</w:t>
            </w:r>
          </w:p>
        </w:tc>
        <w:tc>
          <w:tcPr>
            <w:tcW w:w="590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187B2E" w14:textId="158BF148" w:rsidR="00FA0309" w:rsidRPr="008D07D1" w:rsidRDefault="00FA0309"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Mise à jour suite à la réunion du 11/06/2024</w:t>
            </w:r>
          </w:p>
        </w:tc>
      </w:tr>
    </w:tbl>
    <w:p w14:paraId="13EC5847" w14:textId="77777777" w:rsidR="00732687" w:rsidRPr="008D07D1" w:rsidRDefault="00732687" w:rsidP="00276466">
      <w:pPr>
        <w:pStyle w:val="Texte"/>
        <w:jc w:val="both"/>
        <w:rPr>
          <w:rFonts w:ascii="Arial" w:hAnsi="Arial" w:cs="Arial"/>
          <w:b/>
          <w:bCs/>
          <w:color w:val="000000" w:themeColor="text1"/>
          <w:szCs w:val="22"/>
        </w:rPr>
      </w:pPr>
    </w:p>
    <w:p w14:paraId="6D036944" w14:textId="77777777" w:rsidR="00732687" w:rsidRPr="008D07D1" w:rsidRDefault="00732687" w:rsidP="00276466">
      <w:pPr>
        <w:pStyle w:val="Texte"/>
        <w:jc w:val="both"/>
        <w:rPr>
          <w:rFonts w:ascii="Arial" w:hAnsi="Arial" w:cs="Arial"/>
          <w:b/>
          <w:bCs/>
          <w:color w:val="000000" w:themeColor="text1"/>
          <w:szCs w:val="22"/>
        </w:rPr>
      </w:pPr>
    </w:p>
    <w:p w14:paraId="36EA4EDD" w14:textId="77777777" w:rsidR="00732687" w:rsidRPr="008D07D1" w:rsidRDefault="007B52A5" w:rsidP="00276466">
      <w:pPr>
        <w:pStyle w:val="Titre1"/>
        <w:numPr>
          <w:ilvl w:val="0"/>
          <w:numId w:val="10"/>
        </w:numPr>
        <w:jc w:val="both"/>
        <w:rPr>
          <w:rFonts w:ascii="Arial" w:hAnsi="Arial"/>
          <w:color w:val="000000" w:themeColor="text1"/>
          <w:sz w:val="22"/>
          <w:szCs w:val="22"/>
        </w:rPr>
      </w:pPr>
      <w:bookmarkStart w:id="6" w:name="_Toc164181805"/>
      <w:bookmarkStart w:id="7" w:name="_Toc129020151"/>
      <w:bookmarkStart w:id="8" w:name="_Toc174032922"/>
      <w:r w:rsidRPr="008D07D1">
        <w:rPr>
          <w:rFonts w:ascii="Arial" w:hAnsi="Arial"/>
          <w:color w:val="000000" w:themeColor="text1"/>
          <w:sz w:val="22"/>
          <w:szCs w:val="22"/>
        </w:rPr>
        <w:t>Définitions</w:t>
      </w:r>
      <w:bookmarkEnd w:id="6"/>
      <w:bookmarkEnd w:id="7"/>
      <w:bookmarkEnd w:id="8"/>
    </w:p>
    <w:p w14:paraId="55E0432F" w14:textId="77777777" w:rsidR="00732687" w:rsidRPr="008D07D1" w:rsidRDefault="00732687" w:rsidP="00276466">
      <w:pPr>
        <w:pStyle w:val="Corpsdetexte"/>
        <w:jc w:val="both"/>
        <w:rPr>
          <w:rFonts w:ascii="Arial" w:hAnsi="Arial" w:cs="Arial"/>
          <w:b/>
          <w:bCs/>
          <w:color w:val="000000" w:themeColor="text1"/>
          <w:szCs w:val="22"/>
        </w:rPr>
      </w:pPr>
    </w:p>
    <w:p w14:paraId="177E462E" w14:textId="77777777" w:rsidR="00732687" w:rsidRPr="008D07D1" w:rsidRDefault="007B52A5" w:rsidP="00276466">
      <w:pPr>
        <w:pStyle w:val="Corpsdetexte"/>
        <w:spacing w:after="0"/>
        <w:jc w:val="both"/>
        <w:rPr>
          <w:rFonts w:ascii="Arial" w:hAnsi="Arial" w:cs="Arial"/>
          <w:b/>
          <w:bCs/>
          <w:color w:val="000000" w:themeColor="text1"/>
          <w:szCs w:val="22"/>
        </w:rPr>
      </w:pPr>
      <w:r w:rsidRPr="008D07D1">
        <w:rPr>
          <w:rFonts w:ascii="Arial" w:hAnsi="Arial" w:cs="Arial"/>
          <w:b/>
          <w:bCs/>
          <w:color w:val="000000" w:themeColor="text1"/>
          <w:szCs w:val="22"/>
        </w:rPr>
        <w:t>Document d’urbanisme</w:t>
      </w:r>
    </w:p>
    <w:p w14:paraId="62571FF6" w14:textId="77777777" w:rsidR="00732687" w:rsidRPr="008D07D1" w:rsidRDefault="007B52A5" w:rsidP="00276466">
      <w:pPr>
        <w:pStyle w:val="Corpsdetexte"/>
        <w:spacing w:after="0"/>
        <w:jc w:val="both"/>
        <w:rPr>
          <w:rFonts w:ascii="Arial" w:hAnsi="Arial" w:cs="Arial"/>
          <w:color w:val="000000" w:themeColor="text1"/>
          <w:szCs w:val="22"/>
        </w:rPr>
      </w:pPr>
      <w:r w:rsidRPr="008D07D1">
        <w:rPr>
          <w:rFonts w:ascii="Arial" w:hAnsi="Arial" w:cs="Arial"/>
          <w:color w:val="000000" w:themeColor="text1"/>
          <w:szCs w:val="22"/>
        </w:rPr>
        <w:t>Englobe dans ce document les PLU, PLUi, et PSMV.</w:t>
      </w:r>
    </w:p>
    <w:p w14:paraId="4372049F" w14:textId="77777777" w:rsidR="00732687" w:rsidRPr="008D07D1" w:rsidRDefault="00732687" w:rsidP="00276466">
      <w:pPr>
        <w:pStyle w:val="Corpsdetexte"/>
        <w:spacing w:after="0"/>
        <w:jc w:val="both"/>
        <w:rPr>
          <w:rFonts w:ascii="Arial" w:hAnsi="Arial" w:cs="Arial"/>
          <w:color w:val="000000" w:themeColor="text1"/>
          <w:szCs w:val="22"/>
        </w:rPr>
      </w:pPr>
    </w:p>
    <w:p w14:paraId="082822F4" w14:textId="77777777" w:rsidR="00732687" w:rsidRPr="008D07D1" w:rsidRDefault="007B52A5" w:rsidP="00276466">
      <w:pPr>
        <w:pStyle w:val="Titredetableau"/>
        <w:jc w:val="both"/>
        <w:rPr>
          <w:rFonts w:ascii="Arial" w:hAnsi="Arial" w:cs="Arial"/>
          <w:color w:val="000000" w:themeColor="text1"/>
          <w:szCs w:val="22"/>
        </w:rPr>
      </w:pPr>
      <w:r w:rsidRPr="008D07D1">
        <w:rPr>
          <w:rFonts w:ascii="Arial" w:hAnsi="Arial" w:cs="Arial"/>
          <w:color w:val="000000" w:themeColor="text1"/>
          <w:szCs w:val="22"/>
        </w:rPr>
        <w:t>Parcelle</w:t>
      </w:r>
    </w:p>
    <w:p w14:paraId="06D1A04B" w14:textId="77777777" w:rsidR="00732687" w:rsidRPr="008D07D1" w:rsidRDefault="007B52A5" w:rsidP="00276466">
      <w:pPr>
        <w:spacing w:line="276" w:lineRule="auto"/>
        <w:jc w:val="both"/>
        <w:rPr>
          <w:rFonts w:ascii="Arial" w:hAnsi="Arial" w:cs="Arial"/>
          <w:color w:val="000000" w:themeColor="text1"/>
          <w:szCs w:val="22"/>
        </w:rPr>
      </w:pPr>
      <w:r w:rsidRPr="008D07D1">
        <w:rPr>
          <w:rFonts w:ascii="Arial" w:hAnsi="Arial" w:cs="Arial"/>
          <w:color w:val="000000" w:themeColor="text1"/>
          <w:szCs w:val="22"/>
        </w:rPr>
        <w:t>La parcelle cadastrale est l'élément unitaire de propriété du sol. Elle est formée par toute portion de terrain d'un seul tenant appartenant à un seul propriétaire (ou à une même indivision).</w:t>
      </w:r>
    </w:p>
    <w:p w14:paraId="32FF12D2" w14:textId="77777777" w:rsidR="00732687" w:rsidRPr="008D07D1" w:rsidRDefault="007B52A5" w:rsidP="00276466">
      <w:pPr>
        <w:pStyle w:val="Corpsdetexte"/>
        <w:spacing w:after="0"/>
        <w:jc w:val="both"/>
        <w:rPr>
          <w:rFonts w:ascii="Arial" w:hAnsi="Arial" w:cs="Arial"/>
          <w:color w:val="000000" w:themeColor="text1"/>
          <w:szCs w:val="22"/>
        </w:rPr>
      </w:pPr>
      <w:r w:rsidRPr="008D07D1">
        <w:rPr>
          <w:rFonts w:ascii="Arial" w:hAnsi="Arial" w:cs="Arial"/>
          <w:color w:val="000000" w:themeColor="text1"/>
          <w:szCs w:val="22"/>
        </w:rPr>
        <w:t xml:space="preserve">Les parcelles sont identifiées par un numéro attribué par section cadastrale dans un ordre continu à partir de l’unité. [Définition </w:t>
      </w:r>
      <w:hyperlink r:id="rId21">
        <w:r w:rsidRPr="008D07D1">
          <w:rPr>
            <w:rStyle w:val="Lienhypertexte"/>
            <w:rFonts w:ascii="Arial" w:hAnsi="Arial" w:cs="Arial"/>
            <w:color w:val="000000" w:themeColor="text1"/>
            <w:szCs w:val="22"/>
          </w:rPr>
          <w:t>APUR</w:t>
        </w:r>
      </w:hyperlink>
      <w:r w:rsidRPr="008D07D1">
        <w:rPr>
          <w:rFonts w:ascii="Arial" w:hAnsi="Arial" w:cs="Arial"/>
          <w:color w:val="000000" w:themeColor="text1"/>
          <w:szCs w:val="22"/>
        </w:rPr>
        <w:t>]</w:t>
      </w:r>
    </w:p>
    <w:p w14:paraId="7E81D741" w14:textId="77777777" w:rsidR="00732687" w:rsidRPr="008D07D1" w:rsidRDefault="00732687" w:rsidP="00276466">
      <w:pPr>
        <w:pStyle w:val="Corpsdetexte"/>
        <w:jc w:val="both"/>
        <w:rPr>
          <w:rFonts w:ascii="Arial" w:hAnsi="Arial" w:cs="Arial"/>
          <w:b/>
          <w:bCs/>
          <w:color w:val="000000" w:themeColor="text1"/>
          <w:szCs w:val="22"/>
        </w:rPr>
      </w:pPr>
    </w:p>
    <w:p w14:paraId="562BD811" w14:textId="77777777" w:rsidR="00732687" w:rsidRPr="008D07D1" w:rsidRDefault="007B52A5" w:rsidP="00276466">
      <w:pPr>
        <w:pStyle w:val="Corpsdetexte"/>
        <w:spacing w:after="0"/>
        <w:jc w:val="both"/>
        <w:rPr>
          <w:rFonts w:ascii="Arial" w:hAnsi="Arial" w:cs="Arial"/>
          <w:b/>
          <w:bCs/>
          <w:color w:val="000000" w:themeColor="text1"/>
          <w:szCs w:val="22"/>
        </w:rPr>
      </w:pPr>
      <w:r w:rsidRPr="008D07D1">
        <w:rPr>
          <w:rFonts w:ascii="Arial" w:hAnsi="Arial" w:cs="Arial"/>
          <w:b/>
          <w:bCs/>
          <w:color w:val="000000" w:themeColor="text1"/>
          <w:szCs w:val="22"/>
        </w:rPr>
        <w:t>PLU</w:t>
      </w:r>
    </w:p>
    <w:p w14:paraId="6B0CDCF7" w14:textId="77777777" w:rsidR="00732687" w:rsidRPr="008D07D1" w:rsidRDefault="007B52A5" w:rsidP="00276466">
      <w:pPr>
        <w:pStyle w:val="Corpsdetexte"/>
        <w:spacing w:after="0"/>
        <w:jc w:val="both"/>
        <w:rPr>
          <w:rFonts w:ascii="Arial" w:hAnsi="Arial" w:cs="Arial"/>
          <w:color w:val="000000" w:themeColor="text1"/>
          <w:szCs w:val="22"/>
        </w:rPr>
      </w:pPr>
      <w:r w:rsidRPr="008D07D1">
        <w:rPr>
          <w:rFonts w:ascii="Arial" w:hAnsi="Arial" w:cs="Arial"/>
          <w:color w:val="000000" w:themeColor="text1"/>
          <w:szCs w:val="22"/>
        </w:rPr>
        <w:t>Le plan local d’urbanisme est le principal document de planification à l’échelle communale et, de plus en plus fréquemment, intercommunale (PLUi). Il a été créé par la loi Solidarité et Renouvellement Urbains (SRU) du 13 décembre 2000.</w:t>
      </w:r>
    </w:p>
    <w:p w14:paraId="6785D2EF" w14:textId="77777777" w:rsidR="00732687" w:rsidRPr="008D07D1" w:rsidRDefault="00732687" w:rsidP="00276466">
      <w:pPr>
        <w:pStyle w:val="Corpsdetexte"/>
        <w:jc w:val="both"/>
        <w:rPr>
          <w:rFonts w:ascii="Arial" w:hAnsi="Arial" w:cs="Arial"/>
          <w:color w:val="000000" w:themeColor="text1"/>
          <w:szCs w:val="22"/>
        </w:rPr>
      </w:pPr>
    </w:p>
    <w:p w14:paraId="13FA078C" w14:textId="77777777" w:rsidR="00732687" w:rsidRPr="008D07D1" w:rsidRDefault="007B52A5" w:rsidP="00276466">
      <w:pPr>
        <w:pStyle w:val="Corpsdetexte"/>
        <w:spacing w:after="0"/>
        <w:jc w:val="both"/>
        <w:rPr>
          <w:rFonts w:ascii="Arial" w:hAnsi="Arial" w:cs="Arial"/>
          <w:b/>
          <w:bCs/>
          <w:color w:val="000000" w:themeColor="text1"/>
          <w:szCs w:val="22"/>
        </w:rPr>
      </w:pPr>
      <w:r w:rsidRPr="008D07D1">
        <w:rPr>
          <w:rFonts w:ascii="Arial" w:hAnsi="Arial" w:cs="Arial"/>
          <w:b/>
          <w:bCs/>
          <w:color w:val="000000" w:themeColor="text1"/>
          <w:szCs w:val="22"/>
        </w:rPr>
        <w:t>PLUi</w:t>
      </w:r>
    </w:p>
    <w:p w14:paraId="7A004ED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PLU à l’échelle de plusieurs communes, consacré par la loi Engagement National pour l'Environnement dite ENE puis la "loi pour l’accès au logement et un urbanisme rénové" du 24 mars 2014, dite ALUR, comme le document de planification d’échelle la plus pertinente.</w:t>
      </w:r>
    </w:p>
    <w:p w14:paraId="78DD64CB" w14:textId="77777777" w:rsidR="00732687" w:rsidRPr="008D07D1" w:rsidRDefault="007B52A5" w:rsidP="00276466">
      <w:pPr>
        <w:pStyle w:val="Titredetableau"/>
        <w:jc w:val="both"/>
        <w:rPr>
          <w:rFonts w:ascii="Arial" w:hAnsi="Arial" w:cs="Arial"/>
          <w:color w:val="000000" w:themeColor="text1"/>
          <w:szCs w:val="22"/>
        </w:rPr>
      </w:pPr>
      <w:r w:rsidRPr="008D07D1">
        <w:rPr>
          <w:rFonts w:ascii="Arial" w:hAnsi="Arial" w:cs="Arial"/>
          <w:color w:val="000000" w:themeColor="text1"/>
          <w:szCs w:val="22"/>
        </w:rPr>
        <w:t>Prescription</w:t>
      </w:r>
    </w:p>
    <w:p w14:paraId="6070C617" w14:textId="5BAE7DC6" w:rsidR="00732687" w:rsidRPr="008D07D1" w:rsidRDefault="007B52A5" w:rsidP="00276466">
      <w:pPr>
        <w:pStyle w:val="Corpsdetexte"/>
        <w:spacing w:after="0"/>
        <w:jc w:val="both"/>
        <w:rPr>
          <w:rFonts w:ascii="Arial" w:hAnsi="Arial" w:cs="Arial"/>
          <w:color w:val="000000" w:themeColor="text1"/>
          <w:szCs w:val="22"/>
        </w:rPr>
      </w:pPr>
      <w:r w:rsidRPr="008D07D1">
        <w:rPr>
          <w:rFonts w:ascii="Arial" w:hAnsi="Arial" w:cs="Arial"/>
          <w:color w:val="000000" w:themeColor="text1"/>
          <w:szCs w:val="22"/>
        </w:rPr>
        <w:t xml:space="preserve">Une « prescription » au sens du présent standard se présente sous la forme d'une information surfacique, linéaire ou ponctuelle qui apparaît en superposition du zonage, sur les documents graphiques du PLU. [Définition </w:t>
      </w:r>
      <w:r w:rsidRPr="008D07D1">
        <w:rPr>
          <w:rFonts w:ascii="Arial" w:hAnsi="Arial" w:cs="Arial"/>
          <w:color w:val="000000"/>
          <w:szCs w:val="22"/>
          <w:u w:val="single"/>
        </w:rPr>
        <w:fldChar w:fldCharType="begin"/>
      </w:r>
      <w:r w:rsidRPr="008D07D1">
        <w:rPr>
          <w:rFonts w:ascii="Arial" w:hAnsi="Arial" w:cs="Arial"/>
          <w:color w:val="000000"/>
          <w:szCs w:val="22"/>
          <w:u w:val="single"/>
        </w:rPr>
        <w:instrText xml:space="preserve"> REF stdPLU \h </w:instrText>
      </w:r>
      <w:r w:rsidRPr="008D07D1">
        <w:rPr>
          <w:rFonts w:ascii="Arial" w:hAnsi="Arial" w:cs="Arial"/>
          <w:color w:val="000000"/>
          <w:szCs w:val="22"/>
          <w:u w:val="single"/>
        </w:rPr>
      </w:r>
      <w:r w:rsidR="008D07D1">
        <w:rPr>
          <w:rFonts w:ascii="Arial" w:hAnsi="Arial" w:cs="Arial"/>
          <w:color w:val="000000"/>
          <w:szCs w:val="22"/>
          <w:u w:val="single"/>
        </w:rPr>
        <w:instrText xml:space="preserve"> \* MERGEFORMAT </w:instrText>
      </w:r>
      <w:r w:rsidRPr="008D07D1">
        <w:rPr>
          <w:rFonts w:ascii="Arial" w:hAnsi="Arial" w:cs="Arial"/>
          <w:color w:val="000000"/>
          <w:szCs w:val="22"/>
          <w:u w:val="single"/>
        </w:rPr>
        <w:fldChar w:fldCharType="separate"/>
      </w:r>
      <w:r w:rsidRPr="008D07D1">
        <w:rPr>
          <w:rFonts w:ascii="Arial" w:hAnsi="Arial" w:cs="Arial"/>
          <w:color w:val="000000"/>
          <w:szCs w:val="22"/>
          <w:u w:val="single"/>
        </w:rPr>
        <w:t>Standard CNIG PLU</w:t>
      </w:r>
      <w:r w:rsidRPr="008D07D1">
        <w:rPr>
          <w:rFonts w:ascii="Arial" w:hAnsi="Arial" w:cs="Arial"/>
          <w:color w:val="000000"/>
          <w:szCs w:val="22"/>
          <w:u w:val="single"/>
        </w:rPr>
        <w:fldChar w:fldCharType="end"/>
      </w:r>
      <w:r w:rsidRPr="008D07D1">
        <w:rPr>
          <w:rFonts w:ascii="Arial" w:hAnsi="Arial" w:cs="Arial"/>
          <w:color w:val="000000" w:themeColor="text1"/>
          <w:szCs w:val="22"/>
        </w:rPr>
        <w:t>]</w:t>
      </w:r>
    </w:p>
    <w:p w14:paraId="616C546B" w14:textId="77777777" w:rsidR="00732687" w:rsidRPr="008D07D1" w:rsidRDefault="00732687" w:rsidP="00276466">
      <w:pPr>
        <w:pStyle w:val="Corpsdetexte"/>
        <w:jc w:val="both"/>
        <w:rPr>
          <w:rFonts w:ascii="Arial" w:hAnsi="Arial" w:cs="Arial"/>
          <w:color w:val="000000" w:themeColor="text1"/>
          <w:szCs w:val="22"/>
        </w:rPr>
      </w:pPr>
    </w:p>
    <w:p w14:paraId="13EF7493" w14:textId="77777777" w:rsidR="00732687" w:rsidRPr="008D07D1" w:rsidRDefault="007B52A5" w:rsidP="00276466">
      <w:pPr>
        <w:pStyle w:val="Titredetableau"/>
        <w:jc w:val="both"/>
        <w:rPr>
          <w:rFonts w:ascii="Arial" w:hAnsi="Arial" w:cs="Arial"/>
          <w:color w:val="000000" w:themeColor="text1"/>
          <w:szCs w:val="22"/>
        </w:rPr>
      </w:pPr>
      <w:r w:rsidRPr="008D07D1">
        <w:rPr>
          <w:rFonts w:ascii="Arial" w:hAnsi="Arial" w:cs="Arial"/>
          <w:color w:val="000000" w:themeColor="text1"/>
          <w:szCs w:val="22"/>
        </w:rPr>
        <w:t>Règlement d’urbanisme</w:t>
      </w:r>
    </w:p>
    <w:p w14:paraId="6457EDDD" w14:textId="77777777" w:rsidR="00732687" w:rsidRPr="008D07D1" w:rsidRDefault="007B52A5" w:rsidP="00276466">
      <w:pPr>
        <w:pStyle w:val="Corpsdetexte"/>
        <w:spacing w:after="6"/>
        <w:jc w:val="both"/>
        <w:rPr>
          <w:rFonts w:ascii="Arial" w:hAnsi="Arial" w:cs="Arial"/>
          <w:color w:val="000000" w:themeColor="text1"/>
          <w:szCs w:val="22"/>
        </w:rPr>
      </w:pPr>
      <w:r w:rsidRPr="008D07D1">
        <w:rPr>
          <w:rFonts w:ascii="Arial" w:hAnsi="Arial" w:cs="Arial"/>
          <w:color w:val="000000" w:themeColor="text1"/>
          <w:szCs w:val="22"/>
        </w:rPr>
        <w:t>Le règlement (littéral et graphique) est opposable aux autorisations d’urbanisme en termes de conformité.</w:t>
      </w:r>
    </w:p>
    <w:p w14:paraId="1C4D158C" w14:textId="77777777" w:rsidR="00732687" w:rsidRPr="008D07D1" w:rsidRDefault="007B52A5" w:rsidP="00276466">
      <w:pPr>
        <w:pStyle w:val="Corpsdetexte"/>
        <w:spacing w:after="6"/>
        <w:jc w:val="both"/>
        <w:rPr>
          <w:rFonts w:ascii="Arial" w:hAnsi="Arial" w:cs="Arial"/>
          <w:color w:val="000000" w:themeColor="text1"/>
          <w:szCs w:val="22"/>
        </w:rPr>
      </w:pPr>
      <w:r w:rsidRPr="008D07D1">
        <w:rPr>
          <w:rFonts w:ascii="Arial" w:hAnsi="Arial" w:cs="Arial"/>
          <w:color w:val="000000" w:themeColor="text1"/>
          <w:szCs w:val="22"/>
        </w:rPr>
        <w:t>Dans chaque zone le règlement fixe des règles, et elles peuvent être différenciées selon la destination ou la sous-destination des constructions.</w:t>
      </w:r>
    </w:p>
    <w:p w14:paraId="544062AA" w14:textId="77777777" w:rsidR="00732687" w:rsidRPr="008D07D1" w:rsidRDefault="00732687" w:rsidP="00276466">
      <w:pPr>
        <w:jc w:val="both"/>
        <w:rPr>
          <w:rFonts w:ascii="Arial" w:hAnsi="Arial" w:cs="Arial"/>
          <w:color w:val="000000" w:themeColor="text1"/>
          <w:szCs w:val="22"/>
        </w:rPr>
      </w:pPr>
    </w:p>
    <w:p w14:paraId="4516068C" w14:textId="77777777" w:rsidR="00732687" w:rsidRPr="008D07D1" w:rsidRDefault="007B52A5" w:rsidP="00276466">
      <w:pPr>
        <w:pStyle w:val="Titredetableau"/>
        <w:jc w:val="both"/>
        <w:rPr>
          <w:rFonts w:ascii="Arial" w:hAnsi="Arial" w:cs="Arial"/>
          <w:color w:val="000000" w:themeColor="text1"/>
          <w:szCs w:val="22"/>
        </w:rPr>
      </w:pPr>
      <w:r w:rsidRPr="008D07D1">
        <w:rPr>
          <w:rFonts w:ascii="Arial" w:hAnsi="Arial" w:cs="Arial"/>
          <w:color w:val="000000" w:themeColor="text1"/>
          <w:szCs w:val="22"/>
        </w:rPr>
        <w:t>Secteur de projet</w:t>
      </w:r>
    </w:p>
    <w:p w14:paraId="79060D2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Aire géographique sur laquelle s’étend un projet de construction. Elle comprend une ou plusieurs parcelles.</w:t>
      </w:r>
    </w:p>
    <w:p w14:paraId="7834CC97" w14:textId="77777777" w:rsidR="00732687" w:rsidRPr="008D07D1" w:rsidRDefault="00732687" w:rsidP="00276466">
      <w:pPr>
        <w:pStyle w:val="Titredetableau"/>
        <w:jc w:val="both"/>
        <w:rPr>
          <w:rFonts w:ascii="Arial" w:hAnsi="Arial" w:cs="Arial"/>
          <w:color w:val="000000" w:themeColor="text1"/>
          <w:szCs w:val="22"/>
        </w:rPr>
      </w:pPr>
    </w:p>
    <w:p w14:paraId="1C99BB43" w14:textId="77777777" w:rsidR="00732687" w:rsidRPr="008D07D1" w:rsidRDefault="007B52A5" w:rsidP="00276466">
      <w:pPr>
        <w:pStyle w:val="Titredetableau"/>
        <w:jc w:val="both"/>
        <w:rPr>
          <w:rFonts w:ascii="Arial" w:hAnsi="Arial" w:cs="Arial"/>
          <w:color w:val="000000" w:themeColor="text1"/>
          <w:szCs w:val="22"/>
        </w:rPr>
      </w:pPr>
      <w:r w:rsidRPr="008D07D1">
        <w:rPr>
          <w:rFonts w:ascii="Arial" w:hAnsi="Arial" w:cs="Arial"/>
          <w:color w:val="000000" w:themeColor="text1"/>
          <w:szCs w:val="22"/>
        </w:rPr>
        <w:t>Zonage</w:t>
      </w:r>
    </w:p>
    <w:p w14:paraId="50B1BD4D" w14:textId="501BF909"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 xml:space="preserve">Le zonage est décrit dans le code de l'urbanisme sur la base d’une partition stricte, sans intersection possible, dans les quatre types de zones (urbaine, à urbaniser, agricole, naturelle et forestière). [Définition </w:t>
      </w:r>
      <w:r w:rsidRPr="008D07D1">
        <w:rPr>
          <w:rFonts w:ascii="Arial" w:hAnsi="Arial" w:cs="Arial"/>
          <w:color w:val="000000"/>
          <w:szCs w:val="22"/>
          <w:u w:val="single"/>
        </w:rPr>
        <w:fldChar w:fldCharType="begin"/>
      </w:r>
      <w:r w:rsidRPr="008D07D1">
        <w:rPr>
          <w:rFonts w:ascii="Arial" w:hAnsi="Arial" w:cs="Arial"/>
          <w:color w:val="000000"/>
          <w:szCs w:val="22"/>
          <w:u w:val="single"/>
        </w:rPr>
        <w:instrText xml:space="preserve"> REF stdPLU \h </w:instrText>
      </w:r>
      <w:r w:rsidRPr="008D07D1">
        <w:rPr>
          <w:rFonts w:ascii="Arial" w:hAnsi="Arial" w:cs="Arial"/>
          <w:color w:val="000000"/>
          <w:szCs w:val="22"/>
          <w:u w:val="single"/>
        </w:rPr>
      </w:r>
      <w:r w:rsidR="008D07D1">
        <w:rPr>
          <w:rFonts w:ascii="Arial" w:hAnsi="Arial" w:cs="Arial"/>
          <w:color w:val="000000"/>
          <w:szCs w:val="22"/>
          <w:u w:val="single"/>
        </w:rPr>
        <w:instrText xml:space="preserve"> \* MERGEFORMAT </w:instrText>
      </w:r>
      <w:r w:rsidRPr="008D07D1">
        <w:rPr>
          <w:rFonts w:ascii="Arial" w:hAnsi="Arial" w:cs="Arial"/>
          <w:color w:val="000000"/>
          <w:szCs w:val="22"/>
          <w:u w:val="single"/>
        </w:rPr>
        <w:fldChar w:fldCharType="separate"/>
      </w:r>
      <w:r w:rsidRPr="008D07D1">
        <w:rPr>
          <w:rFonts w:ascii="Arial" w:hAnsi="Arial" w:cs="Arial"/>
          <w:color w:val="000000"/>
          <w:szCs w:val="22"/>
          <w:u w:val="single"/>
        </w:rPr>
        <w:t>Standard CNIG PLU</w:t>
      </w:r>
      <w:r w:rsidRPr="008D07D1">
        <w:rPr>
          <w:rFonts w:ascii="Arial" w:hAnsi="Arial" w:cs="Arial"/>
          <w:color w:val="000000"/>
          <w:szCs w:val="22"/>
          <w:u w:val="single"/>
        </w:rPr>
        <w:fldChar w:fldCharType="end"/>
      </w:r>
      <w:r w:rsidRPr="008D07D1">
        <w:rPr>
          <w:rFonts w:ascii="Arial" w:hAnsi="Arial" w:cs="Arial"/>
          <w:color w:val="000000" w:themeColor="text1"/>
          <w:szCs w:val="22"/>
        </w:rPr>
        <w:t>].</w:t>
      </w:r>
    </w:p>
    <w:p w14:paraId="4DB80325" w14:textId="77777777"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Note : le terme zonage peut être également utilisé pour désigner un type de zone.</w:t>
      </w:r>
    </w:p>
    <w:p w14:paraId="275D89EB" w14:textId="77777777" w:rsidR="00732687" w:rsidRPr="008D07D1" w:rsidRDefault="00732687" w:rsidP="00276466">
      <w:pPr>
        <w:pStyle w:val="Titredetableau"/>
        <w:jc w:val="both"/>
        <w:rPr>
          <w:rFonts w:ascii="Arial" w:hAnsi="Arial" w:cs="Arial"/>
          <w:color w:val="000000" w:themeColor="text1"/>
          <w:szCs w:val="22"/>
        </w:rPr>
      </w:pPr>
    </w:p>
    <w:p w14:paraId="4A80D04A" w14:textId="77777777" w:rsidR="00732687" w:rsidRPr="008D07D1" w:rsidRDefault="007B52A5" w:rsidP="00276466">
      <w:pPr>
        <w:pStyle w:val="Titredetableau"/>
        <w:jc w:val="both"/>
        <w:rPr>
          <w:rFonts w:ascii="Arial" w:hAnsi="Arial" w:cs="Arial"/>
          <w:color w:val="000000" w:themeColor="text1"/>
          <w:szCs w:val="22"/>
        </w:rPr>
      </w:pPr>
      <w:r w:rsidRPr="008D07D1">
        <w:rPr>
          <w:rFonts w:ascii="Arial" w:hAnsi="Arial" w:cs="Arial"/>
          <w:color w:val="000000" w:themeColor="text1"/>
          <w:szCs w:val="22"/>
        </w:rPr>
        <w:t>Zone</w:t>
      </w:r>
    </w:p>
    <w:p w14:paraId="4AC39181" w14:textId="5C2D9B85"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 xml:space="preserve">Le Code de l’urbanisme définit quatre grands types de zones (R.151-17 à R.151-25) : les zones urbaines (U), les zones à urbaniser (AU), les zones agricoles (A) et les zones naturelles et forestières (N). Ces zones sont délimitées sur un ou plusieurs documents graphiques du règlement. [Définition </w:t>
      </w:r>
      <w:r w:rsidRPr="008D07D1">
        <w:rPr>
          <w:rFonts w:ascii="Arial" w:hAnsi="Arial" w:cs="Arial"/>
          <w:color w:val="000000"/>
          <w:szCs w:val="22"/>
          <w:u w:val="single"/>
        </w:rPr>
        <w:fldChar w:fldCharType="begin"/>
      </w:r>
      <w:r w:rsidRPr="008D07D1">
        <w:rPr>
          <w:rFonts w:ascii="Arial" w:hAnsi="Arial" w:cs="Arial"/>
          <w:color w:val="000000"/>
          <w:szCs w:val="22"/>
          <w:u w:val="single"/>
        </w:rPr>
        <w:instrText xml:space="preserve"> REF stdPLU \h </w:instrText>
      </w:r>
      <w:r w:rsidRPr="008D07D1">
        <w:rPr>
          <w:rFonts w:ascii="Arial" w:hAnsi="Arial" w:cs="Arial"/>
          <w:color w:val="000000"/>
          <w:szCs w:val="22"/>
          <w:u w:val="single"/>
        </w:rPr>
      </w:r>
      <w:r w:rsidR="008D07D1">
        <w:rPr>
          <w:rFonts w:ascii="Arial" w:hAnsi="Arial" w:cs="Arial"/>
          <w:color w:val="000000"/>
          <w:szCs w:val="22"/>
          <w:u w:val="single"/>
        </w:rPr>
        <w:instrText xml:space="preserve"> \* MERGEFORMAT </w:instrText>
      </w:r>
      <w:r w:rsidRPr="008D07D1">
        <w:rPr>
          <w:rFonts w:ascii="Arial" w:hAnsi="Arial" w:cs="Arial"/>
          <w:color w:val="000000"/>
          <w:szCs w:val="22"/>
          <w:u w:val="single"/>
        </w:rPr>
        <w:fldChar w:fldCharType="separate"/>
      </w:r>
      <w:r w:rsidRPr="008D07D1">
        <w:rPr>
          <w:rFonts w:ascii="Arial" w:hAnsi="Arial" w:cs="Arial"/>
          <w:color w:val="000000"/>
          <w:szCs w:val="22"/>
          <w:u w:val="single"/>
        </w:rPr>
        <w:t>Standard CNIG PLU</w:t>
      </w:r>
      <w:r w:rsidRPr="008D07D1">
        <w:rPr>
          <w:rFonts w:ascii="Arial" w:hAnsi="Arial" w:cs="Arial"/>
          <w:color w:val="000000"/>
          <w:szCs w:val="22"/>
          <w:u w:val="single"/>
        </w:rPr>
        <w:fldChar w:fldCharType="end"/>
      </w:r>
      <w:r w:rsidRPr="008D07D1">
        <w:rPr>
          <w:rFonts w:ascii="Arial" w:hAnsi="Arial" w:cs="Arial"/>
          <w:color w:val="000000" w:themeColor="text1"/>
          <w:szCs w:val="22"/>
        </w:rPr>
        <w:t>]</w:t>
      </w:r>
    </w:p>
    <w:p w14:paraId="4BB1EDE9" w14:textId="77777777" w:rsidR="00732687" w:rsidRPr="008D07D1" w:rsidRDefault="007B52A5" w:rsidP="00276466">
      <w:pPr>
        <w:pStyle w:val="Titre1"/>
        <w:numPr>
          <w:ilvl w:val="0"/>
          <w:numId w:val="10"/>
        </w:numPr>
        <w:jc w:val="both"/>
        <w:rPr>
          <w:rFonts w:ascii="Arial" w:hAnsi="Arial"/>
          <w:color w:val="000000" w:themeColor="text1"/>
          <w:sz w:val="22"/>
          <w:szCs w:val="22"/>
        </w:rPr>
      </w:pPr>
      <w:bookmarkStart w:id="9" w:name="_Toc164181806"/>
      <w:bookmarkStart w:id="10" w:name="_Toc129020152"/>
      <w:bookmarkStart w:id="11" w:name="_Toc174032923"/>
      <w:r w:rsidRPr="008D07D1">
        <w:rPr>
          <w:rFonts w:ascii="Arial" w:hAnsi="Arial"/>
          <w:color w:val="000000" w:themeColor="text1"/>
          <w:sz w:val="22"/>
          <w:szCs w:val="22"/>
        </w:rPr>
        <w:t>Acronymes</w:t>
      </w:r>
      <w:bookmarkEnd w:id="9"/>
      <w:bookmarkEnd w:id="10"/>
      <w:bookmarkEnd w:id="11"/>
    </w:p>
    <w:tbl>
      <w:tblPr>
        <w:tblW w:w="9654" w:type="dxa"/>
        <w:tblInd w:w="53" w:type="dxa"/>
        <w:tblLayout w:type="fixed"/>
        <w:tblCellMar>
          <w:top w:w="55" w:type="dxa"/>
          <w:left w:w="55" w:type="dxa"/>
          <w:bottom w:w="55" w:type="dxa"/>
          <w:right w:w="55" w:type="dxa"/>
        </w:tblCellMar>
        <w:tblLook w:val="0000" w:firstRow="0" w:lastRow="0" w:firstColumn="0" w:lastColumn="0" w:noHBand="0" w:noVBand="0"/>
      </w:tblPr>
      <w:tblGrid>
        <w:gridCol w:w="2309"/>
        <w:gridCol w:w="7345"/>
      </w:tblGrid>
      <w:tr w:rsidR="00732687" w:rsidRPr="008D07D1" w14:paraId="6B174763" w14:textId="77777777">
        <w:tc>
          <w:tcPr>
            <w:tcW w:w="2309" w:type="dxa"/>
            <w:tcBorders>
              <w:top w:val="single" w:sz="2" w:space="0" w:color="000000"/>
              <w:left w:val="single" w:sz="2" w:space="0" w:color="000000"/>
              <w:bottom w:val="single" w:sz="2" w:space="0" w:color="000000"/>
            </w:tcBorders>
          </w:tcPr>
          <w:p w14:paraId="0400DAA4"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ADS</w:t>
            </w:r>
          </w:p>
        </w:tc>
        <w:tc>
          <w:tcPr>
            <w:tcW w:w="7344" w:type="dxa"/>
            <w:tcBorders>
              <w:top w:val="single" w:sz="2" w:space="0" w:color="000000"/>
              <w:left w:val="single" w:sz="2" w:space="0" w:color="000000"/>
              <w:bottom w:val="single" w:sz="2" w:space="0" w:color="000000"/>
              <w:right w:val="single" w:sz="2" w:space="0" w:color="000000"/>
            </w:tcBorders>
          </w:tcPr>
          <w:p w14:paraId="2FD074A2"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Application du Droit du Sol</w:t>
            </w:r>
          </w:p>
        </w:tc>
      </w:tr>
      <w:tr w:rsidR="00732687" w:rsidRPr="008D07D1" w14:paraId="7BEFE22B" w14:textId="77777777">
        <w:tc>
          <w:tcPr>
            <w:tcW w:w="2309" w:type="dxa"/>
            <w:tcBorders>
              <w:left w:val="single" w:sz="2" w:space="0" w:color="000000"/>
              <w:bottom w:val="single" w:sz="2" w:space="0" w:color="000000"/>
            </w:tcBorders>
          </w:tcPr>
          <w:p w14:paraId="771A8750"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API</w:t>
            </w:r>
          </w:p>
        </w:tc>
        <w:tc>
          <w:tcPr>
            <w:tcW w:w="7344" w:type="dxa"/>
            <w:tcBorders>
              <w:left w:val="single" w:sz="2" w:space="0" w:color="000000"/>
              <w:bottom w:val="single" w:sz="2" w:space="0" w:color="000000"/>
              <w:right w:val="single" w:sz="2" w:space="0" w:color="000000"/>
            </w:tcBorders>
          </w:tcPr>
          <w:p w14:paraId="4FC60D0F"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 xml:space="preserve">Application </w:t>
            </w:r>
            <w:proofErr w:type="spellStart"/>
            <w:r w:rsidRPr="008D07D1">
              <w:rPr>
                <w:rFonts w:ascii="Arial" w:hAnsi="Arial" w:cs="Arial"/>
                <w:color w:val="000000" w:themeColor="text1"/>
                <w:szCs w:val="22"/>
              </w:rPr>
              <w:t>Programming</w:t>
            </w:r>
            <w:proofErr w:type="spellEnd"/>
            <w:r w:rsidRPr="008D07D1">
              <w:rPr>
                <w:rFonts w:ascii="Arial" w:hAnsi="Arial" w:cs="Arial"/>
                <w:color w:val="000000" w:themeColor="text1"/>
                <w:szCs w:val="22"/>
              </w:rPr>
              <w:t xml:space="preserve"> Interface</w:t>
            </w:r>
          </w:p>
        </w:tc>
      </w:tr>
      <w:tr w:rsidR="00732687" w:rsidRPr="008D07D1" w14:paraId="245C51C6" w14:textId="77777777">
        <w:tc>
          <w:tcPr>
            <w:tcW w:w="2309" w:type="dxa"/>
            <w:tcBorders>
              <w:left w:val="single" w:sz="2" w:space="0" w:color="000000"/>
              <w:bottom w:val="single" w:sz="2" w:space="0" w:color="000000"/>
            </w:tcBorders>
          </w:tcPr>
          <w:p w14:paraId="3CC49723"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CC</w:t>
            </w:r>
          </w:p>
        </w:tc>
        <w:tc>
          <w:tcPr>
            <w:tcW w:w="7344" w:type="dxa"/>
            <w:tcBorders>
              <w:left w:val="single" w:sz="2" w:space="0" w:color="000000"/>
              <w:bottom w:val="single" w:sz="2" w:space="0" w:color="000000"/>
              <w:right w:val="single" w:sz="2" w:space="0" w:color="000000"/>
            </w:tcBorders>
          </w:tcPr>
          <w:p w14:paraId="5CE6FBF2"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Carte Communale</w:t>
            </w:r>
          </w:p>
        </w:tc>
      </w:tr>
      <w:tr w:rsidR="00732687" w:rsidRPr="008D07D1" w14:paraId="53FD80F4" w14:textId="77777777">
        <w:tc>
          <w:tcPr>
            <w:tcW w:w="2309" w:type="dxa"/>
            <w:tcBorders>
              <w:left w:val="single" w:sz="2" w:space="0" w:color="000000"/>
              <w:bottom w:val="single" w:sz="2" w:space="0" w:color="000000"/>
            </w:tcBorders>
          </w:tcPr>
          <w:p w14:paraId="04B9F120"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CNIG</w:t>
            </w:r>
          </w:p>
        </w:tc>
        <w:tc>
          <w:tcPr>
            <w:tcW w:w="7344" w:type="dxa"/>
            <w:tcBorders>
              <w:left w:val="single" w:sz="2" w:space="0" w:color="000000"/>
              <w:bottom w:val="single" w:sz="2" w:space="0" w:color="000000"/>
              <w:right w:val="single" w:sz="2" w:space="0" w:color="000000"/>
            </w:tcBorders>
          </w:tcPr>
          <w:p w14:paraId="6C640415"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Conseil National de l'Information Géolocalisée</w:t>
            </w:r>
          </w:p>
        </w:tc>
      </w:tr>
      <w:tr w:rsidR="00732687" w:rsidRPr="008D07D1" w14:paraId="082D0B56" w14:textId="77777777">
        <w:tc>
          <w:tcPr>
            <w:tcW w:w="2309" w:type="dxa"/>
            <w:tcBorders>
              <w:left w:val="single" w:sz="2" w:space="0" w:color="000000"/>
              <w:bottom w:val="single" w:sz="2" w:space="0" w:color="000000"/>
            </w:tcBorders>
          </w:tcPr>
          <w:p w14:paraId="3F48FD10"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CSS</w:t>
            </w:r>
          </w:p>
        </w:tc>
        <w:tc>
          <w:tcPr>
            <w:tcW w:w="7344" w:type="dxa"/>
            <w:tcBorders>
              <w:left w:val="single" w:sz="2" w:space="0" w:color="000000"/>
              <w:bottom w:val="single" w:sz="2" w:space="0" w:color="000000"/>
              <w:right w:val="single" w:sz="2" w:space="0" w:color="000000"/>
            </w:tcBorders>
          </w:tcPr>
          <w:p w14:paraId="6E212248" w14:textId="77777777" w:rsidR="00732687" w:rsidRPr="008D07D1" w:rsidRDefault="007B52A5" w:rsidP="00276466">
            <w:pPr>
              <w:pStyle w:val="TexteFragment"/>
              <w:spacing w:before="0"/>
              <w:jc w:val="both"/>
              <w:rPr>
                <w:rFonts w:ascii="Arial" w:hAnsi="Arial" w:cs="Arial"/>
                <w:color w:val="000000" w:themeColor="text1"/>
                <w:szCs w:val="22"/>
              </w:rPr>
            </w:pPr>
            <w:proofErr w:type="spellStart"/>
            <w:r w:rsidRPr="008D07D1">
              <w:rPr>
                <w:rFonts w:ascii="Arial" w:hAnsi="Arial" w:cs="Arial"/>
                <w:color w:val="000000" w:themeColor="text1"/>
                <w:szCs w:val="22"/>
              </w:rPr>
              <w:t>Cascading</w:t>
            </w:r>
            <w:proofErr w:type="spellEnd"/>
            <w:r w:rsidRPr="008D07D1">
              <w:rPr>
                <w:rFonts w:ascii="Arial" w:hAnsi="Arial" w:cs="Arial"/>
                <w:color w:val="000000" w:themeColor="text1"/>
                <w:szCs w:val="22"/>
              </w:rPr>
              <w:t xml:space="preserve"> Style Sheets</w:t>
            </w:r>
          </w:p>
        </w:tc>
      </w:tr>
      <w:tr w:rsidR="00732687" w:rsidRPr="008D07D1" w14:paraId="2C009791" w14:textId="77777777">
        <w:tc>
          <w:tcPr>
            <w:tcW w:w="2309" w:type="dxa"/>
            <w:tcBorders>
              <w:left w:val="single" w:sz="2" w:space="0" w:color="000000"/>
              <w:bottom w:val="single" w:sz="2" w:space="0" w:color="000000"/>
            </w:tcBorders>
          </w:tcPr>
          <w:p w14:paraId="43189A5D"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GT CNIG DDU</w:t>
            </w:r>
          </w:p>
        </w:tc>
        <w:tc>
          <w:tcPr>
            <w:tcW w:w="7344" w:type="dxa"/>
            <w:tcBorders>
              <w:left w:val="single" w:sz="2" w:space="0" w:color="000000"/>
              <w:bottom w:val="single" w:sz="2" w:space="0" w:color="000000"/>
              <w:right w:val="single" w:sz="2" w:space="0" w:color="000000"/>
            </w:tcBorders>
          </w:tcPr>
          <w:p w14:paraId="21E6BD80"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Groupe du CNIG « Dématérialisation des Documents d’Urbanisme »</w:t>
            </w:r>
          </w:p>
        </w:tc>
      </w:tr>
      <w:tr w:rsidR="00732687" w:rsidRPr="008D07D1" w14:paraId="0CE5E48D" w14:textId="77777777">
        <w:tc>
          <w:tcPr>
            <w:tcW w:w="2309" w:type="dxa"/>
            <w:tcBorders>
              <w:left w:val="single" w:sz="2" w:space="0" w:color="000000"/>
              <w:bottom w:val="single" w:sz="2" w:space="0" w:color="000000"/>
            </w:tcBorders>
          </w:tcPr>
          <w:p w14:paraId="2DC354C4"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DGALN</w:t>
            </w:r>
          </w:p>
        </w:tc>
        <w:tc>
          <w:tcPr>
            <w:tcW w:w="7344" w:type="dxa"/>
            <w:tcBorders>
              <w:left w:val="single" w:sz="2" w:space="0" w:color="000000"/>
              <w:bottom w:val="single" w:sz="2" w:space="0" w:color="000000"/>
              <w:right w:val="single" w:sz="2" w:space="0" w:color="000000"/>
            </w:tcBorders>
          </w:tcPr>
          <w:p w14:paraId="3997BACC"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Direction Générale de l'Aménagement, du Logement et de la Nature</w:t>
            </w:r>
          </w:p>
        </w:tc>
      </w:tr>
      <w:tr w:rsidR="00732687" w:rsidRPr="008D07D1" w14:paraId="1A4BD49C" w14:textId="77777777">
        <w:tc>
          <w:tcPr>
            <w:tcW w:w="2309" w:type="dxa"/>
            <w:tcBorders>
              <w:left w:val="single" w:sz="2" w:space="0" w:color="000000"/>
              <w:bottom w:val="single" w:sz="2" w:space="0" w:color="000000"/>
            </w:tcBorders>
          </w:tcPr>
          <w:p w14:paraId="6A7DB0CA"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GPU</w:t>
            </w:r>
          </w:p>
        </w:tc>
        <w:tc>
          <w:tcPr>
            <w:tcW w:w="7344" w:type="dxa"/>
            <w:tcBorders>
              <w:left w:val="single" w:sz="2" w:space="0" w:color="000000"/>
              <w:bottom w:val="single" w:sz="2" w:space="0" w:color="000000"/>
              <w:right w:val="single" w:sz="2" w:space="0" w:color="000000"/>
            </w:tcBorders>
          </w:tcPr>
          <w:p w14:paraId="72F41EBB"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Géoportail de l’urbanisme [https://www.geoportail-urbanisme.gouv.fr/]</w:t>
            </w:r>
          </w:p>
        </w:tc>
      </w:tr>
      <w:tr w:rsidR="00732687" w:rsidRPr="008D07D1" w14:paraId="51A93A81" w14:textId="77777777">
        <w:tc>
          <w:tcPr>
            <w:tcW w:w="2309" w:type="dxa"/>
            <w:tcBorders>
              <w:left w:val="single" w:sz="2" w:space="0" w:color="000000"/>
              <w:bottom w:val="single" w:sz="2" w:space="0" w:color="000000"/>
            </w:tcBorders>
          </w:tcPr>
          <w:p w14:paraId="6A283511"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HTML</w:t>
            </w:r>
          </w:p>
        </w:tc>
        <w:tc>
          <w:tcPr>
            <w:tcW w:w="7344" w:type="dxa"/>
            <w:tcBorders>
              <w:left w:val="single" w:sz="2" w:space="0" w:color="000000"/>
              <w:bottom w:val="single" w:sz="2" w:space="0" w:color="000000"/>
              <w:right w:val="single" w:sz="2" w:space="0" w:color="000000"/>
            </w:tcBorders>
          </w:tcPr>
          <w:p w14:paraId="2388C98F"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 xml:space="preserve">HyperText Markup </w:t>
            </w:r>
            <w:proofErr w:type="spellStart"/>
            <w:r w:rsidRPr="008D07D1">
              <w:rPr>
                <w:rFonts w:ascii="Arial" w:hAnsi="Arial" w:cs="Arial"/>
                <w:color w:val="000000" w:themeColor="text1"/>
                <w:szCs w:val="22"/>
              </w:rPr>
              <w:t>Language</w:t>
            </w:r>
            <w:proofErr w:type="spellEnd"/>
          </w:p>
        </w:tc>
      </w:tr>
      <w:tr w:rsidR="00732687" w:rsidRPr="008D07D1" w14:paraId="503B1A12" w14:textId="77777777">
        <w:tc>
          <w:tcPr>
            <w:tcW w:w="2309" w:type="dxa"/>
            <w:tcBorders>
              <w:left w:val="single" w:sz="2" w:space="0" w:color="000000"/>
              <w:bottom w:val="single" w:sz="2" w:space="0" w:color="000000"/>
            </w:tcBorders>
          </w:tcPr>
          <w:p w14:paraId="6436529C"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IGN</w:t>
            </w:r>
          </w:p>
        </w:tc>
        <w:tc>
          <w:tcPr>
            <w:tcW w:w="7344" w:type="dxa"/>
            <w:tcBorders>
              <w:left w:val="single" w:sz="2" w:space="0" w:color="000000"/>
              <w:bottom w:val="single" w:sz="2" w:space="0" w:color="000000"/>
              <w:right w:val="single" w:sz="2" w:space="0" w:color="000000"/>
            </w:tcBorders>
          </w:tcPr>
          <w:p w14:paraId="130C0C28"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Institut national de l’information géographique et forestière</w:t>
            </w:r>
          </w:p>
        </w:tc>
      </w:tr>
      <w:tr w:rsidR="00732687" w:rsidRPr="008D07D1" w14:paraId="40EA8249" w14:textId="77777777">
        <w:tc>
          <w:tcPr>
            <w:tcW w:w="2309" w:type="dxa"/>
            <w:tcBorders>
              <w:left w:val="single" w:sz="2" w:space="0" w:color="000000"/>
              <w:bottom w:val="single" w:sz="2" w:space="0" w:color="000000"/>
            </w:tcBorders>
          </w:tcPr>
          <w:p w14:paraId="0663FF95"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INSEE</w:t>
            </w:r>
          </w:p>
        </w:tc>
        <w:tc>
          <w:tcPr>
            <w:tcW w:w="7344" w:type="dxa"/>
            <w:tcBorders>
              <w:left w:val="single" w:sz="2" w:space="0" w:color="000000"/>
              <w:bottom w:val="single" w:sz="2" w:space="0" w:color="000000"/>
              <w:right w:val="single" w:sz="2" w:space="0" w:color="000000"/>
            </w:tcBorders>
          </w:tcPr>
          <w:p w14:paraId="45509ED7"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Institut National de la Statistique et des Études Économiques</w:t>
            </w:r>
          </w:p>
        </w:tc>
      </w:tr>
      <w:tr w:rsidR="00732687" w:rsidRPr="008D07D1" w14:paraId="440FDF62" w14:textId="77777777">
        <w:tc>
          <w:tcPr>
            <w:tcW w:w="2309" w:type="dxa"/>
            <w:tcBorders>
              <w:left w:val="single" w:sz="2" w:space="0" w:color="000000"/>
              <w:bottom w:val="single" w:sz="2" w:space="0" w:color="000000"/>
            </w:tcBorders>
          </w:tcPr>
          <w:p w14:paraId="7F94FEBC"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ISO</w:t>
            </w:r>
          </w:p>
        </w:tc>
        <w:tc>
          <w:tcPr>
            <w:tcW w:w="7344" w:type="dxa"/>
            <w:tcBorders>
              <w:left w:val="single" w:sz="2" w:space="0" w:color="000000"/>
              <w:bottom w:val="single" w:sz="2" w:space="0" w:color="000000"/>
              <w:right w:val="single" w:sz="2" w:space="0" w:color="000000"/>
            </w:tcBorders>
          </w:tcPr>
          <w:p w14:paraId="11FD78CC"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 xml:space="preserve">International Organization for </w:t>
            </w:r>
            <w:proofErr w:type="spellStart"/>
            <w:r w:rsidRPr="008D07D1">
              <w:rPr>
                <w:rFonts w:ascii="Arial" w:hAnsi="Arial" w:cs="Arial"/>
                <w:color w:val="000000" w:themeColor="text1"/>
                <w:szCs w:val="22"/>
              </w:rPr>
              <w:t>Standardization</w:t>
            </w:r>
            <w:proofErr w:type="spellEnd"/>
          </w:p>
        </w:tc>
      </w:tr>
      <w:tr w:rsidR="00732687" w:rsidRPr="008D07D1" w14:paraId="09634466" w14:textId="77777777">
        <w:tc>
          <w:tcPr>
            <w:tcW w:w="2309" w:type="dxa"/>
            <w:tcBorders>
              <w:left w:val="single" w:sz="2" w:space="0" w:color="000000"/>
              <w:bottom w:val="single" w:sz="2" w:space="0" w:color="000000"/>
            </w:tcBorders>
          </w:tcPr>
          <w:p w14:paraId="2FF99210" w14:textId="77777777" w:rsidR="00732687" w:rsidRPr="008D07D1" w:rsidRDefault="007B52A5" w:rsidP="00276466">
            <w:pPr>
              <w:snapToGrid w:val="0"/>
              <w:ind w:left="113"/>
              <w:jc w:val="both"/>
              <w:rPr>
                <w:rFonts w:ascii="Arial" w:hAnsi="Arial" w:cs="Arial"/>
                <w:color w:val="000000" w:themeColor="text1"/>
                <w:szCs w:val="22"/>
              </w:rPr>
            </w:pPr>
            <w:r w:rsidRPr="008D07D1">
              <w:rPr>
                <w:rFonts w:ascii="Arial" w:hAnsi="Arial" w:cs="Arial"/>
                <w:color w:val="000000" w:themeColor="text1"/>
                <w:szCs w:val="22"/>
              </w:rPr>
              <w:t>MTES - MCT</w:t>
            </w:r>
          </w:p>
        </w:tc>
        <w:tc>
          <w:tcPr>
            <w:tcW w:w="7344" w:type="dxa"/>
            <w:tcBorders>
              <w:left w:val="single" w:sz="2" w:space="0" w:color="000000"/>
              <w:bottom w:val="single" w:sz="2" w:space="0" w:color="000000"/>
              <w:right w:val="single" w:sz="2" w:space="0" w:color="000000"/>
            </w:tcBorders>
          </w:tcPr>
          <w:p w14:paraId="14653307" w14:textId="77777777" w:rsidR="00732687" w:rsidRPr="008D07D1" w:rsidRDefault="007B52A5" w:rsidP="00276466">
            <w:pPr>
              <w:snapToGrid w:val="0"/>
              <w:ind w:left="113"/>
              <w:jc w:val="both"/>
              <w:rPr>
                <w:rFonts w:ascii="Arial" w:hAnsi="Arial" w:cs="Arial"/>
                <w:color w:val="000000" w:themeColor="text1"/>
                <w:szCs w:val="22"/>
              </w:rPr>
            </w:pPr>
            <w:r w:rsidRPr="008D07D1">
              <w:rPr>
                <w:rFonts w:ascii="Arial" w:hAnsi="Arial" w:cs="Arial"/>
                <w:color w:val="000000" w:themeColor="text1"/>
                <w:szCs w:val="22"/>
              </w:rPr>
              <w:t>Ministère de la transition écologique et solidaire - Ministère de la cohésion des Territoires</w:t>
            </w:r>
          </w:p>
        </w:tc>
      </w:tr>
      <w:tr w:rsidR="00732687" w:rsidRPr="008D07D1" w14:paraId="66498F99" w14:textId="77777777">
        <w:tc>
          <w:tcPr>
            <w:tcW w:w="2309" w:type="dxa"/>
            <w:tcBorders>
              <w:left w:val="single" w:sz="2" w:space="0" w:color="000000"/>
              <w:bottom w:val="single" w:sz="2" w:space="0" w:color="000000"/>
            </w:tcBorders>
          </w:tcPr>
          <w:p w14:paraId="4043C104" w14:textId="77777777" w:rsidR="00732687" w:rsidRPr="008D07D1" w:rsidRDefault="007B52A5" w:rsidP="00276466">
            <w:pPr>
              <w:snapToGrid w:val="0"/>
              <w:ind w:left="113"/>
              <w:jc w:val="both"/>
              <w:rPr>
                <w:rFonts w:ascii="Arial" w:hAnsi="Arial" w:cs="Arial"/>
                <w:color w:val="000000" w:themeColor="text1"/>
                <w:szCs w:val="22"/>
              </w:rPr>
            </w:pPr>
            <w:r w:rsidRPr="008D07D1">
              <w:rPr>
                <w:rFonts w:ascii="Arial" w:hAnsi="Arial" w:cs="Arial"/>
                <w:color w:val="000000" w:themeColor="text1"/>
                <w:szCs w:val="22"/>
              </w:rPr>
              <w:t>OAP</w:t>
            </w:r>
          </w:p>
        </w:tc>
        <w:tc>
          <w:tcPr>
            <w:tcW w:w="7344" w:type="dxa"/>
            <w:tcBorders>
              <w:left w:val="single" w:sz="2" w:space="0" w:color="000000"/>
              <w:bottom w:val="single" w:sz="2" w:space="0" w:color="000000"/>
              <w:right w:val="single" w:sz="2" w:space="0" w:color="000000"/>
            </w:tcBorders>
          </w:tcPr>
          <w:p w14:paraId="025086A1" w14:textId="77777777" w:rsidR="00732687" w:rsidRPr="008D07D1" w:rsidRDefault="007B52A5" w:rsidP="00276466">
            <w:pPr>
              <w:snapToGrid w:val="0"/>
              <w:ind w:left="113"/>
              <w:jc w:val="both"/>
              <w:rPr>
                <w:rFonts w:ascii="Arial" w:hAnsi="Arial" w:cs="Arial"/>
                <w:color w:val="000000" w:themeColor="text1"/>
                <w:szCs w:val="22"/>
              </w:rPr>
            </w:pPr>
            <w:r w:rsidRPr="008D07D1">
              <w:rPr>
                <w:rFonts w:ascii="Arial" w:hAnsi="Arial" w:cs="Arial"/>
                <w:color w:val="000000" w:themeColor="text1"/>
                <w:szCs w:val="22"/>
              </w:rPr>
              <w:t>Orientations d’Aménagement et de Programmation</w:t>
            </w:r>
          </w:p>
        </w:tc>
      </w:tr>
      <w:tr w:rsidR="00732687" w:rsidRPr="008D07D1" w14:paraId="516E3AA0" w14:textId="77777777">
        <w:tc>
          <w:tcPr>
            <w:tcW w:w="2309" w:type="dxa"/>
            <w:tcBorders>
              <w:left w:val="single" w:sz="2" w:space="0" w:color="000000"/>
              <w:bottom w:val="single" w:sz="2" w:space="0" w:color="000000"/>
            </w:tcBorders>
          </w:tcPr>
          <w:p w14:paraId="2F16DADE"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PLU - PLUi</w:t>
            </w:r>
          </w:p>
        </w:tc>
        <w:tc>
          <w:tcPr>
            <w:tcW w:w="7344" w:type="dxa"/>
            <w:tcBorders>
              <w:left w:val="single" w:sz="2" w:space="0" w:color="000000"/>
              <w:bottom w:val="single" w:sz="2" w:space="0" w:color="000000"/>
              <w:right w:val="single" w:sz="2" w:space="0" w:color="000000"/>
            </w:tcBorders>
          </w:tcPr>
          <w:p w14:paraId="1AD751EA"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Plan Local d’Urbanisme - Plan Local d'Urbanisme Intercommunal</w:t>
            </w:r>
          </w:p>
        </w:tc>
      </w:tr>
      <w:tr w:rsidR="00732687" w:rsidRPr="008D07D1" w14:paraId="2F8F4BC3" w14:textId="77777777">
        <w:tc>
          <w:tcPr>
            <w:tcW w:w="2309" w:type="dxa"/>
            <w:tcBorders>
              <w:left w:val="single" w:sz="2" w:space="0" w:color="000000"/>
              <w:bottom w:val="single" w:sz="2" w:space="0" w:color="000000"/>
            </w:tcBorders>
          </w:tcPr>
          <w:p w14:paraId="0CCBE3F2"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PSMV</w:t>
            </w:r>
          </w:p>
        </w:tc>
        <w:tc>
          <w:tcPr>
            <w:tcW w:w="7344" w:type="dxa"/>
            <w:tcBorders>
              <w:left w:val="single" w:sz="2" w:space="0" w:color="000000"/>
              <w:bottom w:val="single" w:sz="2" w:space="0" w:color="000000"/>
              <w:right w:val="single" w:sz="2" w:space="0" w:color="000000"/>
            </w:tcBorders>
          </w:tcPr>
          <w:p w14:paraId="04F469E6"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Plan de Sauvegarde et de Mise en Valeur</w:t>
            </w:r>
          </w:p>
        </w:tc>
      </w:tr>
      <w:tr w:rsidR="00732687" w:rsidRPr="008D07D1" w14:paraId="551A3033" w14:textId="77777777">
        <w:tc>
          <w:tcPr>
            <w:tcW w:w="2309" w:type="dxa"/>
            <w:tcBorders>
              <w:left w:val="single" w:sz="2" w:space="0" w:color="000000"/>
              <w:bottom w:val="single" w:sz="2" w:space="0" w:color="000000"/>
            </w:tcBorders>
          </w:tcPr>
          <w:p w14:paraId="275A3BF4"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SG6</w:t>
            </w:r>
          </w:p>
        </w:tc>
        <w:tc>
          <w:tcPr>
            <w:tcW w:w="7344" w:type="dxa"/>
            <w:tcBorders>
              <w:left w:val="single" w:sz="2" w:space="0" w:color="000000"/>
              <w:bottom w:val="single" w:sz="2" w:space="0" w:color="000000"/>
              <w:right w:val="single" w:sz="2" w:space="0" w:color="000000"/>
            </w:tcBorders>
          </w:tcPr>
          <w:p w14:paraId="4BBAB763"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Sous-groupe du GT CNIG DDU dédié à l’élaboration du standard SRU</w:t>
            </w:r>
          </w:p>
        </w:tc>
      </w:tr>
      <w:tr w:rsidR="00732687" w:rsidRPr="008D07D1" w14:paraId="4E619039" w14:textId="77777777">
        <w:tc>
          <w:tcPr>
            <w:tcW w:w="2309" w:type="dxa"/>
            <w:tcBorders>
              <w:left w:val="single" w:sz="2" w:space="0" w:color="000000"/>
              <w:bottom w:val="single" w:sz="2" w:space="0" w:color="000000"/>
            </w:tcBorders>
          </w:tcPr>
          <w:p w14:paraId="68B7E932"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SIG</w:t>
            </w:r>
          </w:p>
        </w:tc>
        <w:tc>
          <w:tcPr>
            <w:tcW w:w="7344" w:type="dxa"/>
            <w:tcBorders>
              <w:left w:val="single" w:sz="2" w:space="0" w:color="000000"/>
              <w:bottom w:val="single" w:sz="2" w:space="0" w:color="000000"/>
              <w:right w:val="single" w:sz="2" w:space="0" w:color="000000"/>
            </w:tcBorders>
          </w:tcPr>
          <w:p w14:paraId="727A06BE"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Système d’Information Géographique</w:t>
            </w:r>
          </w:p>
        </w:tc>
      </w:tr>
      <w:tr w:rsidR="00732687" w:rsidRPr="008D07D1" w14:paraId="4104A17C" w14:textId="77777777">
        <w:tc>
          <w:tcPr>
            <w:tcW w:w="2309" w:type="dxa"/>
            <w:tcBorders>
              <w:left w:val="single" w:sz="2" w:space="0" w:color="000000"/>
              <w:bottom w:val="single" w:sz="2" w:space="0" w:color="000000"/>
            </w:tcBorders>
          </w:tcPr>
          <w:p w14:paraId="0FE6B573"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UML</w:t>
            </w:r>
          </w:p>
        </w:tc>
        <w:tc>
          <w:tcPr>
            <w:tcW w:w="7344" w:type="dxa"/>
            <w:tcBorders>
              <w:left w:val="single" w:sz="2" w:space="0" w:color="000000"/>
              <w:bottom w:val="single" w:sz="2" w:space="0" w:color="000000"/>
              <w:right w:val="single" w:sz="2" w:space="0" w:color="000000"/>
            </w:tcBorders>
          </w:tcPr>
          <w:p w14:paraId="20CBAEFB" w14:textId="77777777" w:rsidR="00732687" w:rsidRPr="008D07D1" w:rsidRDefault="007B52A5" w:rsidP="00276466">
            <w:pPr>
              <w:pStyle w:val="TexteFragment"/>
              <w:spacing w:before="0"/>
              <w:jc w:val="both"/>
              <w:rPr>
                <w:rFonts w:ascii="Arial" w:hAnsi="Arial" w:cs="Arial"/>
                <w:color w:val="000000" w:themeColor="text1"/>
                <w:szCs w:val="22"/>
              </w:rPr>
            </w:pPr>
            <w:proofErr w:type="spellStart"/>
            <w:r w:rsidRPr="008D07D1">
              <w:rPr>
                <w:rFonts w:ascii="Arial" w:hAnsi="Arial" w:cs="Arial"/>
                <w:color w:val="000000" w:themeColor="text1"/>
                <w:szCs w:val="22"/>
              </w:rPr>
              <w:t>Unified</w:t>
            </w:r>
            <w:proofErr w:type="spellEnd"/>
            <w:r w:rsidRPr="008D07D1">
              <w:rPr>
                <w:rFonts w:ascii="Arial" w:hAnsi="Arial" w:cs="Arial"/>
                <w:color w:val="000000" w:themeColor="text1"/>
                <w:szCs w:val="22"/>
              </w:rPr>
              <w:t xml:space="preserve"> Modeling </w:t>
            </w:r>
            <w:proofErr w:type="spellStart"/>
            <w:r w:rsidRPr="008D07D1">
              <w:rPr>
                <w:rFonts w:ascii="Arial" w:hAnsi="Arial" w:cs="Arial"/>
                <w:color w:val="000000" w:themeColor="text1"/>
                <w:szCs w:val="22"/>
              </w:rPr>
              <w:t>Language</w:t>
            </w:r>
            <w:proofErr w:type="spellEnd"/>
          </w:p>
        </w:tc>
      </w:tr>
      <w:tr w:rsidR="00732687" w:rsidRPr="008D07D1" w14:paraId="2A7B0D7E" w14:textId="77777777">
        <w:tc>
          <w:tcPr>
            <w:tcW w:w="2309" w:type="dxa"/>
            <w:tcBorders>
              <w:left w:val="single" w:sz="2" w:space="0" w:color="000000"/>
              <w:bottom w:val="single" w:sz="2" w:space="0" w:color="000000"/>
            </w:tcBorders>
          </w:tcPr>
          <w:p w14:paraId="69B3E4C4"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URI</w:t>
            </w:r>
          </w:p>
        </w:tc>
        <w:tc>
          <w:tcPr>
            <w:tcW w:w="7344" w:type="dxa"/>
            <w:tcBorders>
              <w:left w:val="single" w:sz="2" w:space="0" w:color="000000"/>
              <w:bottom w:val="single" w:sz="2" w:space="0" w:color="000000"/>
              <w:right w:val="single" w:sz="2" w:space="0" w:color="000000"/>
            </w:tcBorders>
          </w:tcPr>
          <w:p w14:paraId="355C216C"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Unique Resource Identifier</w:t>
            </w:r>
          </w:p>
        </w:tc>
      </w:tr>
      <w:tr w:rsidR="00732687" w:rsidRPr="008D07D1" w14:paraId="737F360B" w14:textId="77777777">
        <w:tc>
          <w:tcPr>
            <w:tcW w:w="2309" w:type="dxa"/>
            <w:tcBorders>
              <w:left w:val="single" w:sz="2" w:space="0" w:color="000000"/>
              <w:bottom w:val="single" w:sz="2" w:space="0" w:color="000000"/>
            </w:tcBorders>
          </w:tcPr>
          <w:p w14:paraId="4DC16BC5"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URL</w:t>
            </w:r>
          </w:p>
        </w:tc>
        <w:tc>
          <w:tcPr>
            <w:tcW w:w="7344" w:type="dxa"/>
            <w:tcBorders>
              <w:left w:val="single" w:sz="2" w:space="0" w:color="000000"/>
              <w:bottom w:val="single" w:sz="2" w:space="0" w:color="000000"/>
              <w:right w:val="single" w:sz="2" w:space="0" w:color="000000"/>
            </w:tcBorders>
          </w:tcPr>
          <w:p w14:paraId="10504BF8"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Unique Resource Locator</w:t>
            </w:r>
          </w:p>
        </w:tc>
      </w:tr>
      <w:tr w:rsidR="00732687" w:rsidRPr="008D07D1" w14:paraId="2BB11F36" w14:textId="77777777">
        <w:tc>
          <w:tcPr>
            <w:tcW w:w="2309" w:type="dxa"/>
            <w:tcBorders>
              <w:left w:val="single" w:sz="2" w:space="0" w:color="000000"/>
              <w:bottom w:val="single" w:sz="2" w:space="0" w:color="000000"/>
            </w:tcBorders>
          </w:tcPr>
          <w:p w14:paraId="724932BD"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W3C</w:t>
            </w:r>
          </w:p>
        </w:tc>
        <w:tc>
          <w:tcPr>
            <w:tcW w:w="7344" w:type="dxa"/>
            <w:tcBorders>
              <w:left w:val="single" w:sz="2" w:space="0" w:color="000000"/>
              <w:bottom w:val="single" w:sz="2" w:space="0" w:color="000000"/>
              <w:right w:val="single" w:sz="2" w:space="0" w:color="000000"/>
            </w:tcBorders>
          </w:tcPr>
          <w:p w14:paraId="7D2C687B"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World Wide Web Consortium</w:t>
            </w:r>
          </w:p>
        </w:tc>
      </w:tr>
      <w:tr w:rsidR="00732687" w:rsidRPr="008D07D1" w14:paraId="60B10FD9" w14:textId="77777777">
        <w:trPr>
          <w:trHeight w:val="363"/>
        </w:trPr>
        <w:tc>
          <w:tcPr>
            <w:tcW w:w="2309" w:type="dxa"/>
            <w:tcBorders>
              <w:left w:val="single" w:sz="2" w:space="0" w:color="000000"/>
              <w:bottom w:val="single" w:sz="2" w:space="0" w:color="000000"/>
            </w:tcBorders>
          </w:tcPr>
          <w:p w14:paraId="45071D14"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XHTML</w:t>
            </w:r>
          </w:p>
        </w:tc>
        <w:tc>
          <w:tcPr>
            <w:tcW w:w="7344" w:type="dxa"/>
            <w:tcBorders>
              <w:left w:val="single" w:sz="2" w:space="0" w:color="000000"/>
              <w:bottom w:val="single" w:sz="2" w:space="0" w:color="000000"/>
              <w:right w:val="single" w:sz="2" w:space="0" w:color="000000"/>
            </w:tcBorders>
          </w:tcPr>
          <w:p w14:paraId="3CF36687" w14:textId="77777777" w:rsidR="00732687" w:rsidRPr="008D07D1" w:rsidRDefault="007B52A5" w:rsidP="00276466">
            <w:pPr>
              <w:pStyle w:val="TexteFragment"/>
              <w:spacing w:before="0"/>
              <w:jc w:val="both"/>
              <w:rPr>
                <w:rFonts w:ascii="Arial" w:hAnsi="Arial" w:cs="Arial"/>
                <w:color w:val="000000" w:themeColor="text1"/>
                <w:szCs w:val="22"/>
              </w:rPr>
            </w:pPr>
            <w:r w:rsidRPr="008D07D1">
              <w:rPr>
                <w:rFonts w:ascii="Arial" w:hAnsi="Arial" w:cs="Arial"/>
                <w:color w:val="000000" w:themeColor="text1"/>
                <w:szCs w:val="22"/>
              </w:rPr>
              <w:t xml:space="preserve">Extensible HyperText Markup </w:t>
            </w:r>
            <w:proofErr w:type="spellStart"/>
            <w:r w:rsidRPr="008D07D1">
              <w:rPr>
                <w:rFonts w:ascii="Arial" w:hAnsi="Arial" w:cs="Arial"/>
                <w:color w:val="000000" w:themeColor="text1"/>
                <w:szCs w:val="22"/>
              </w:rPr>
              <w:t>Language</w:t>
            </w:r>
            <w:proofErr w:type="spellEnd"/>
          </w:p>
        </w:tc>
      </w:tr>
    </w:tbl>
    <w:p w14:paraId="03B9EAA0" w14:textId="77777777" w:rsidR="00732687" w:rsidRPr="008D07D1" w:rsidRDefault="007B52A5" w:rsidP="00276466">
      <w:pPr>
        <w:pStyle w:val="Titre1"/>
        <w:numPr>
          <w:ilvl w:val="0"/>
          <w:numId w:val="10"/>
        </w:numPr>
        <w:jc w:val="both"/>
        <w:rPr>
          <w:rFonts w:ascii="Arial" w:hAnsi="Arial"/>
          <w:color w:val="000000" w:themeColor="text1"/>
          <w:sz w:val="22"/>
          <w:szCs w:val="22"/>
        </w:rPr>
      </w:pPr>
      <w:bookmarkStart w:id="12" w:name="_Toc164181807"/>
      <w:bookmarkStart w:id="13" w:name="_Toc129020153"/>
      <w:bookmarkStart w:id="14" w:name="_Toc174032924"/>
      <w:r w:rsidRPr="008D07D1">
        <w:rPr>
          <w:rFonts w:ascii="Arial" w:hAnsi="Arial"/>
          <w:color w:val="000000" w:themeColor="text1"/>
          <w:sz w:val="22"/>
          <w:szCs w:val="22"/>
        </w:rPr>
        <w:t>Présentation du standard SRU niveau 2</w:t>
      </w:r>
      <w:bookmarkStart w:id="15" w:name="_Toc129020154"/>
      <w:bookmarkEnd w:id="12"/>
      <w:bookmarkEnd w:id="13"/>
      <w:bookmarkEnd w:id="14"/>
      <w:r w:rsidRPr="008D07D1">
        <w:rPr>
          <w:rFonts w:ascii="Arial" w:hAnsi="Arial"/>
          <w:color w:val="000000" w:themeColor="text1"/>
          <w:sz w:val="22"/>
          <w:szCs w:val="22"/>
        </w:rPr>
        <w:t xml:space="preserve"> </w:t>
      </w:r>
      <w:bookmarkEnd w:id="15"/>
    </w:p>
    <w:p w14:paraId="0E6ABA18" w14:textId="77777777" w:rsidR="00732687" w:rsidRPr="008D07D1" w:rsidRDefault="00732687" w:rsidP="00276466">
      <w:pPr>
        <w:pStyle w:val="Corpsdetexte"/>
        <w:jc w:val="both"/>
        <w:rPr>
          <w:rFonts w:ascii="Arial" w:hAnsi="Arial" w:cs="Arial"/>
          <w:color w:val="000000" w:themeColor="text1"/>
          <w:szCs w:val="22"/>
        </w:rPr>
      </w:pPr>
    </w:p>
    <w:tbl>
      <w:tblPr>
        <w:tblW w:w="5000" w:type="pct"/>
        <w:tblInd w:w="-5" w:type="dxa"/>
        <w:tblLayout w:type="fixed"/>
        <w:tblCellMar>
          <w:left w:w="5" w:type="dxa"/>
          <w:right w:w="5" w:type="dxa"/>
        </w:tblCellMar>
        <w:tblLook w:val="0000" w:firstRow="0" w:lastRow="0" w:firstColumn="0" w:lastColumn="0" w:noHBand="0" w:noVBand="0"/>
      </w:tblPr>
      <w:tblGrid>
        <w:gridCol w:w="2314"/>
        <w:gridCol w:w="7314"/>
      </w:tblGrid>
      <w:tr w:rsidR="00732687" w:rsidRPr="008D07D1" w14:paraId="391CD5FF" w14:textId="77777777">
        <w:trPr>
          <w:cantSplit/>
        </w:trPr>
        <w:tc>
          <w:tcPr>
            <w:tcW w:w="2316" w:type="dxa"/>
            <w:tcBorders>
              <w:top w:val="single" w:sz="4" w:space="0" w:color="000000"/>
              <w:left w:val="single" w:sz="4" w:space="0" w:color="000000"/>
              <w:bottom w:val="single" w:sz="4" w:space="0" w:color="000000"/>
              <w:right w:val="single" w:sz="4" w:space="0" w:color="000000"/>
            </w:tcBorders>
          </w:tcPr>
          <w:p w14:paraId="2F71E683" w14:textId="77777777" w:rsidR="00732687" w:rsidRPr="008D07D1" w:rsidRDefault="007B52A5" w:rsidP="00276466">
            <w:pPr>
              <w:pStyle w:val="Corpsdetexte"/>
              <w:jc w:val="both"/>
              <w:rPr>
                <w:rFonts w:ascii="Arial" w:hAnsi="Arial" w:cs="Arial"/>
                <w:b/>
                <w:bCs/>
                <w:i/>
                <w:iCs/>
                <w:color w:val="000000" w:themeColor="text1"/>
                <w:szCs w:val="22"/>
              </w:rPr>
            </w:pPr>
            <w:r w:rsidRPr="008D07D1">
              <w:rPr>
                <w:rFonts w:ascii="Arial" w:hAnsi="Arial" w:cs="Arial"/>
                <w:b/>
                <w:bCs/>
                <w:i/>
                <w:iCs/>
                <w:color w:val="000000" w:themeColor="text1"/>
                <w:szCs w:val="22"/>
              </w:rPr>
              <w:t>Nom du standard</w:t>
            </w:r>
          </w:p>
        </w:tc>
        <w:tc>
          <w:tcPr>
            <w:tcW w:w="7321" w:type="dxa"/>
            <w:tcBorders>
              <w:top w:val="single" w:sz="4" w:space="0" w:color="000000"/>
              <w:left w:val="single" w:sz="4" w:space="0" w:color="000000"/>
              <w:bottom w:val="single" w:sz="4" w:space="0" w:color="000000"/>
              <w:right w:val="single" w:sz="4" w:space="0" w:color="000000"/>
            </w:tcBorders>
          </w:tcPr>
          <w:p w14:paraId="3FA5077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Standard CNIG Standard SRU niveau 2</w:t>
            </w:r>
          </w:p>
        </w:tc>
      </w:tr>
      <w:tr w:rsidR="00732687" w:rsidRPr="008D07D1" w14:paraId="054663EA" w14:textId="77777777">
        <w:trPr>
          <w:cantSplit/>
        </w:trPr>
        <w:tc>
          <w:tcPr>
            <w:tcW w:w="2316" w:type="dxa"/>
            <w:tcBorders>
              <w:top w:val="single" w:sz="4" w:space="0" w:color="000000"/>
              <w:left w:val="single" w:sz="4" w:space="0" w:color="000000"/>
              <w:bottom w:val="single" w:sz="4" w:space="0" w:color="000000"/>
              <w:right w:val="single" w:sz="4" w:space="0" w:color="000000"/>
            </w:tcBorders>
          </w:tcPr>
          <w:p w14:paraId="224A6916" w14:textId="77777777" w:rsidR="00732687" w:rsidRPr="008D07D1" w:rsidRDefault="007B52A5" w:rsidP="00276466">
            <w:pPr>
              <w:pStyle w:val="Corpsdetexte"/>
              <w:jc w:val="both"/>
              <w:rPr>
                <w:rFonts w:ascii="Arial" w:hAnsi="Arial" w:cs="Arial"/>
                <w:b/>
                <w:bCs/>
                <w:i/>
                <w:iCs/>
                <w:color w:val="000000" w:themeColor="text1"/>
                <w:szCs w:val="22"/>
              </w:rPr>
            </w:pPr>
            <w:r w:rsidRPr="008D07D1">
              <w:rPr>
                <w:rFonts w:ascii="Arial" w:hAnsi="Arial" w:cs="Arial"/>
                <w:b/>
                <w:bCs/>
                <w:i/>
                <w:iCs/>
                <w:color w:val="000000" w:themeColor="text1"/>
                <w:szCs w:val="22"/>
              </w:rPr>
              <w:t>Titre du standard</w:t>
            </w:r>
          </w:p>
        </w:tc>
        <w:tc>
          <w:tcPr>
            <w:tcW w:w="7321" w:type="dxa"/>
            <w:tcBorders>
              <w:top w:val="single" w:sz="4" w:space="0" w:color="000000"/>
              <w:left w:val="single" w:sz="4" w:space="0" w:color="000000"/>
              <w:bottom w:val="single" w:sz="4" w:space="0" w:color="000000"/>
              <w:right w:val="single" w:sz="4" w:space="0" w:color="000000"/>
            </w:tcBorders>
          </w:tcPr>
          <w:p w14:paraId="1BAE357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Standard national de Structuration du Règlement d’Urbanisme</w:t>
            </w:r>
          </w:p>
        </w:tc>
      </w:tr>
      <w:tr w:rsidR="00732687" w:rsidRPr="008D07D1" w14:paraId="62ACD8FF" w14:textId="77777777">
        <w:trPr>
          <w:cantSplit/>
        </w:trPr>
        <w:tc>
          <w:tcPr>
            <w:tcW w:w="2316" w:type="dxa"/>
            <w:tcBorders>
              <w:top w:val="single" w:sz="4" w:space="0" w:color="000000"/>
              <w:left w:val="single" w:sz="4" w:space="0" w:color="000000"/>
              <w:bottom w:val="single" w:sz="4" w:space="0" w:color="000000"/>
              <w:right w:val="single" w:sz="4" w:space="0" w:color="000000"/>
            </w:tcBorders>
          </w:tcPr>
          <w:p w14:paraId="7873AC45" w14:textId="77777777" w:rsidR="00732687" w:rsidRPr="008D07D1" w:rsidRDefault="007B52A5" w:rsidP="00276466">
            <w:pPr>
              <w:pStyle w:val="Corpsdetexte"/>
              <w:jc w:val="both"/>
              <w:rPr>
                <w:rFonts w:ascii="Arial" w:hAnsi="Arial" w:cs="Arial"/>
                <w:b/>
                <w:bCs/>
                <w:i/>
                <w:iCs/>
                <w:color w:val="000000" w:themeColor="text1"/>
                <w:szCs w:val="22"/>
              </w:rPr>
            </w:pPr>
            <w:r w:rsidRPr="008D07D1">
              <w:rPr>
                <w:rFonts w:ascii="Arial" w:hAnsi="Arial" w:cs="Arial"/>
                <w:b/>
                <w:bCs/>
                <w:i/>
                <w:iCs/>
                <w:color w:val="000000" w:themeColor="text1"/>
                <w:szCs w:val="22"/>
              </w:rPr>
              <w:t>État des lieux</w:t>
            </w:r>
            <w:r w:rsidRPr="008D07D1">
              <w:rPr>
                <w:rFonts w:ascii="Arial" w:hAnsi="Arial" w:cs="Arial"/>
                <w:b/>
                <w:bCs/>
                <w:i/>
                <w:iCs/>
                <w:color w:val="000000" w:themeColor="text1"/>
                <w:szCs w:val="22"/>
              </w:rPr>
              <w:br/>
              <w:t>Raison d’être du standard</w:t>
            </w:r>
          </w:p>
        </w:tc>
        <w:tc>
          <w:tcPr>
            <w:tcW w:w="7321" w:type="dxa"/>
            <w:tcBorders>
              <w:top w:val="single" w:sz="4" w:space="0" w:color="000000"/>
              <w:left w:val="single" w:sz="4" w:space="0" w:color="000000"/>
              <w:bottom w:val="single" w:sz="4" w:space="0" w:color="000000"/>
              <w:right w:val="single" w:sz="4" w:space="0" w:color="000000"/>
            </w:tcBorders>
          </w:tcPr>
          <w:p w14:paraId="08A4CFF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Le standard SRU se décompose en deux niveaux. Le premier niveau permet de générer un document interrogeable à la parcelle, rassemblant l’ensemble des règles écrites du règlement (texte et schémas/illustrations) en fonction du zonage, au format texte structuré par blocs ;</w:t>
            </w:r>
          </w:p>
          <w:p w14:paraId="35CB558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Le deuxième niveau du standard consiste à pouvoir modéliser plus finement les règles d’urbanisme de façon à ce qu’elles soient directement interrogeables par des programmes informatiques. Ce niveau doit s’attacher à modéliser à la fois les règles qualitatives et les règles quantitatives extraites du règlement.</w:t>
            </w:r>
          </w:p>
          <w:p w14:paraId="549C0BB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Ce niveau contient des schémas, illustrations et lexiques en annexe pour mettre en valeur la logique des concepts de modélisation des règles d’urbanisme qui sont des éléments clés pour la compréhension de ce standard.</w:t>
            </w:r>
          </w:p>
          <w:p w14:paraId="017AE4E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Ce document ne décrit que le niveau 2 du standard SRU pour plus d’informations sur le niveau 1, il est nécessaire de consulter le document standard SRU niveau 1 disponible </w:t>
            </w:r>
            <w:hyperlink r:id="rId22">
              <w:r w:rsidRPr="008D07D1">
                <w:rPr>
                  <w:rStyle w:val="Lienhypertexte"/>
                  <w:rFonts w:ascii="Arial" w:hAnsi="Arial" w:cs="Arial"/>
                  <w:color w:val="000000" w:themeColor="text1"/>
                  <w:szCs w:val="22"/>
                </w:rPr>
                <w:t>sur le site du CNIG</w:t>
              </w:r>
            </w:hyperlink>
            <w:r w:rsidRPr="008D07D1">
              <w:rPr>
                <w:rFonts w:ascii="Arial" w:hAnsi="Arial" w:cs="Arial"/>
                <w:color w:val="000000" w:themeColor="text1"/>
                <w:szCs w:val="22"/>
              </w:rPr>
              <w:t>.</w:t>
            </w:r>
          </w:p>
        </w:tc>
      </w:tr>
      <w:tr w:rsidR="00732687" w:rsidRPr="008D07D1" w14:paraId="07FD870F" w14:textId="77777777">
        <w:trPr>
          <w:cantSplit/>
        </w:trPr>
        <w:tc>
          <w:tcPr>
            <w:tcW w:w="2316" w:type="dxa"/>
            <w:tcBorders>
              <w:top w:val="single" w:sz="4" w:space="0" w:color="000000"/>
              <w:left w:val="single" w:sz="4" w:space="0" w:color="000000"/>
              <w:bottom w:val="single" w:sz="4" w:space="0" w:color="000000"/>
              <w:right w:val="single" w:sz="4" w:space="0" w:color="000000"/>
            </w:tcBorders>
          </w:tcPr>
          <w:p w14:paraId="1C0D8F5F" w14:textId="77777777" w:rsidR="00732687" w:rsidRPr="008D07D1" w:rsidRDefault="007B52A5" w:rsidP="00276466">
            <w:pPr>
              <w:pStyle w:val="Corpsdetexte"/>
              <w:jc w:val="both"/>
              <w:rPr>
                <w:rFonts w:ascii="Arial" w:hAnsi="Arial" w:cs="Arial"/>
                <w:b/>
                <w:bCs/>
                <w:i/>
                <w:iCs/>
                <w:color w:val="000000" w:themeColor="text1"/>
                <w:szCs w:val="22"/>
                <w:lang w:val="en-US"/>
              </w:rPr>
            </w:pPr>
            <w:proofErr w:type="spellStart"/>
            <w:r w:rsidRPr="008D07D1">
              <w:rPr>
                <w:rFonts w:ascii="Arial" w:hAnsi="Arial" w:cs="Arial"/>
                <w:b/>
                <w:bCs/>
                <w:i/>
                <w:iCs/>
                <w:color w:val="000000" w:themeColor="text1"/>
                <w:szCs w:val="22"/>
                <w:lang w:val="en-US"/>
              </w:rPr>
              <w:t>Enjeux</w:t>
            </w:r>
            <w:proofErr w:type="spellEnd"/>
          </w:p>
        </w:tc>
        <w:tc>
          <w:tcPr>
            <w:tcW w:w="7321" w:type="dxa"/>
            <w:tcBorders>
              <w:top w:val="single" w:sz="4" w:space="0" w:color="000000"/>
              <w:left w:val="single" w:sz="4" w:space="0" w:color="000000"/>
              <w:bottom w:val="single" w:sz="4" w:space="0" w:color="000000"/>
              <w:right w:val="single" w:sz="4" w:space="0" w:color="000000"/>
            </w:tcBorders>
          </w:tcPr>
          <w:p w14:paraId="4F42018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Les enjeux sont liés à l’exploitation informatique des informations contenues dans les règlements. Ils concernent de multiples usages pour l’aménagement et l’explicitation des politiques publiques comme :</w:t>
            </w:r>
          </w:p>
          <w:p w14:paraId="3242A0D1" w14:textId="77777777" w:rsidR="00732687" w:rsidRPr="008D07D1" w:rsidRDefault="007B52A5" w:rsidP="00276466">
            <w:pPr>
              <w:pStyle w:val="Corpsdetexte"/>
              <w:numPr>
                <w:ilvl w:val="0"/>
                <w:numId w:val="14"/>
              </w:numPr>
              <w:jc w:val="both"/>
              <w:rPr>
                <w:rFonts w:ascii="Arial" w:hAnsi="Arial" w:cs="Arial"/>
                <w:szCs w:val="22"/>
              </w:rPr>
            </w:pPr>
            <w:r w:rsidRPr="008D07D1">
              <w:rPr>
                <w:rFonts w:ascii="Arial" w:hAnsi="Arial" w:cs="Arial"/>
                <w:color w:val="000000" w:themeColor="text1"/>
                <w:szCs w:val="22"/>
              </w:rPr>
              <w:t>L’instruction ADS : vérification de la compatibilité entre un projet et le règlement, accéder aux articles relatifs à une zone, comparer les règles entre zones ;</w:t>
            </w:r>
          </w:p>
          <w:p w14:paraId="412051E9" w14:textId="77777777" w:rsidR="00732687" w:rsidRPr="008D07D1" w:rsidRDefault="007B52A5" w:rsidP="00276466">
            <w:pPr>
              <w:pStyle w:val="Corpsdetexte"/>
              <w:numPr>
                <w:ilvl w:val="0"/>
                <w:numId w:val="14"/>
              </w:numPr>
              <w:jc w:val="both"/>
              <w:rPr>
                <w:rFonts w:ascii="Arial" w:hAnsi="Arial" w:cs="Arial"/>
                <w:szCs w:val="22"/>
              </w:rPr>
            </w:pPr>
            <w:r w:rsidRPr="008D07D1">
              <w:rPr>
                <w:rFonts w:ascii="Arial" w:hAnsi="Arial" w:cs="Arial"/>
                <w:color w:val="000000" w:themeColor="text1"/>
                <w:szCs w:val="22"/>
              </w:rPr>
              <w:t>L’estimation du potentiel constructible et création d’enveloppe constructible ;</w:t>
            </w:r>
          </w:p>
          <w:p w14:paraId="0FF32546" w14:textId="77777777" w:rsidR="00732687" w:rsidRPr="008D07D1" w:rsidRDefault="007B52A5" w:rsidP="00276466">
            <w:pPr>
              <w:pStyle w:val="Corpsdetexte"/>
              <w:numPr>
                <w:ilvl w:val="0"/>
                <w:numId w:val="14"/>
              </w:numPr>
              <w:jc w:val="both"/>
              <w:rPr>
                <w:rFonts w:ascii="Arial" w:hAnsi="Arial" w:cs="Arial"/>
                <w:color w:val="000000" w:themeColor="text1"/>
                <w:szCs w:val="22"/>
              </w:rPr>
            </w:pPr>
            <w:r w:rsidRPr="008D07D1">
              <w:rPr>
                <w:rFonts w:ascii="Arial" w:hAnsi="Arial" w:cs="Arial"/>
                <w:color w:val="000000" w:themeColor="text1"/>
                <w:szCs w:val="22"/>
              </w:rPr>
              <w:t xml:space="preserve">Mesure des potentiels de densification (niveau 2), afin de participer à l’objectif de zéro artificialisation nette des sols fixé par La </w:t>
            </w:r>
            <w:hyperlink r:id="rId23">
              <w:r w:rsidRPr="008D07D1">
                <w:rPr>
                  <w:rStyle w:val="Lienhypertexte"/>
                  <w:rFonts w:ascii="Arial" w:hAnsi="Arial" w:cs="Arial"/>
                  <w:color w:val="000000" w:themeColor="text1"/>
                  <w:szCs w:val="22"/>
                </w:rPr>
                <w:t>Loi Climat et résilience</w:t>
              </w:r>
            </w:hyperlink>
            <w:r w:rsidRPr="008D07D1">
              <w:rPr>
                <w:rFonts w:ascii="Arial" w:hAnsi="Arial" w:cs="Arial"/>
                <w:color w:val="000000" w:themeColor="text1"/>
                <w:szCs w:val="22"/>
              </w:rPr>
              <w:t>.</w:t>
            </w:r>
          </w:p>
          <w:p w14:paraId="7DE9A8CC" w14:textId="77777777" w:rsidR="00732687" w:rsidRPr="008D07D1" w:rsidRDefault="00732687" w:rsidP="00276466">
            <w:pPr>
              <w:pStyle w:val="Corpsdetexte"/>
              <w:jc w:val="both"/>
              <w:rPr>
                <w:rFonts w:ascii="Arial" w:hAnsi="Arial" w:cs="Arial"/>
                <w:color w:val="000000" w:themeColor="text1"/>
                <w:szCs w:val="22"/>
              </w:rPr>
            </w:pPr>
          </w:p>
        </w:tc>
      </w:tr>
      <w:tr w:rsidR="00732687" w:rsidRPr="008D07D1" w14:paraId="3EB90CEF" w14:textId="77777777">
        <w:trPr>
          <w:cantSplit/>
        </w:trPr>
        <w:tc>
          <w:tcPr>
            <w:tcW w:w="2316" w:type="dxa"/>
            <w:tcBorders>
              <w:top w:val="single" w:sz="4" w:space="0" w:color="000000"/>
              <w:left w:val="single" w:sz="4" w:space="0" w:color="000000"/>
              <w:bottom w:val="single" w:sz="4" w:space="0" w:color="000000"/>
              <w:right w:val="single" w:sz="4" w:space="0" w:color="000000"/>
            </w:tcBorders>
          </w:tcPr>
          <w:p w14:paraId="2433021F" w14:textId="77777777" w:rsidR="00732687" w:rsidRPr="008D07D1" w:rsidRDefault="007B52A5" w:rsidP="00276466">
            <w:pPr>
              <w:pStyle w:val="Corpsdetexte"/>
              <w:jc w:val="both"/>
              <w:rPr>
                <w:rFonts w:ascii="Arial" w:hAnsi="Arial" w:cs="Arial"/>
                <w:b/>
                <w:bCs/>
                <w:i/>
                <w:iCs/>
                <w:color w:val="000000" w:themeColor="text1"/>
                <w:szCs w:val="22"/>
                <w:lang w:val="en-US"/>
              </w:rPr>
            </w:pPr>
            <w:r w:rsidRPr="008D07D1">
              <w:rPr>
                <w:rFonts w:ascii="Arial" w:hAnsi="Arial" w:cs="Arial"/>
                <w:b/>
                <w:bCs/>
                <w:i/>
                <w:iCs/>
                <w:color w:val="000000" w:themeColor="text1"/>
                <w:szCs w:val="22"/>
                <w:lang w:val="en-US"/>
              </w:rPr>
              <w:t xml:space="preserve">Objectif de la </w:t>
            </w:r>
            <w:proofErr w:type="spellStart"/>
            <w:r w:rsidRPr="008D07D1">
              <w:rPr>
                <w:rFonts w:ascii="Arial" w:hAnsi="Arial" w:cs="Arial"/>
                <w:b/>
                <w:bCs/>
                <w:i/>
                <w:iCs/>
                <w:color w:val="000000" w:themeColor="text1"/>
                <w:szCs w:val="22"/>
                <w:lang w:val="en-US"/>
              </w:rPr>
              <w:t>standardisation</w:t>
            </w:r>
            <w:proofErr w:type="spellEnd"/>
          </w:p>
        </w:tc>
        <w:tc>
          <w:tcPr>
            <w:tcW w:w="7321" w:type="dxa"/>
            <w:tcBorders>
              <w:top w:val="single" w:sz="4" w:space="0" w:color="000000"/>
              <w:left w:val="single" w:sz="4" w:space="0" w:color="000000"/>
              <w:bottom w:val="single" w:sz="4" w:space="0" w:color="000000"/>
              <w:right w:val="single" w:sz="4" w:space="0" w:color="000000"/>
            </w:tcBorders>
          </w:tcPr>
          <w:p w14:paraId="53E5378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L’objectif partagé du standard est de produire un standard ouvert d’échange d’un règlement d’urbanisme informatiquement exploitable.</w:t>
            </w:r>
          </w:p>
          <w:p w14:paraId="1B900ED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L’élaboration de ce standard devra :</w:t>
            </w:r>
          </w:p>
          <w:p w14:paraId="0095E497" w14:textId="77777777" w:rsidR="00732687" w:rsidRPr="008D07D1" w:rsidRDefault="007B52A5" w:rsidP="00276466">
            <w:pPr>
              <w:pStyle w:val="Corpsdetexte"/>
              <w:numPr>
                <w:ilvl w:val="0"/>
                <w:numId w:val="6"/>
              </w:numPr>
              <w:jc w:val="both"/>
              <w:rPr>
                <w:rFonts w:ascii="Arial" w:hAnsi="Arial" w:cs="Arial"/>
                <w:color w:val="000000" w:themeColor="text1"/>
                <w:szCs w:val="22"/>
              </w:rPr>
            </w:pPr>
            <w:r w:rsidRPr="008D07D1">
              <w:rPr>
                <w:rFonts w:ascii="Arial" w:hAnsi="Arial" w:cs="Arial"/>
                <w:color w:val="000000" w:themeColor="text1"/>
                <w:szCs w:val="22"/>
              </w:rPr>
              <w:t>À terme, permettre l’intégration des documents d’urbanisme structurés selon ce standard dans le GPU ;</w:t>
            </w:r>
          </w:p>
          <w:p w14:paraId="116F14DA" w14:textId="77777777" w:rsidR="00732687" w:rsidRPr="008D07D1" w:rsidRDefault="007B52A5" w:rsidP="00276466">
            <w:pPr>
              <w:pStyle w:val="Corpsdetexte"/>
              <w:numPr>
                <w:ilvl w:val="0"/>
                <w:numId w:val="6"/>
              </w:numPr>
              <w:jc w:val="both"/>
              <w:rPr>
                <w:rFonts w:ascii="Arial" w:hAnsi="Arial" w:cs="Arial"/>
                <w:color w:val="000000" w:themeColor="text1"/>
                <w:szCs w:val="22"/>
              </w:rPr>
            </w:pPr>
            <w:r w:rsidRPr="008D07D1">
              <w:rPr>
                <w:rFonts w:ascii="Arial" w:hAnsi="Arial" w:cs="Arial"/>
                <w:color w:val="000000" w:themeColor="text1"/>
                <w:szCs w:val="22"/>
              </w:rPr>
              <w:t>Se baser au maximum sur des standards existants et ouverts (modèles de données, métadonnées, formats…) ;</w:t>
            </w:r>
          </w:p>
          <w:p w14:paraId="6D7FB82D" w14:textId="77777777" w:rsidR="00732687" w:rsidRPr="008D07D1" w:rsidRDefault="007B52A5" w:rsidP="00276466">
            <w:pPr>
              <w:pStyle w:val="Corpsdetexte"/>
              <w:numPr>
                <w:ilvl w:val="0"/>
                <w:numId w:val="6"/>
              </w:numPr>
              <w:jc w:val="both"/>
              <w:rPr>
                <w:rFonts w:ascii="Arial" w:hAnsi="Arial" w:cs="Arial"/>
                <w:color w:val="000000" w:themeColor="text1"/>
                <w:szCs w:val="22"/>
              </w:rPr>
            </w:pPr>
            <w:r w:rsidRPr="008D07D1">
              <w:rPr>
                <w:rFonts w:ascii="Arial" w:hAnsi="Arial" w:cs="Arial"/>
                <w:color w:val="000000" w:themeColor="text1"/>
                <w:szCs w:val="22"/>
              </w:rPr>
              <w:t>Rester compatible avec le standard CNIG PLU afin de permettre une implémentation progressive de ce standard ;</w:t>
            </w:r>
          </w:p>
          <w:p w14:paraId="57C9788A" w14:textId="77777777" w:rsidR="00732687" w:rsidRPr="008D07D1" w:rsidRDefault="007B52A5" w:rsidP="00276466">
            <w:pPr>
              <w:pStyle w:val="Corpsdetexte"/>
              <w:numPr>
                <w:ilvl w:val="0"/>
                <w:numId w:val="6"/>
              </w:numPr>
              <w:jc w:val="both"/>
              <w:rPr>
                <w:rFonts w:ascii="Arial" w:hAnsi="Arial" w:cs="Arial"/>
                <w:color w:val="000000" w:themeColor="text1"/>
                <w:szCs w:val="22"/>
              </w:rPr>
            </w:pPr>
            <w:r w:rsidRPr="008D07D1">
              <w:rPr>
                <w:rFonts w:ascii="Arial" w:hAnsi="Arial" w:cs="Arial"/>
                <w:color w:val="000000" w:themeColor="text1"/>
                <w:szCs w:val="22"/>
              </w:rPr>
              <w:t>Respecter les évolutions législatives qui tendent à libérer la rédaction des règles d’urbanisme pour que celles-ci permettent le déploiement d’un véritable projet de territoire.</w:t>
            </w:r>
          </w:p>
          <w:p w14:paraId="672234C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L’objectif de ce sous-groupe de travail est donc que le règlement d’urbanisme devienne exploitable informatiquement. D’autres éléments règlementant l’urbanisme (OAP – orientations d’aménagement et de programmation et annexes) seront traités ultérieurement.</w:t>
            </w:r>
          </w:p>
          <w:p w14:paraId="2650812E" w14:textId="77777777" w:rsidR="00732687" w:rsidRPr="008D07D1" w:rsidRDefault="007B52A5" w:rsidP="00276466">
            <w:pPr>
              <w:pStyle w:val="LO-Normal"/>
              <w:suppressAutoHyphens w:val="0"/>
              <w:spacing w:before="100"/>
              <w:jc w:val="both"/>
              <w:rPr>
                <w:rFonts w:ascii="Arial" w:eastAsia="Times New Roman" w:hAnsi="Arial" w:cs="Arial"/>
                <w:color w:val="000000" w:themeColor="text1"/>
                <w:kern w:val="0"/>
                <w:sz w:val="22"/>
                <w:szCs w:val="22"/>
              </w:rPr>
            </w:pPr>
            <w:r w:rsidRPr="008D07D1">
              <w:rPr>
                <w:rFonts w:ascii="Arial" w:eastAsia="Times New Roman" w:hAnsi="Arial" w:cs="Arial"/>
                <w:color w:val="000000" w:themeColor="text1"/>
                <w:kern w:val="0"/>
                <w:sz w:val="22"/>
                <w:szCs w:val="22"/>
              </w:rPr>
              <w:t>Par ailleurs, ne sont pas traités dans ce document :</w:t>
            </w:r>
          </w:p>
          <w:p w14:paraId="797879FB" w14:textId="77777777" w:rsidR="00732687" w:rsidRPr="008D07D1" w:rsidRDefault="007B52A5" w:rsidP="00276466">
            <w:pPr>
              <w:pStyle w:val="LO-Normal"/>
              <w:numPr>
                <w:ilvl w:val="0"/>
                <w:numId w:val="7"/>
              </w:numPr>
              <w:suppressAutoHyphens w:val="0"/>
              <w:spacing w:before="100" w:after="119"/>
              <w:jc w:val="both"/>
              <w:rPr>
                <w:rFonts w:ascii="Arial" w:eastAsia="Times New Roman" w:hAnsi="Arial" w:cs="Arial"/>
                <w:color w:val="000000" w:themeColor="text1"/>
                <w:kern w:val="0"/>
                <w:sz w:val="22"/>
                <w:szCs w:val="22"/>
              </w:rPr>
            </w:pPr>
            <w:r w:rsidRPr="008D07D1">
              <w:rPr>
                <w:rFonts w:ascii="Arial" w:eastAsia="Times New Roman" w:hAnsi="Arial" w:cs="Arial"/>
                <w:color w:val="000000" w:themeColor="text1"/>
                <w:kern w:val="0"/>
                <w:sz w:val="22"/>
                <w:szCs w:val="22"/>
              </w:rPr>
              <w:t>La conception des outils permettant d’exploiter le règlement d’urbanisme (ils sont du ressort des acteurs du secteur de l’urbanisme intéressés) ;</w:t>
            </w:r>
          </w:p>
          <w:p w14:paraId="1DEC7BD6" w14:textId="77777777" w:rsidR="00732687" w:rsidRPr="008D07D1" w:rsidRDefault="007B52A5" w:rsidP="00276466">
            <w:pPr>
              <w:pStyle w:val="LO-Normal"/>
              <w:numPr>
                <w:ilvl w:val="0"/>
                <w:numId w:val="7"/>
              </w:numPr>
              <w:suppressAutoHyphens w:val="0"/>
              <w:spacing w:before="100" w:after="119"/>
              <w:jc w:val="both"/>
              <w:rPr>
                <w:rFonts w:ascii="Arial" w:hAnsi="Arial" w:cs="Arial"/>
                <w:color w:val="000000" w:themeColor="text1"/>
                <w:sz w:val="22"/>
                <w:szCs w:val="22"/>
              </w:rPr>
            </w:pPr>
            <w:r w:rsidRPr="008D07D1">
              <w:rPr>
                <w:rFonts w:ascii="Arial" w:eastAsia="Times New Roman" w:hAnsi="Arial" w:cs="Arial"/>
                <w:color w:val="000000" w:themeColor="text1"/>
                <w:sz w:val="22"/>
                <w:szCs w:val="22"/>
              </w:rPr>
              <w:t xml:space="preserve">La publication des </w:t>
            </w:r>
            <w:r w:rsidRPr="008D07D1">
              <w:rPr>
                <w:rFonts w:ascii="Arial" w:hAnsi="Arial" w:cs="Arial"/>
                <w:color w:val="000000" w:themeColor="text1"/>
                <w:sz w:val="22"/>
                <w:szCs w:val="22"/>
              </w:rPr>
              <w:t>documents d’urbanisme et de leurs règlements</w:t>
            </w:r>
            <w:r w:rsidRPr="008D07D1">
              <w:rPr>
                <w:rFonts w:ascii="Arial" w:eastAsia="Times New Roman" w:hAnsi="Arial" w:cs="Arial"/>
                <w:color w:val="000000" w:themeColor="text1"/>
                <w:kern w:val="0"/>
                <w:sz w:val="22"/>
                <w:szCs w:val="22"/>
              </w:rPr>
              <w:t xml:space="preserve"> dans le GPU (est du ressort des collectivités) ;</w:t>
            </w:r>
          </w:p>
          <w:p w14:paraId="145778B7" w14:textId="77777777" w:rsidR="00732687" w:rsidRPr="008D07D1" w:rsidRDefault="007B52A5" w:rsidP="00276466">
            <w:pPr>
              <w:pStyle w:val="LO-Normal"/>
              <w:numPr>
                <w:ilvl w:val="0"/>
                <w:numId w:val="7"/>
              </w:numPr>
              <w:suppressAutoHyphens w:val="0"/>
              <w:spacing w:before="100" w:after="119"/>
              <w:jc w:val="both"/>
              <w:rPr>
                <w:rFonts w:ascii="Arial" w:eastAsia="Times New Roman" w:hAnsi="Arial" w:cs="Arial"/>
                <w:color w:val="000000" w:themeColor="text1"/>
                <w:kern w:val="0"/>
                <w:sz w:val="22"/>
                <w:szCs w:val="22"/>
              </w:rPr>
            </w:pPr>
            <w:r w:rsidRPr="008D07D1">
              <w:rPr>
                <w:rFonts w:ascii="Arial" w:eastAsia="Times New Roman" w:hAnsi="Arial" w:cs="Arial"/>
                <w:color w:val="000000" w:themeColor="text1"/>
                <w:kern w:val="0"/>
                <w:sz w:val="22"/>
                <w:szCs w:val="22"/>
              </w:rPr>
              <w:t>Les cas d’utilisation qui ne sont pas cités ci-dessus ;</w:t>
            </w:r>
          </w:p>
          <w:p w14:paraId="7ABED241" w14:textId="77777777" w:rsidR="00732687" w:rsidRPr="008D07D1" w:rsidRDefault="007B52A5" w:rsidP="00276466">
            <w:pPr>
              <w:pStyle w:val="LO-Normal"/>
              <w:numPr>
                <w:ilvl w:val="0"/>
                <w:numId w:val="7"/>
              </w:numPr>
              <w:suppressAutoHyphens w:val="0"/>
              <w:spacing w:before="100" w:after="119"/>
              <w:jc w:val="both"/>
              <w:rPr>
                <w:rFonts w:ascii="Arial" w:eastAsia="Times New Roman" w:hAnsi="Arial" w:cs="Arial"/>
                <w:color w:val="000000" w:themeColor="text1"/>
                <w:kern w:val="0"/>
                <w:sz w:val="22"/>
                <w:szCs w:val="22"/>
              </w:rPr>
            </w:pPr>
            <w:r w:rsidRPr="008D07D1">
              <w:rPr>
                <w:rFonts w:ascii="Arial" w:eastAsia="Times New Roman" w:hAnsi="Arial" w:cs="Arial"/>
                <w:color w:val="000000" w:themeColor="text1"/>
                <w:kern w:val="0"/>
                <w:sz w:val="22"/>
                <w:szCs w:val="22"/>
              </w:rPr>
              <w:t>Les annexes informatives, OAP, les SUP et documents d’urbanisme hors PLU.</w:t>
            </w:r>
          </w:p>
          <w:p w14:paraId="0594F649" w14:textId="77777777" w:rsidR="00732687" w:rsidRPr="008D07D1" w:rsidRDefault="007B52A5" w:rsidP="00276466">
            <w:pPr>
              <w:pStyle w:val="LO-Normal"/>
              <w:numPr>
                <w:ilvl w:val="0"/>
                <w:numId w:val="7"/>
              </w:numPr>
              <w:suppressAutoHyphens w:val="0"/>
              <w:spacing w:before="100" w:after="119"/>
              <w:jc w:val="both"/>
              <w:rPr>
                <w:rFonts w:ascii="Arial" w:hAnsi="Arial" w:cs="Arial"/>
                <w:color w:val="000000" w:themeColor="text1"/>
                <w:sz w:val="22"/>
                <w:szCs w:val="22"/>
              </w:rPr>
            </w:pPr>
            <w:r w:rsidRPr="008D07D1">
              <w:rPr>
                <w:rFonts w:ascii="Arial" w:eastAsia="Times New Roman" w:hAnsi="Arial" w:cs="Arial"/>
                <w:color w:val="000000" w:themeColor="text1"/>
                <w:kern w:val="0"/>
                <w:sz w:val="22"/>
                <w:szCs w:val="22"/>
              </w:rPr>
              <w:t>La mise en page du règlement d’urbanisme</w:t>
            </w:r>
          </w:p>
        </w:tc>
      </w:tr>
      <w:tr w:rsidR="00732687" w:rsidRPr="008D07D1" w14:paraId="3C2BA719" w14:textId="77777777">
        <w:trPr>
          <w:cantSplit/>
        </w:trPr>
        <w:tc>
          <w:tcPr>
            <w:tcW w:w="2316" w:type="dxa"/>
            <w:tcBorders>
              <w:top w:val="single" w:sz="4" w:space="0" w:color="000000"/>
              <w:left w:val="single" w:sz="4" w:space="0" w:color="000000"/>
              <w:bottom w:val="single" w:sz="4" w:space="0" w:color="000000"/>
              <w:right w:val="single" w:sz="4" w:space="0" w:color="000000"/>
            </w:tcBorders>
          </w:tcPr>
          <w:p w14:paraId="5C32126D" w14:textId="77777777" w:rsidR="00732687" w:rsidRPr="008D07D1" w:rsidRDefault="007B52A5" w:rsidP="00276466">
            <w:pPr>
              <w:pStyle w:val="Corpsdetexte"/>
              <w:jc w:val="both"/>
              <w:rPr>
                <w:rFonts w:ascii="Arial" w:hAnsi="Arial" w:cs="Arial"/>
                <w:b/>
                <w:bCs/>
                <w:i/>
                <w:iCs/>
                <w:color w:val="000000" w:themeColor="text1"/>
                <w:szCs w:val="22"/>
              </w:rPr>
            </w:pPr>
            <w:r w:rsidRPr="008D07D1">
              <w:rPr>
                <w:rFonts w:ascii="Arial" w:hAnsi="Arial" w:cs="Arial"/>
                <w:b/>
                <w:bCs/>
                <w:i/>
                <w:iCs/>
                <w:color w:val="000000" w:themeColor="text1"/>
                <w:szCs w:val="22"/>
              </w:rPr>
              <w:t>Structure et contenu du document</w:t>
            </w:r>
          </w:p>
        </w:tc>
        <w:tc>
          <w:tcPr>
            <w:tcW w:w="7321" w:type="dxa"/>
            <w:tcBorders>
              <w:top w:val="single" w:sz="4" w:space="0" w:color="000000"/>
              <w:left w:val="single" w:sz="4" w:space="0" w:color="000000"/>
              <w:bottom w:val="single" w:sz="4" w:space="0" w:color="000000"/>
              <w:right w:val="single" w:sz="4" w:space="0" w:color="000000"/>
            </w:tcBorders>
          </w:tcPr>
          <w:p w14:paraId="07F9C52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Ce document comprend plusieurs parties.</w:t>
            </w:r>
          </w:p>
          <w:p w14:paraId="140C3B3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la première explicite le contexte technique, réglementaire, et les enjeux ;</w:t>
            </w:r>
          </w:p>
          <w:p w14:paraId="34475CC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la deuxième décrit le modèle conceptuel des données et le catalogue d’objets ;</w:t>
            </w:r>
            <w:commentRangeStart w:id="16"/>
            <w:commentRangeStart w:id="17"/>
            <w:commentRangeEnd w:id="16"/>
            <w:r w:rsidRPr="008D07D1">
              <w:rPr>
                <w:rFonts w:ascii="Arial" w:hAnsi="Arial" w:cs="Arial"/>
              </w:rPr>
              <w:commentReference w:id="16"/>
            </w:r>
            <w:commentRangeEnd w:id="17"/>
            <w:r w:rsidR="00276466">
              <w:rPr>
                <w:rStyle w:val="Marquedecommentaire"/>
                <w:rFonts w:ascii="Times New Roman" w:hAnsi="Times New Roman"/>
              </w:rPr>
              <w:commentReference w:id="17"/>
            </w:r>
          </w:p>
          <w:p w14:paraId="0CD400B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Pour la qualité et la saisie des métadonnées se référer au </w:t>
            </w:r>
            <w:hyperlink r:id="rId28">
              <w:r w:rsidRPr="008D07D1">
                <w:rPr>
                  <w:rStyle w:val="Lienhypertexte"/>
                  <w:rFonts w:ascii="Arial" w:hAnsi="Arial" w:cs="Arial"/>
                  <w:szCs w:val="22"/>
                </w:rPr>
                <w:t>« guide de saisie des éléments de métadonnées Inspire v2.0 »</w:t>
              </w:r>
            </w:hyperlink>
          </w:p>
        </w:tc>
      </w:tr>
      <w:tr w:rsidR="00732687" w:rsidRPr="008D07D1" w14:paraId="071AEC54" w14:textId="77777777">
        <w:trPr>
          <w:cantSplit/>
        </w:trPr>
        <w:tc>
          <w:tcPr>
            <w:tcW w:w="2316" w:type="dxa"/>
            <w:tcBorders>
              <w:top w:val="single" w:sz="4" w:space="0" w:color="000000"/>
              <w:left w:val="single" w:sz="4" w:space="0" w:color="000000"/>
              <w:bottom w:val="single" w:sz="4" w:space="0" w:color="000000"/>
              <w:right w:val="single" w:sz="4" w:space="0" w:color="000000"/>
            </w:tcBorders>
          </w:tcPr>
          <w:p w14:paraId="71B63C47" w14:textId="77777777" w:rsidR="00732687" w:rsidRPr="008D07D1" w:rsidRDefault="007B52A5" w:rsidP="00276466">
            <w:pPr>
              <w:pStyle w:val="Corpsdetexte"/>
              <w:jc w:val="both"/>
              <w:rPr>
                <w:rFonts w:ascii="Arial" w:hAnsi="Arial" w:cs="Arial"/>
                <w:b/>
                <w:bCs/>
                <w:i/>
                <w:iCs/>
                <w:color w:val="000000" w:themeColor="text1"/>
                <w:szCs w:val="22"/>
              </w:rPr>
            </w:pPr>
            <w:r w:rsidRPr="008D07D1">
              <w:rPr>
                <w:rFonts w:ascii="Arial" w:hAnsi="Arial" w:cs="Arial"/>
                <w:b/>
                <w:bCs/>
                <w:i/>
                <w:iCs/>
                <w:color w:val="000000" w:themeColor="text1"/>
                <w:szCs w:val="22"/>
              </w:rPr>
              <w:t>A qui s’adresse le standard ?</w:t>
            </w:r>
          </w:p>
        </w:tc>
        <w:tc>
          <w:tcPr>
            <w:tcW w:w="7321" w:type="dxa"/>
            <w:tcBorders>
              <w:top w:val="single" w:sz="4" w:space="0" w:color="000000"/>
              <w:left w:val="single" w:sz="4" w:space="0" w:color="000000"/>
              <w:bottom w:val="single" w:sz="4" w:space="0" w:color="000000"/>
              <w:right w:val="single" w:sz="4" w:space="0" w:color="000000"/>
            </w:tcBorders>
          </w:tcPr>
          <w:p w14:paraId="7733539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Il s’adresse aux collectivités territoriales concernées par l'élaboration et la dématérialisation d'un document d'urbanisme et à leur prestataire pour cette mission et également aux utilisateurs (citoyens, prestataires de service, utilisateurs du GPU) qui souhaitent développer des applications à partir du règlement d’urbanisme structuré ou simplement disposer de plus d’informations sur le format défini dans ce standard.</w:t>
            </w:r>
          </w:p>
        </w:tc>
      </w:tr>
      <w:tr w:rsidR="00732687" w:rsidRPr="008D07D1" w14:paraId="28E9E7ED" w14:textId="77777777">
        <w:trPr>
          <w:cantSplit/>
        </w:trPr>
        <w:tc>
          <w:tcPr>
            <w:tcW w:w="2316" w:type="dxa"/>
            <w:tcBorders>
              <w:top w:val="single" w:sz="4" w:space="0" w:color="000000"/>
              <w:left w:val="single" w:sz="4" w:space="0" w:color="000000"/>
              <w:bottom w:val="single" w:sz="4" w:space="0" w:color="000000"/>
              <w:right w:val="single" w:sz="4" w:space="0" w:color="000000"/>
            </w:tcBorders>
          </w:tcPr>
          <w:p w14:paraId="2EE8FA9B" w14:textId="77777777" w:rsidR="00732687" w:rsidRPr="008D07D1" w:rsidRDefault="007B52A5" w:rsidP="00276466">
            <w:pPr>
              <w:pStyle w:val="Corpsdetexte"/>
              <w:jc w:val="both"/>
              <w:rPr>
                <w:rFonts w:ascii="Arial" w:hAnsi="Arial" w:cs="Arial"/>
                <w:b/>
                <w:bCs/>
                <w:i/>
                <w:iCs/>
                <w:color w:val="000000" w:themeColor="text1"/>
                <w:szCs w:val="22"/>
                <w:lang w:val="en-US"/>
              </w:rPr>
            </w:pPr>
            <w:proofErr w:type="spellStart"/>
            <w:r w:rsidRPr="008D07D1">
              <w:rPr>
                <w:rFonts w:ascii="Arial" w:hAnsi="Arial" w:cs="Arial"/>
                <w:b/>
                <w:bCs/>
                <w:i/>
                <w:iCs/>
                <w:color w:val="000000" w:themeColor="text1"/>
                <w:szCs w:val="22"/>
                <w:lang w:val="en-US"/>
              </w:rPr>
              <w:t>Principaux</w:t>
            </w:r>
            <w:proofErr w:type="spellEnd"/>
            <w:r w:rsidRPr="008D07D1">
              <w:rPr>
                <w:rFonts w:ascii="Arial" w:hAnsi="Arial" w:cs="Arial"/>
                <w:b/>
                <w:bCs/>
                <w:i/>
                <w:iCs/>
                <w:color w:val="000000" w:themeColor="text1"/>
                <w:szCs w:val="22"/>
                <w:lang w:val="en-US"/>
              </w:rPr>
              <w:t xml:space="preserve"> </w:t>
            </w:r>
            <w:proofErr w:type="spellStart"/>
            <w:r w:rsidRPr="008D07D1">
              <w:rPr>
                <w:rFonts w:ascii="Arial" w:hAnsi="Arial" w:cs="Arial"/>
                <w:b/>
                <w:bCs/>
                <w:i/>
                <w:iCs/>
                <w:color w:val="000000" w:themeColor="text1"/>
                <w:szCs w:val="22"/>
                <w:lang w:val="en-US"/>
              </w:rPr>
              <w:t>thèmes</w:t>
            </w:r>
            <w:proofErr w:type="spellEnd"/>
          </w:p>
        </w:tc>
        <w:tc>
          <w:tcPr>
            <w:tcW w:w="7321" w:type="dxa"/>
            <w:tcBorders>
              <w:top w:val="single" w:sz="4" w:space="0" w:color="000000"/>
              <w:left w:val="single" w:sz="4" w:space="0" w:color="000000"/>
              <w:bottom w:val="single" w:sz="4" w:space="0" w:color="000000"/>
              <w:right w:val="single" w:sz="4" w:space="0" w:color="000000"/>
            </w:tcBorders>
          </w:tcPr>
          <w:p w14:paraId="3AE2C69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Aménagement du territoire, Foncier, Urbanisme, Réglementation</w:t>
            </w:r>
          </w:p>
        </w:tc>
      </w:tr>
      <w:tr w:rsidR="00732687" w:rsidRPr="008D07D1" w14:paraId="7F694F5F" w14:textId="77777777">
        <w:trPr>
          <w:cantSplit/>
        </w:trPr>
        <w:tc>
          <w:tcPr>
            <w:tcW w:w="2316" w:type="dxa"/>
            <w:tcBorders>
              <w:top w:val="single" w:sz="4" w:space="0" w:color="000000"/>
              <w:left w:val="single" w:sz="4" w:space="0" w:color="000000"/>
              <w:bottom w:val="single" w:sz="4" w:space="0" w:color="000000"/>
              <w:right w:val="single" w:sz="4" w:space="0" w:color="000000"/>
            </w:tcBorders>
          </w:tcPr>
          <w:p w14:paraId="30732AB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b/>
                <w:bCs/>
                <w:i/>
                <w:iCs/>
                <w:color w:val="000000" w:themeColor="text1"/>
                <w:szCs w:val="22"/>
                <w:lang w:val="en-US"/>
              </w:rPr>
              <w:t xml:space="preserve">Liens avec la </w:t>
            </w:r>
            <w:proofErr w:type="spellStart"/>
            <w:r w:rsidRPr="008D07D1">
              <w:rPr>
                <w:rFonts w:ascii="Arial" w:hAnsi="Arial" w:cs="Arial"/>
                <w:b/>
                <w:bCs/>
                <w:i/>
                <w:iCs/>
                <w:color w:val="000000" w:themeColor="text1"/>
                <w:szCs w:val="22"/>
                <w:lang w:val="en-US"/>
              </w:rPr>
              <w:t>réglementation</w:t>
            </w:r>
            <w:proofErr w:type="spellEnd"/>
          </w:p>
        </w:tc>
        <w:tc>
          <w:tcPr>
            <w:tcW w:w="7321" w:type="dxa"/>
            <w:tcBorders>
              <w:top w:val="single" w:sz="4" w:space="0" w:color="000000"/>
              <w:left w:val="single" w:sz="4" w:space="0" w:color="000000"/>
              <w:bottom w:val="single" w:sz="4" w:space="0" w:color="000000"/>
              <w:right w:val="single" w:sz="4" w:space="0" w:color="000000"/>
            </w:tcBorders>
          </w:tcPr>
          <w:p w14:paraId="4D3B84F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Ce standard d’échange de données n'est actuellement visé par aucune réglementation en vigueur</w:t>
            </w:r>
          </w:p>
        </w:tc>
      </w:tr>
      <w:tr w:rsidR="00732687" w:rsidRPr="008D07D1" w14:paraId="6BCE47C4" w14:textId="77777777">
        <w:trPr>
          <w:cantSplit/>
        </w:trPr>
        <w:tc>
          <w:tcPr>
            <w:tcW w:w="2316" w:type="dxa"/>
            <w:tcBorders>
              <w:top w:val="single" w:sz="4" w:space="0" w:color="000000"/>
              <w:left w:val="single" w:sz="4" w:space="0" w:color="000000"/>
              <w:bottom w:val="single" w:sz="4" w:space="0" w:color="000000"/>
              <w:right w:val="single" w:sz="4" w:space="0" w:color="000000"/>
            </w:tcBorders>
          </w:tcPr>
          <w:p w14:paraId="0616E694" w14:textId="77777777" w:rsidR="00732687" w:rsidRPr="008D07D1" w:rsidRDefault="007B52A5" w:rsidP="00276466">
            <w:pPr>
              <w:pStyle w:val="Corpsdetexte"/>
              <w:jc w:val="both"/>
              <w:rPr>
                <w:rFonts w:ascii="Arial" w:hAnsi="Arial" w:cs="Arial"/>
                <w:b/>
                <w:bCs/>
                <w:i/>
                <w:iCs/>
                <w:color w:val="000000" w:themeColor="text1"/>
                <w:szCs w:val="22"/>
                <w:lang w:val="en-US"/>
              </w:rPr>
            </w:pPr>
            <w:r w:rsidRPr="008D07D1">
              <w:rPr>
                <w:rFonts w:ascii="Arial" w:hAnsi="Arial" w:cs="Arial"/>
                <w:b/>
                <w:bCs/>
                <w:i/>
                <w:iCs/>
                <w:color w:val="000000" w:themeColor="text1"/>
                <w:szCs w:val="22"/>
                <w:lang w:val="en-US"/>
              </w:rPr>
              <w:t xml:space="preserve">Zone </w:t>
            </w:r>
            <w:proofErr w:type="spellStart"/>
            <w:r w:rsidRPr="008D07D1">
              <w:rPr>
                <w:rFonts w:ascii="Arial" w:hAnsi="Arial" w:cs="Arial"/>
                <w:b/>
                <w:bCs/>
                <w:i/>
                <w:iCs/>
                <w:color w:val="000000" w:themeColor="text1"/>
                <w:szCs w:val="22"/>
                <w:lang w:val="en-US"/>
              </w:rPr>
              <w:t>géographique</w:t>
            </w:r>
            <w:proofErr w:type="spellEnd"/>
            <w:r w:rsidRPr="008D07D1">
              <w:rPr>
                <w:rFonts w:ascii="Arial" w:hAnsi="Arial" w:cs="Arial"/>
                <w:b/>
                <w:bCs/>
                <w:i/>
                <w:iCs/>
                <w:color w:val="000000" w:themeColor="text1"/>
                <w:szCs w:val="22"/>
                <w:lang w:val="en-US"/>
              </w:rPr>
              <w:t xml:space="preserve"> </w:t>
            </w:r>
            <w:proofErr w:type="spellStart"/>
            <w:r w:rsidRPr="008D07D1">
              <w:rPr>
                <w:rFonts w:ascii="Arial" w:hAnsi="Arial" w:cs="Arial"/>
                <w:b/>
                <w:bCs/>
                <w:i/>
                <w:iCs/>
                <w:color w:val="000000" w:themeColor="text1"/>
                <w:szCs w:val="22"/>
                <w:lang w:val="en-US"/>
              </w:rPr>
              <w:t>d'application</w:t>
            </w:r>
            <w:proofErr w:type="spellEnd"/>
          </w:p>
        </w:tc>
        <w:tc>
          <w:tcPr>
            <w:tcW w:w="7321" w:type="dxa"/>
            <w:tcBorders>
              <w:top w:val="single" w:sz="4" w:space="0" w:color="000000"/>
              <w:left w:val="single" w:sz="4" w:space="0" w:color="000000"/>
              <w:bottom w:val="single" w:sz="4" w:space="0" w:color="000000"/>
              <w:right w:val="single" w:sz="4" w:space="0" w:color="000000"/>
            </w:tcBorders>
          </w:tcPr>
          <w:p w14:paraId="3798610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France entière</w:t>
            </w:r>
          </w:p>
        </w:tc>
      </w:tr>
    </w:tbl>
    <w:p w14:paraId="63A41353" w14:textId="77777777" w:rsidR="00732687" w:rsidRPr="008D07D1" w:rsidRDefault="00732687" w:rsidP="00276466">
      <w:pPr>
        <w:pStyle w:val="Corpsdetexte"/>
        <w:jc w:val="both"/>
        <w:rPr>
          <w:rFonts w:ascii="Arial" w:hAnsi="Arial" w:cs="Arial"/>
          <w:color w:val="000000" w:themeColor="text1"/>
          <w:szCs w:val="22"/>
        </w:rPr>
      </w:pPr>
    </w:p>
    <w:p w14:paraId="2886515D" w14:textId="77777777" w:rsidR="00732687" w:rsidRPr="008D07D1" w:rsidRDefault="00732687" w:rsidP="00276466">
      <w:pPr>
        <w:pStyle w:val="Corpsdetexte"/>
        <w:jc w:val="both"/>
        <w:rPr>
          <w:rFonts w:ascii="Arial" w:hAnsi="Arial" w:cs="Arial"/>
          <w:color w:val="000000" w:themeColor="text1"/>
          <w:szCs w:val="22"/>
        </w:rPr>
      </w:pPr>
    </w:p>
    <w:p w14:paraId="43EC1A14" w14:textId="77777777" w:rsidR="00732687" w:rsidRPr="008D07D1" w:rsidRDefault="00732687" w:rsidP="00276466">
      <w:pPr>
        <w:pStyle w:val="Corpsdetexte"/>
        <w:jc w:val="both"/>
        <w:rPr>
          <w:rFonts w:ascii="Arial" w:hAnsi="Arial" w:cs="Arial"/>
          <w:color w:val="000000" w:themeColor="text1"/>
          <w:szCs w:val="22"/>
        </w:rPr>
      </w:pPr>
    </w:p>
    <w:p w14:paraId="53B13B12" w14:textId="77777777" w:rsidR="00732687" w:rsidRPr="008D07D1" w:rsidRDefault="007B52A5" w:rsidP="00276466">
      <w:pPr>
        <w:pStyle w:val="Titre2"/>
        <w:numPr>
          <w:ilvl w:val="0"/>
          <w:numId w:val="16"/>
        </w:numPr>
        <w:jc w:val="both"/>
        <w:rPr>
          <w:rFonts w:ascii="Arial" w:hAnsi="Arial"/>
          <w:color w:val="000000" w:themeColor="text1"/>
          <w:sz w:val="22"/>
          <w:szCs w:val="22"/>
        </w:rPr>
      </w:pPr>
      <w:bookmarkStart w:id="18" w:name="_Toc164181808"/>
      <w:bookmarkStart w:id="19" w:name="_Toc129020155"/>
      <w:bookmarkStart w:id="20" w:name="_Toc174032925"/>
      <w:r w:rsidRPr="008D07D1">
        <w:rPr>
          <w:rFonts w:ascii="Arial" w:hAnsi="Arial"/>
          <w:color w:val="000000" w:themeColor="text1"/>
          <w:sz w:val="22"/>
          <w:szCs w:val="22"/>
        </w:rPr>
        <w:t>Références normatives</w:t>
      </w:r>
      <w:bookmarkEnd w:id="18"/>
      <w:bookmarkEnd w:id="19"/>
      <w:bookmarkEnd w:id="20"/>
    </w:p>
    <w:p w14:paraId="5133F828" w14:textId="77777777" w:rsidR="00732687" w:rsidRPr="008D07D1" w:rsidRDefault="00732687" w:rsidP="00276466">
      <w:pPr>
        <w:pStyle w:val="TexteFragment"/>
        <w:ind w:left="27"/>
        <w:jc w:val="both"/>
        <w:rPr>
          <w:rFonts w:ascii="Arial" w:hAnsi="Arial" w:cs="Arial"/>
          <w:color w:val="000000" w:themeColor="text1"/>
          <w:szCs w:val="22"/>
        </w:rPr>
      </w:pPr>
    </w:p>
    <w:tbl>
      <w:tblPr>
        <w:tblW w:w="9638" w:type="dxa"/>
        <w:tblInd w:w="50" w:type="dxa"/>
        <w:tblLayout w:type="fixed"/>
        <w:tblCellMar>
          <w:top w:w="55" w:type="dxa"/>
          <w:left w:w="55" w:type="dxa"/>
          <w:bottom w:w="55" w:type="dxa"/>
          <w:right w:w="55" w:type="dxa"/>
        </w:tblCellMar>
        <w:tblLook w:val="0000" w:firstRow="0" w:lastRow="0" w:firstColumn="0" w:lastColumn="0" w:noHBand="0" w:noVBand="0"/>
      </w:tblPr>
      <w:tblGrid>
        <w:gridCol w:w="2279"/>
        <w:gridCol w:w="7359"/>
      </w:tblGrid>
      <w:tr w:rsidR="00732687" w:rsidRPr="008D07D1" w14:paraId="37B673C7" w14:textId="77777777">
        <w:tc>
          <w:tcPr>
            <w:tcW w:w="2279" w:type="dxa"/>
            <w:tcBorders>
              <w:top w:val="single" w:sz="4" w:space="0" w:color="000000"/>
              <w:left w:val="single" w:sz="4" w:space="0" w:color="000000"/>
              <w:bottom w:val="single" w:sz="4" w:space="0" w:color="000000"/>
              <w:right w:val="single" w:sz="4" w:space="0" w:color="000000"/>
            </w:tcBorders>
          </w:tcPr>
          <w:p w14:paraId="51C3EF78" w14:textId="77777777" w:rsidR="00732687" w:rsidRPr="008D07D1" w:rsidRDefault="007B52A5" w:rsidP="00276466">
            <w:pPr>
              <w:pStyle w:val="Titredetableau"/>
              <w:jc w:val="both"/>
              <w:rPr>
                <w:rFonts w:ascii="Arial" w:hAnsi="Arial" w:cs="Arial"/>
                <w:color w:val="000000" w:themeColor="text1"/>
                <w:szCs w:val="22"/>
              </w:rPr>
            </w:pPr>
            <w:bookmarkStart w:id="21" w:name="__RefHeading___Toc3328_12175618"/>
            <w:bookmarkStart w:id="22" w:name="stdPLU"/>
            <w:bookmarkEnd w:id="21"/>
            <w:r w:rsidRPr="008D07D1">
              <w:rPr>
                <w:rFonts w:ascii="Arial" w:hAnsi="Arial" w:cs="Arial"/>
                <w:color w:val="000000" w:themeColor="text1"/>
                <w:szCs w:val="22"/>
              </w:rPr>
              <w:t>Standard CNIG PLU</w:t>
            </w:r>
            <w:bookmarkEnd w:id="22"/>
          </w:p>
        </w:tc>
        <w:tc>
          <w:tcPr>
            <w:tcW w:w="735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C6BFBC" w14:textId="77777777" w:rsidR="00732687" w:rsidRPr="008D07D1" w:rsidRDefault="007B52A5" w:rsidP="00276466">
            <w:pPr>
              <w:pStyle w:val="TexteFragment"/>
              <w:jc w:val="both"/>
              <w:rPr>
                <w:rFonts w:ascii="Arial" w:hAnsi="Arial" w:cs="Arial"/>
                <w:color w:val="000000" w:themeColor="text1"/>
                <w:szCs w:val="22"/>
              </w:rPr>
            </w:pPr>
            <w:r w:rsidRPr="008D07D1">
              <w:rPr>
                <w:rFonts w:ascii="Arial" w:hAnsi="Arial" w:cs="Arial"/>
                <w:color w:val="000000" w:themeColor="text1"/>
                <w:szCs w:val="22"/>
              </w:rPr>
              <w:t xml:space="preserve">Standard CNIG PLU publié sur : </w:t>
            </w:r>
            <w:hyperlink r:id="rId29">
              <w:r w:rsidRPr="008D07D1">
                <w:rPr>
                  <w:rStyle w:val="Lienhypertexte"/>
                  <w:rFonts w:ascii="Arial" w:hAnsi="Arial" w:cs="Arial"/>
                  <w:color w:val="000000" w:themeColor="text1"/>
                  <w:szCs w:val="22"/>
                </w:rPr>
                <w:t>https://cnig.gouv.fr/ressources-dematerialisation-documents-d-urbanisme-a2732.html</w:t>
              </w:r>
            </w:hyperlink>
          </w:p>
        </w:tc>
      </w:tr>
      <w:tr w:rsidR="00732687" w:rsidRPr="008D07D1" w14:paraId="0F0E1E28" w14:textId="77777777">
        <w:tc>
          <w:tcPr>
            <w:tcW w:w="2279" w:type="dxa"/>
            <w:tcBorders>
              <w:top w:val="single" w:sz="4" w:space="0" w:color="000000"/>
              <w:left w:val="single" w:sz="4" w:space="0" w:color="000000"/>
              <w:bottom w:val="single" w:sz="4" w:space="0" w:color="000000"/>
              <w:right w:val="single" w:sz="4" w:space="0" w:color="000000"/>
            </w:tcBorders>
          </w:tcPr>
          <w:p w14:paraId="6D846305" w14:textId="77777777" w:rsidR="00732687" w:rsidRPr="008D07D1" w:rsidRDefault="007B52A5" w:rsidP="00276466">
            <w:pPr>
              <w:pStyle w:val="Titredetableau"/>
              <w:jc w:val="both"/>
              <w:rPr>
                <w:rFonts w:ascii="Arial" w:hAnsi="Arial" w:cs="Arial"/>
                <w:color w:val="000000" w:themeColor="text1"/>
                <w:szCs w:val="22"/>
              </w:rPr>
            </w:pPr>
            <w:bookmarkStart w:id="23" w:name="__RefHeading___Toc3330_12175618"/>
            <w:bookmarkStart w:id="24" w:name="XHTML"/>
            <w:bookmarkEnd w:id="23"/>
            <w:r w:rsidRPr="008D07D1">
              <w:rPr>
                <w:rFonts w:ascii="Arial" w:hAnsi="Arial" w:cs="Arial"/>
                <w:color w:val="000000" w:themeColor="text1"/>
                <w:szCs w:val="22"/>
              </w:rPr>
              <w:t>Standard XHTML</w:t>
            </w:r>
            <w:bookmarkEnd w:id="24"/>
          </w:p>
        </w:tc>
        <w:tc>
          <w:tcPr>
            <w:tcW w:w="735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D7ACD5" w14:textId="77777777" w:rsidR="00732687" w:rsidRPr="008D07D1" w:rsidRDefault="002577A4" w:rsidP="00276466">
            <w:pPr>
              <w:pStyle w:val="TexteFragment"/>
              <w:jc w:val="both"/>
              <w:rPr>
                <w:rFonts w:ascii="Arial" w:hAnsi="Arial" w:cs="Arial"/>
                <w:color w:val="000000" w:themeColor="text1"/>
                <w:szCs w:val="22"/>
              </w:rPr>
            </w:pPr>
            <w:hyperlink r:id="rId30" w:tgtFrame="_top">
              <w:r w:rsidR="007B52A5" w:rsidRPr="008D07D1">
                <w:rPr>
                  <w:rStyle w:val="Lienhypertexte"/>
                  <w:rFonts w:ascii="Arial" w:hAnsi="Arial" w:cs="Arial"/>
                  <w:color w:val="000000" w:themeColor="text1"/>
                  <w:szCs w:val="22"/>
                </w:rPr>
                <w:t>https://www.w3.org/TR/xhtml1/</w:t>
              </w:r>
            </w:hyperlink>
          </w:p>
        </w:tc>
      </w:tr>
      <w:tr w:rsidR="00732687" w:rsidRPr="008D07D1" w14:paraId="1E0DA2CD" w14:textId="77777777">
        <w:tc>
          <w:tcPr>
            <w:tcW w:w="2279" w:type="dxa"/>
            <w:tcBorders>
              <w:top w:val="single" w:sz="4" w:space="0" w:color="000000"/>
              <w:left w:val="single" w:sz="4" w:space="0" w:color="000000"/>
              <w:bottom w:val="single" w:sz="4" w:space="0" w:color="000000"/>
              <w:right w:val="single" w:sz="4" w:space="0" w:color="000000"/>
            </w:tcBorders>
          </w:tcPr>
          <w:p w14:paraId="2BA78F8B" w14:textId="77777777" w:rsidR="00732687" w:rsidRPr="008D07D1" w:rsidRDefault="007B52A5" w:rsidP="00276466">
            <w:pPr>
              <w:pStyle w:val="Titredetableau"/>
              <w:jc w:val="both"/>
              <w:rPr>
                <w:rFonts w:ascii="Arial" w:hAnsi="Arial" w:cs="Arial"/>
                <w:color w:val="000000" w:themeColor="text1"/>
                <w:szCs w:val="22"/>
              </w:rPr>
            </w:pPr>
            <w:bookmarkStart w:id="25" w:name="iso19139"/>
            <w:r w:rsidRPr="008D07D1">
              <w:rPr>
                <w:rFonts w:ascii="Arial" w:hAnsi="Arial" w:cs="Arial"/>
                <w:color w:val="000000" w:themeColor="text1"/>
                <w:szCs w:val="22"/>
              </w:rPr>
              <w:t>ISO/TS 19139-1 :2019</w:t>
            </w:r>
            <w:bookmarkEnd w:id="25"/>
          </w:p>
        </w:tc>
        <w:tc>
          <w:tcPr>
            <w:tcW w:w="735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3A8503" w14:textId="77777777" w:rsidR="00732687" w:rsidRPr="008D07D1" w:rsidRDefault="002577A4" w:rsidP="00276466">
            <w:pPr>
              <w:pStyle w:val="TexteFragment"/>
              <w:jc w:val="both"/>
              <w:rPr>
                <w:rFonts w:ascii="Arial" w:hAnsi="Arial" w:cs="Arial"/>
                <w:color w:val="000000" w:themeColor="text1"/>
                <w:szCs w:val="22"/>
              </w:rPr>
            </w:pPr>
            <w:hyperlink r:id="rId31">
              <w:r w:rsidR="007B52A5" w:rsidRPr="008D07D1">
                <w:rPr>
                  <w:rStyle w:val="Lienhypertexte"/>
                  <w:rFonts w:ascii="Arial" w:hAnsi="Arial" w:cs="Arial"/>
                  <w:szCs w:val="22"/>
                </w:rPr>
                <w:t>Spécification technique d’implémentation XML des données dans le domaine de l’information géographique.</w:t>
              </w:r>
            </w:hyperlink>
          </w:p>
        </w:tc>
      </w:tr>
    </w:tbl>
    <w:p w14:paraId="0C2B5CBB" w14:textId="77777777" w:rsidR="00732687" w:rsidRPr="008D07D1" w:rsidRDefault="00732687" w:rsidP="00276466">
      <w:pPr>
        <w:suppressLineNumbers/>
        <w:spacing w:before="57"/>
        <w:ind w:left="27"/>
        <w:jc w:val="both"/>
        <w:rPr>
          <w:rFonts w:ascii="Arial" w:hAnsi="Arial" w:cs="Arial"/>
          <w:color w:val="000000" w:themeColor="text1"/>
          <w:szCs w:val="22"/>
        </w:rPr>
      </w:pPr>
    </w:p>
    <w:p w14:paraId="769125A2" w14:textId="77777777" w:rsidR="00732687" w:rsidRPr="008D07D1" w:rsidRDefault="00732687" w:rsidP="00276466">
      <w:pPr>
        <w:pStyle w:val="TexteFragment"/>
        <w:ind w:left="27"/>
        <w:jc w:val="both"/>
        <w:rPr>
          <w:rFonts w:ascii="Arial" w:hAnsi="Arial" w:cs="Arial"/>
          <w:color w:val="000000" w:themeColor="text1"/>
          <w:szCs w:val="22"/>
        </w:rPr>
      </w:pPr>
    </w:p>
    <w:p w14:paraId="395D9E6E" w14:textId="77777777" w:rsidR="00732687" w:rsidRPr="008D07D1" w:rsidRDefault="007B52A5" w:rsidP="00276466">
      <w:pPr>
        <w:pStyle w:val="Titre2"/>
        <w:numPr>
          <w:ilvl w:val="0"/>
          <w:numId w:val="16"/>
        </w:numPr>
        <w:jc w:val="both"/>
        <w:rPr>
          <w:rFonts w:ascii="Arial" w:hAnsi="Arial"/>
          <w:color w:val="000000" w:themeColor="text1"/>
          <w:sz w:val="22"/>
          <w:szCs w:val="22"/>
        </w:rPr>
      </w:pPr>
      <w:bookmarkStart w:id="26" w:name="_Toc164181809"/>
      <w:bookmarkStart w:id="27" w:name="_Toc129020156"/>
      <w:bookmarkStart w:id="28" w:name="_Toc174032926"/>
      <w:r w:rsidRPr="008D07D1">
        <w:rPr>
          <w:rFonts w:ascii="Arial" w:hAnsi="Arial"/>
          <w:color w:val="000000" w:themeColor="text1"/>
          <w:sz w:val="22"/>
          <w:szCs w:val="22"/>
        </w:rPr>
        <w:t>Ressources complémentaires</w:t>
      </w:r>
      <w:bookmarkEnd w:id="26"/>
      <w:bookmarkEnd w:id="27"/>
      <w:bookmarkEnd w:id="28"/>
    </w:p>
    <w:p w14:paraId="5793AF10" w14:textId="77777777" w:rsidR="00732687" w:rsidRPr="008D07D1" w:rsidRDefault="007B52A5" w:rsidP="00276466">
      <w:pPr>
        <w:pStyle w:val="TexteFragment"/>
        <w:jc w:val="both"/>
        <w:rPr>
          <w:rFonts w:ascii="Arial" w:hAnsi="Arial" w:cs="Arial"/>
          <w:color w:val="000000" w:themeColor="text1"/>
          <w:szCs w:val="22"/>
        </w:rPr>
      </w:pPr>
      <w:r w:rsidRPr="008D07D1">
        <w:rPr>
          <w:rFonts w:ascii="Arial" w:hAnsi="Arial" w:cs="Arial"/>
          <w:color w:val="000000" w:themeColor="text1"/>
          <w:szCs w:val="22"/>
        </w:rPr>
        <w:t>L'utilisateur pourra se référer aux ressources suivantes :</w:t>
      </w:r>
    </w:p>
    <w:tbl>
      <w:tblPr>
        <w:tblW w:w="9638" w:type="dxa"/>
        <w:tblInd w:w="50" w:type="dxa"/>
        <w:tblLayout w:type="fixed"/>
        <w:tblCellMar>
          <w:top w:w="55" w:type="dxa"/>
          <w:left w:w="55" w:type="dxa"/>
          <w:bottom w:w="55" w:type="dxa"/>
          <w:right w:w="55" w:type="dxa"/>
        </w:tblCellMar>
        <w:tblLook w:val="0000" w:firstRow="0" w:lastRow="0" w:firstColumn="0" w:lastColumn="0" w:noHBand="0" w:noVBand="0"/>
      </w:tblPr>
      <w:tblGrid>
        <w:gridCol w:w="2279"/>
        <w:gridCol w:w="7359"/>
      </w:tblGrid>
      <w:tr w:rsidR="00732687" w:rsidRPr="008D07D1" w14:paraId="41D11755" w14:textId="77777777">
        <w:tc>
          <w:tcPr>
            <w:tcW w:w="2279" w:type="dxa"/>
            <w:tcBorders>
              <w:top w:val="single" w:sz="4" w:space="0" w:color="000000"/>
              <w:left w:val="single" w:sz="4" w:space="0" w:color="000000"/>
              <w:bottom w:val="single" w:sz="4" w:space="0" w:color="000000"/>
              <w:right w:val="single" w:sz="4" w:space="0" w:color="000000"/>
            </w:tcBorders>
          </w:tcPr>
          <w:p w14:paraId="57AFCF21" w14:textId="77777777" w:rsidR="00732687" w:rsidRPr="008D07D1" w:rsidRDefault="007B52A5" w:rsidP="00276466">
            <w:pPr>
              <w:pStyle w:val="Titredetableau"/>
              <w:jc w:val="both"/>
              <w:rPr>
                <w:rFonts w:ascii="Arial" w:hAnsi="Arial" w:cs="Arial"/>
                <w:color w:val="000000" w:themeColor="text1"/>
                <w:szCs w:val="22"/>
              </w:rPr>
            </w:pPr>
            <w:bookmarkStart w:id="29" w:name="__RefHeading__17664_427923442"/>
            <w:bookmarkStart w:id="30" w:name="Mandat"/>
            <w:bookmarkEnd w:id="29"/>
            <w:r w:rsidRPr="008D07D1">
              <w:rPr>
                <w:rFonts w:ascii="Arial" w:hAnsi="Arial" w:cs="Arial"/>
                <w:color w:val="000000" w:themeColor="text1"/>
                <w:szCs w:val="22"/>
              </w:rPr>
              <w:t>Mandat du sous-groupe</w:t>
            </w:r>
            <w:bookmarkEnd w:id="30"/>
          </w:p>
        </w:tc>
        <w:tc>
          <w:tcPr>
            <w:tcW w:w="735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AA086C" w14:textId="77777777" w:rsidR="00732687" w:rsidRPr="008D07D1" w:rsidRDefault="002577A4" w:rsidP="00276466">
            <w:pPr>
              <w:pStyle w:val="TexteFragment"/>
              <w:jc w:val="both"/>
              <w:rPr>
                <w:rFonts w:ascii="Arial" w:hAnsi="Arial" w:cs="Arial"/>
                <w:color w:val="000000" w:themeColor="text1"/>
                <w:szCs w:val="22"/>
              </w:rPr>
            </w:pPr>
            <w:hyperlink r:id="rId32">
              <w:r w:rsidR="007B52A5" w:rsidRPr="008D07D1">
                <w:rPr>
                  <w:rStyle w:val="Lienhypertexte"/>
                  <w:rFonts w:ascii="Arial" w:hAnsi="Arial" w:cs="Arial"/>
                  <w:color w:val="000000" w:themeColor="text1"/>
                  <w:szCs w:val="22"/>
                </w:rPr>
                <w:t>http://cnig.gouv.fr/structuration-des-reglements-d-urbanisme-a25890.html</w:t>
              </w:r>
            </w:hyperlink>
          </w:p>
          <w:p w14:paraId="2C11CC23" w14:textId="77777777" w:rsidR="00732687" w:rsidRPr="008D07D1" w:rsidRDefault="00732687" w:rsidP="00276466">
            <w:pPr>
              <w:pStyle w:val="TexteFragment"/>
              <w:jc w:val="both"/>
              <w:rPr>
                <w:rStyle w:val="Marquedecommentaire"/>
                <w:rFonts w:ascii="Arial" w:hAnsi="Arial" w:cs="Arial"/>
                <w:color w:val="000000" w:themeColor="text1"/>
                <w:sz w:val="22"/>
                <w:szCs w:val="22"/>
              </w:rPr>
            </w:pPr>
          </w:p>
        </w:tc>
      </w:tr>
      <w:tr w:rsidR="00732687" w:rsidRPr="008D07D1" w14:paraId="031A034C" w14:textId="77777777">
        <w:tc>
          <w:tcPr>
            <w:tcW w:w="2279" w:type="dxa"/>
            <w:tcBorders>
              <w:top w:val="single" w:sz="4" w:space="0" w:color="000000"/>
              <w:left w:val="single" w:sz="4" w:space="0" w:color="000000"/>
              <w:bottom w:val="single" w:sz="4" w:space="0" w:color="000000"/>
              <w:right w:val="single" w:sz="4" w:space="0" w:color="000000"/>
            </w:tcBorders>
          </w:tcPr>
          <w:p w14:paraId="0D78EFB3" w14:textId="77777777" w:rsidR="00732687" w:rsidRPr="008D07D1" w:rsidRDefault="007B52A5" w:rsidP="00276466">
            <w:pPr>
              <w:pStyle w:val="Titredetableau"/>
              <w:jc w:val="both"/>
              <w:rPr>
                <w:rFonts w:ascii="Arial" w:hAnsi="Arial" w:cs="Arial"/>
                <w:color w:val="000000" w:themeColor="text1"/>
                <w:szCs w:val="22"/>
              </w:rPr>
            </w:pPr>
            <w:bookmarkStart w:id="31" w:name="gitHub"/>
            <w:r w:rsidRPr="008D07D1">
              <w:rPr>
                <w:rFonts w:ascii="Arial" w:hAnsi="Arial" w:cs="Arial"/>
                <w:color w:val="000000" w:themeColor="text1"/>
                <w:szCs w:val="22"/>
              </w:rPr>
              <w:t>Projet GitHub</w:t>
            </w:r>
            <w:bookmarkEnd w:id="31"/>
          </w:p>
        </w:tc>
        <w:tc>
          <w:tcPr>
            <w:tcW w:w="735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905501" w14:textId="77777777" w:rsidR="00732687" w:rsidRPr="008D07D1" w:rsidRDefault="002577A4" w:rsidP="00276466">
            <w:pPr>
              <w:pStyle w:val="TexteFragment"/>
              <w:jc w:val="both"/>
              <w:rPr>
                <w:rFonts w:ascii="Arial" w:hAnsi="Arial" w:cs="Arial"/>
                <w:color w:val="000000" w:themeColor="text1"/>
                <w:szCs w:val="22"/>
              </w:rPr>
            </w:pPr>
            <w:hyperlink r:id="rId33" w:tgtFrame="_top">
              <w:r w:rsidR="007B52A5" w:rsidRPr="008D07D1">
                <w:rPr>
                  <w:rStyle w:val="Lienhypertexte"/>
                  <w:rFonts w:ascii="Arial" w:hAnsi="Arial" w:cs="Arial"/>
                  <w:color w:val="000000" w:themeColor="text1"/>
                  <w:szCs w:val="22"/>
                </w:rPr>
                <w:t>https://github.com/cnigfr/structuration-reglement-urbanisme/</w:t>
              </w:r>
            </w:hyperlink>
          </w:p>
        </w:tc>
      </w:tr>
      <w:tr w:rsidR="00732687" w:rsidRPr="008D07D1" w14:paraId="64AAB8A8" w14:textId="77777777">
        <w:tc>
          <w:tcPr>
            <w:tcW w:w="2279" w:type="dxa"/>
            <w:tcBorders>
              <w:top w:val="single" w:sz="4" w:space="0" w:color="000000"/>
              <w:left w:val="single" w:sz="4" w:space="0" w:color="000000"/>
              <w:bottom w:val="single" w:sz="4" w:space="0" w:color="000000"/>
              <w:right w:val="single" w:sz="4" w:space="0" w:color="000000"/>
            </w:tcBorders>
          </w:tcPr>
          <w:p w14:paraId="17FD3EDF" w14:textId="77777777" w:rsidR="00732687" w:rsidRPr="008D07D1" w:rsidRDefault="007B52A5" w:rsidP="00276466">
            <w:pPr>
              <w:pStyle w:val="Titredetableau"/>
              <w:jc w:val="both"/>
              <w:rPr>
                <w:rFonts w:ascii="Arial" w:hAnsi="Arial" w:cs="Arial"/>
                <w:color w:val="000000" w:themeColor="text1"/>
                <w:szCs w:val="22"/>
              </w:rPr>
            </w:pPr>
            <w:r w:rsidRPr="008D07D1">
              <w:rPr>
                <w:rFonts w:ascii="Arial" w:hAnsi="Arial" w:cs="Arial"/>
                <w:color w:val="000000" w:themeColor="text1"/>
                <w:szCs w:val="22"/>
              </w:rPr>
              <w:t>Code de l’urbanisme</w:t>
            </w:r>
          </w:p>
        </w:tc>
        <w:tc>
          <w:tcPr>
            <w:tcW w:w="735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61B6B2" w14:textId="77777777" w:rsidR="00732687" w:rsidRPr="008D07D1" w:rsidRDefault="002577A4" w:rsidP="00276466">
            <w:pPr>
              <w:pStyle w:val="TexteFragment"/>
              <w:jc w:val="both"/>
              <w:rPr>
                <w:rFonts w:ascii="Arial" w:hAnsi="Arial" w:cs="Arial"/>
                <w:color w:val="000000" w:themeColor="text1"/>
                <w:szCs w:val="22"/>
              </w:rPr>
            </w:pPr>
            <w:hyperlink r:id="rId34" w:tgtFrame="_top">
              <w:r w:rsidR="007B52A5" w:rsidRPr="008D07D1">
                <w:rPr>
                  <w:rStyle w:val="Lienhypertexte"/>
                  <w:rFonts w:ascii="Arial" w:hAnsi="Arial" w:cs="Arial"/>
                  <w:color w:val="000000" w:themeColor="text1"/>
                  <w:szCs w:val="22"/>
                </w:rPr>
                <w:t>https://www.legifrance.gouv.fr/affichCode.do;jsessionid=3FDD232A511205EB017422052B1DAEF5.tpdila23v_1?cidTexte=LEGITEXT000006074075&amp;dateTexte=20140704</w:t>
              </w:r>
            </w:hyperlink>
          </w:p>
        </w:tc>
      </w:tr>
      <w:tr w:rsidR="00732687" w:rsidRPr="008D07D1" w14:paraId="378A80AA" w14:textId="77777777">
        <w:tc>
          <w:tcPr>
            <w:tcW w:w="2279" w:type="dxa"/>
            <w:tcBorders>
              <w:top w:val="single" w:sz="4" w:space="0" w:color="000000"/>
              <w:left w:val="single" w:sz="4" w:space="0" w:color="000000"/>
              <w:bottom w:val="single" w:sz="4" w:space="0" w:color="000000"/>
              <w:right w:val="single" w:sz="4" w:space="0" w:color="000000"/>
            </w:tcBorders>
          </w:tcPr>
          <w:p w14:paraId="047AF7C0" w14:textId="77777777" w:rsidR="00732687" w:rsidRPr="008D07D1" w:rsidRDefault="007B52A5" w:rsidP="00276466">
            <w:pPr>
              <w:pStyle w:val="Titredetableau"/>
              <w:jc w:val="both"/>
              <w:rPr>
                <w:rFonts w:ascii="Arial" w:hAnsi="Arial" w:cs="Arial"/>
                <w:color w:val="000000" w:themeColor="text1"/>
                <w:szCs w:val="22"/>
              </w:rPr>
            </w:pPr>
            <w:r w:rsidRPr="008D07D1">
              <w:rPr>
                <w:rFonts w:ascii="Arial" w:hAnsi="Arial" w:cs="Arial"/>
                <w:color w:val="000000" w:themeColor="text1"/>
                <w:szCs w:val="22"/>
              </w:rPr>
              <w:t>Site d’information du CNIG</w:t>
            </w:r>
          </w:p>
        </w:tc>
        <w:tc>
          <w:tcPr>
            <w:tcW w:w="735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C7F37BE" w14:textId="77777777" w:rsidR="00732687" w:rsidRPr="008D07D1" w:rsidRDefault="002577A4" w:rsidP="00276466">
            <w:pPr>
              <w:pStyle w:val="TexteFragment"/>
              <w:jc w:val="both"/>
              <w:rPr>
                <w:rFonts w:ascii="Arial" w:hAnsi="Arial" w:cs="Arial"/>
                <w:color w:val="000000" w:themeColor="text1"/>
                <w:szCs w:val="22"/>
              </w:rPr>
            </w:pPr>
            <w:hyperlink r:id="rId35" w:tgtFrame="_top">
              <w:r w:rsidR="007B52A5" w:rsidRPr="008D07D1">
                <w:rPr>
                  <w:rStyle w:val="Lienhypertexte"/>
                  <w:rFonts w:ascii="Arial" w:hAnsi="Arial" w:cs="Arial"/>
                  <w:color w:val="000000" w:themeColor="text1"/>
                  <w:szCs w:val="22"/>
                </w:rPr>
                <w:t>Conseil national de l’information géolocalisée (cnig.gouv.fr)</w:t>
              </w:r>
            </w:hyperlink>
          </w:p>
        </w:tc>
      </w:tr>
      <w:tr w:rsidR="00732687" w:rsidRPr="008D07D1" w14:paraId="10F87F82" w14:textId="77777777">
        <w:tc>
          <w:tcPr>
            <w:tcW w:w="2279" w:type="dxa"/>
            <w:tcBorders>
              <w:top w:val="single" w:sz="4" w:space="0" w:color="000000"/>
              <w:left w:val="single" w:sz="4" w:space="0" w:color="000000"/>
              <w:bottom w:val="single" w:sz="4" w:space="0" w:color="000000"/>
              <w:right w:val="single" w:sz="4" w:space="0" w:color="000000"/>
            </w:tcBorders>
          </w:tcPr>
          <w:p w14:paraId="5776D159" w14:textId="77777777" w:rsidR="00732687" w:rsidRPr="008D07D1" w:rsidRDefault="007B52A5" w:rsidP="00276466">
            <w:pPr>
              <w:pStyle w:val="Titredetableau"/>
              <w:jc w:val="both"/>
              <w:rPr>
                <w:rFonts w:ascii="Arial" w:hAnsi="Arial" w:cs="Arial"/>
                <w:color w:val="000000" w:themeColor="text1"/>
                <w:szCs w:val="22"/>
              </w:rPr>
            </w:pPr>
            <w:bookmarkStart w:id="32" w:name="GuidePLU"/>
            <w:r w:rsidRPr="008D07D1">
              <w:rPr>
                <w:rFonts w:ascii="Arial" w:hAnsi="Arial" w:cs="Arial"/>
                <w:color w:val="000000" w:themeColor="text1"/>
                <w:szCs w:val="22"/>
              </w:rPr>
              <w:t xml:space="preserve">Guide de saisie des métadonnées </w:t>
            </w:r>
            <w:bookmarkEnd w:id="32"/>
            <w:r w:rsidRPr="008D07D1">
              <w:rPr>
                <w:rFonts w:ascii="Arial" w:hAnsi="Arial" w:cs="Arial"/>
                <w:color w:val="000000" w:themeColor="text1"/>
                <w:szCs w:val="22"/>
              </w:rPr>
              <w:t>du standard CNIG PLU</w:t>
            </w:r>
          </w:p>
        </w:tc>
        <w:tc>
          <w:tcPr>
            <w:tcW w:w="735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44A2A23" w14:textId="77777777" w:rsidR="00732687" w:rsidRPr="008D07D1" w:rsidRDefault="002577A4" w:rsidP="00276466">
            <w:pPr>
              <w:pStyle w:val="TexteFragment"/>
              <w:jc w:val="both"/>
              <w:rPr>
                <w:rFonts w:ascii="Arial" w:hAnsi="Arial" w:cs="Arial"/>
                <w:color w:val="000000" w:themeColor="text1"/>
                <w:szCs w:val="22"/>
              </w:rPr>
            </w:pPr>
            <w:hyperlink r:id="rId36">
              <w:r w:rsidR="007B52A5" w:rsidRPr="008D07D1">
                <w:rPr>
                  <w:rStyle w:val="Lienhypertexte"/>
                  <w:rFonts w:ascii="Arial" w:hAnsi="Arial" w:cs="Arial"/>
                  <w:color w:val="000000" w:themeColor="text1"/>
                  <w:szCs w:val="22"/>
                </w:rPr>
                <w:t>http://cnig.gouv.fr/ressources-dematerialisation-documents-d-urbanisme-a2732.html</w:t>
              </w:r>
            </w:hyperlink>
          </w:p>
          <w:p w14:paraId="2C3F3C49" w14:textId="77777777" w:rsidR="00732687" w:rsidRPr="008D07D1" w:rsidRDefault="00732687" w:rsidP="00276466">
            <w:pPr>
              <w:pStyle w:val="TexteFragment"/>
              <w:jc w:val="both"/>
              <w:rPr>
                <w:rStyle w:val="Marquedecommentaire"/>
                <w:rFonts w:ascii="Arial" w:hAnsi="Arial" w:cs="Arial"/>
                <w:color w:val="000000" w:themeColor="text1"/>
                <w:sz w:val="22"/>
                <w:szCs w:val="22"/>
              </w:rPr>
            </w:pPr>
          </w:p>
        </w:tc>
      </w:tr>
      <w:tr w:rsidR="00732687" w:rsidRPr="008D07D1" w14:paraId="6E9D01B6" w14:textId="77777777">
        <w:tc>
          <w:tcPr>
            <w:tcW w:w="2279" w:type="dxa"/>
            <w:tcBorders>
              <w:top w:val="single" w:sz="4" w:space="0" w:color="000000"/>
              <w:left w:val="single" w:sz="4" w:space="0" w:color="000000"/>
              <w:bottom w:val="single" w:sz="4" w:space="0" w:color="000000"/>
              <w:right w:val="single" w:sz="4" w:space="0" w:color="000000"/>
            </w:tcBorders>
          </w:tcPr>
          <w:p w14:paraId="2840608A" w14:textId="77777777"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Contacts</w:t>
            </w:r>
          </w:p>
        </w:tc>
        <w:tc>
          <w:tcPr>
            <w:tcW w:w="735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C45E75" w14:textId="77777777" w:rsidR="00732687" w:rsidRPr="008D07D1" w:rsidRDefault="007B52A5" w:rsidP="00276466">
            <w:pPr>
              <w:pStyle w:val="TexteFragment"/>
              <w:jc w:val="both"/>
              <w:rPr>
                <w:rFonts w:ascii="Arial" w:hAnsi="Arial" w:cs="Arial"/>
                <w:color w:val="000000" w:themeColor="text1"/>
                <w:szCs w:val="22"/>
              </w:rPr>
            </w:pPr>
            <w:r w:rsidRPr="008D07D1">
              <w:rPr>
                <w:rFonts w:ascii="Arial" w:hAnsi="Arial" w:cs="Arial"/>
                <w:color w:val="000000" w:themeColor="text1"/>
                <w:szCs w:val="22"/>
                <w:u w:val="single"/>
              </w:rPr>
              <w:t xml:space="preserve">Sur le volet urbanisme : Ministère de l'Ecologie / DGALN / </w:t>
            </w:r>
            <w:r w:rsidRPr="008D07D1">
              <w:rPr>
                <w:rFonts w:ascii="Arial" w:hAnsi="Arial" w:cs="Arial"/>
                <w:color w:val="000000" w:themeColor="text1"/>
                <w:szCs w:val="22"/>
              </w:rPr>
              <w:t>DHUP</w:t>
            </w:r>
          </w:p>
          <w:p w14:paraId="30687D8E" w14:textId="77777777" w:rsidR="00732687" w:rsidRPr="008D07D1" w:rsidRDefault="007B52A5" w:rsidP="00276466">
            <w:pPr>
              <w:pStyle w:val="TexteFragment"/>
              <w:jc w:val="both"/>
              <w:rPr>
                <w:rFonts w:ascii="Arial" w:hAnsi="Arial" w:cs="Arial"/>
                <w:color w:val="000000" w:themeColor="text1"/>
                <w:szCs w:val="22"/>
                <w:u w:val="single"/>
              </w:rPr>
            </w:pPr>
            <w:r w:rsidRPr="008D07D1">
              <w:rPr>
                <w:rFonts w:ascii="Arial" w:hAnsi="Arial" w:cs="Arial"/>
                <w:color w:val="000000" w:themeColor="text1"/>
                <w:szCs w:val="22"/>
                <w:u w:val="single"/>
              </w:rPr>
              <w:t>Sur le volet numérisation et exploitation géomatique :</w:t>
            </w:r>
          </w:p>
          <w:p w14:paraId="33A57C44" w14:textId="77777777" w:rsidR="00732687" w:rsidRPr="008D07D1" w:rsidRDefault="007B52A5" w:rsidP="00276466">
            <w:pPr>
              <w:pStyle w:val="TexteFragment"/>
              <w:jc w:val="both"/>
              <w:rPr>
                <w:rFonts w:ascii="Arial" w:hAnsi="Arial" w:cs="Arial"/>
                <w:color w:val="000000" w:themeColor="text1"/>
                <w:szCs w:val="22"/>
                <w:lang w:val="en-US"/>
              </w:rPr>
            </w:pPr>
            <w:r w:rsidRPr="008D07D1">
              <w:rPr>
                <w:rFonts w:ascii="Arial" w:hAnsi="Arial" w:cs="Arial"/>
                <w:color w:val="000000" w:themeColor="text1"/>
                <w:szCs w:val="22"/>
                <w:lang w:val="en-US"/>
              </w:rPr>
              <w:t xml:space="preserve">Contact CNIG: </w:t>
            </w:r>
            <w:hyperlink r:id="rId37" w:tgtFrame="_top">
              <w:r w:rsidRPr="008D07D1">
                <w:rPr>
                  <w:rStyle w:val="Lienhypertexte"/>
                  <w:rFonts w:ascii="Arial" w:hAnsi="Arial" w:cs="Arial"/>
                  <w:color w:val="000000" w:themeColor="text1"/>
                  <w:szCs w:val="22"/>
                  <w:lang w:val="en-US"/>
                </w:rPr>
                <w:t>cnig@cnig.gouv.fr</w:t>
              </w:r>
            </w:hyperlink>
          </w:p>
        </w:tc>
      </w:tr>
    </w:tbl>
    <w:p w14:paraId="18578820" w14:textId="77777777" w:rsidR="00732687" w:rsidRPr="008D07D1" w:rsidRDefault="00732687" w:rsidP="00276466">
      <w:pPr>
        <w:jc w:val="both"/>
        <w:rPr>
          <w:rFonts w:ascii="Arial" w:hAnsi="Arial" w:cs="Arial"/>
          <w:color w:val="000000" w:themeColor="text1"/>
          <w:szCs w:val="22"/>
          <w:lang w:val="en-US"/>
        </w:rPr>
      </w:pPr>
    </w:p>
    <w:p w14:paraId="710DE167" w14:textId="77777777" w:rsidR="00732687" w:rsidRPr="008D07D1" w:rsidRDefault="00732687" w:rsidP="00276466">
      <w:pPr>
        <w:pStyle w:val="Corpsdetexte"/>
        <w:jc w:val="both"/>
        <w:rPr>
          <w:rFonts w:ascii="Arial" w:hAnsi="Arial" w:cs="Arial"/>
          <w:color w:val="000000" w:themeColor="text1"/>
          <w:szCs w:val="22"/>
          <w:lang w:val="en-US"/>
        </w:rPr>
      </w:pPr>
    </w:p>
    <w:p w14:paraId="3C8D2BF2" w14:textId="77777777" w:rsidR="00732687" w:rsidRPr="008D07D1" w:rsidRDefault="007B52A5" w:rsidP="00276466">
      <w:pPr>
        <w:pStyle w:val="Titre1"/>
        <w:numPr>
          <w:ilvl w:val="0"/>
          <w:numId w:val="10"/>
        </w:numPr>
        <w:jc w:val="both"/>
        <w:rPr>
          <w:rFonts w:ascii="Arial" w:hAnsi="Arial"/>
        </w:rPr>
      </w:pPr>
      <w:bookmarkStart w:id="33" w:name="_Toc129020157"/>
      <w:bookmarkStart w:id="34" w:name="_Ref151737150"/>
      <w:bookmarkStart w:id="35" w:name="_Ref151737146"/>
      <w:bookmarkStart w:id="36" w:name="_Ref151737145"/>
      <w:bookmarkStart w:id="37" w:name="_Ref151737077"/>
      <w:bookmarkStart w:id="38" w:name="_Toc164181810"/>
      <w:bookmarkStart w:id="39" w:name="_Ref174026699"/>
      <w:bookmarkStart w:id="40" w:name="_Toc174032927"/>
      <w:bookmarkEnd w:id="33"/>
      <w:bookmarkEnd w:id="34"/>
      <w:bookmarkEnd w:id="35"/>
      <w:bookmarkEnd w:id="36"/>
      <w:bookmarkEnd w:id="37"/>
      <w:r w:rsidRPr="008D07D1">
        <w:rPr>
          <w:rFonts w:ascii="Arial" w:hAnsi="Arial"/>
        </w:rPr>
        <w:t>Structuration du règlement d’urbanisme</w:t>
      </w:r>
      <w:bookmarkEnd w:id="38"/>
      <w:bookmarkEnd w:id="39"/>
      <w:bookmarkEnd w:id="40"/>
    </w:p>
    <w:p w14:paraId="0EDBC2C0" w14:textId="77777777" w:rsidR="00732687" w:rsidRPr="008D07D1" w:rsidRDefault="007B52A5" w:rsidP="00276466">
      <w:pPr>
        <w:pStyle w:val="Titre2"/>
        <w:jc w:val="both"/>
        <w:rPr>
          <w:rFonts w:ascii="Arial" w:hAnsi="Arial"/>
          <w:color w:val="000000" w:themeColor="text1"/>
          <w:sz w:val="22"/>
          <w:szCs w:val="22"/>
        </w:rPr>
      </w:pPr>
      <w:bookmarkStart w:id="41" w:name="_Toc164181811"/>
      <w:bookmarkStart w:id="42" w:name="_Toc129020158"/>
      <w:bookmarkStart w:id="43" w:name="_Toc174032928"/>
      <w:r w:rsidRPr="008D07D1">
        <w:rPr>
          <w:rFonts w:ascii="Arial" w:hAnsi="Arial"/>
          <w:color w:val="000000" w:themeColor="text1"/>
          <w:sz w:val="22"/>
          <w:szCs w:val="22"/>
        </w:rPr>
        <w:t>5.1 Vue d’ensemble du modèle</w:t>
      </w:r>
      <w:bookmarkEnd w:id="41"/>
      <w:bookmarkEnd w:id="42"/>
      <w:bookmarkEnd w:id="43"/>
    </w:p>
    <w:p w14:paraId="1FCAFF7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Cette vue d’ensemble illustre l’articulation entre le standard SRU (niveau 1 et 2) et le standard CNIG PLU. </w:t>
      </w:r>
    </w:p>
    <w:p w14:paraId="49B654A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Les classes jaunes représentent les classes du Standard CNIG PLU. </w:t>
      </w:r>
    </w:p>
    <w:p w14:paraId="72DAC39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Les classes en beige concernent le standard SRU de niveau 1.</w:t>
      </w:r>
    </w:p>
    <w:p w14:paraId="4D8E5CC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Les classes vertes appartiennent au standard SRU de niveau 2. </w:t>
      </w:r>
    </w:p>
    <w:p w14:paraId="698A584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Le modèle s'appuie sur les classes du standard CNIG SRU de niveau 1 (les deux premières "colonnes" dans le schéma UML) en l'enrichissant au niveau de la classe Contenu.</w:t>
      </w:r>
    </w:p>
    <w:p w14:paraId="7B693351" w14:textId="77777777" w:rsidR="00732687" w:rsidRPr="008D07D1" w:rsidRDefault="00732687" w:rsidP="00276466">
      <w:pPr>
        <w:pStyle w:val="Corpsdetexte"/>
        <w:jc w:val="both"/>
        <w:rPr>
          <w:rFonts w:ascii="Arial" w:hAnsi="Arial" w:cs="Arial"/>
          <w:color w:val="000000" w:themeColor="text1"/>
          <w:szCs w:val="22"/>
        </w:rPr>
      </w:pPr>
    </w:p>
    <w:p w14:paraId="0DE2ABF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noProof/>
        </w:rPr>
        <w:drawing>
          <wp:inline distT="0" distB="0" distL="0" distR="0" wp14:anchorId="6E2D3585" wp14:editId="576B1525">
            <wp:extent cx="5351145" cy="6178550"/>
            <wp:effectExtent l="0" t="0" r="0" b="0"/>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38"/>
                    <a:stretch>
                      <a:fillRect/>
                    </a:stretch>
                  </pic:blipFill>
                  <pic:spPr bwMode="auto">
                    <a:xfrm>
                      <a:off x="0" y="0"/>
                      <a:ext cx="5351145" cy="6178550"/>
                    </a:xfrm>
                    <a:prstGeom prst="rect">
                      <a:avLst/>
                    </a:prstGeom>
                  </pic:spPr>
                </pic:pic>
              </a:graphicData>
            </a:graphic>
          </wp:inline>
        </w:drawing>
      </w:r>
    </w:p>
    <w:p w14:paraId="4BEC71E8" w14:textId="77777777" w:rsidR="00732687" w:rsidRPr="008D07D1" w:rsidRDefault="007B52A5" w:rsidP="00276466">
      <w:pPr>
        <w:pStyle w:val="Corpsdetexte"/>
        <w:jc w:val="both"/>
        <w:rPr>
          <w:rFonts w:ascii="Arial" w:hAnsi="Arial" w:cs="Arial"/>
          <w:szCs w:val="22"/>
        </w:rPr>
      </w:pPr>
      <w:r w:rsidRPr="008D07D1">
        <w:rPr>
          <w:rFonts w:ascii="Arial" w:hAnsi="Arial" w:cs="Arial"/>
          <w:i/>
          <w:iCs/>
          <w:color w:val="000000" w:themeColor="text1"/>
          <w:szCs w:val="22"/>
        </w:rPr>
        <w:t>Figure 1: Vue d’ensemble de l’articulation du standard SRU (niveau 1 et 2) et du standard PLU</w:t>
      </w:r>
    </w:p>
    <w:p w14:paraId="48DAB430" w14:textId="77777777" w:rsidR="00732687" w:rsidRPr="008D07D1" w:rsidRDefault="00732687" w:rsidP="00276466">
      <w:pPr>
        <w:pStyle w:val="Figure"/>
        <w:jc w:val="both"/>
        <w:rPr>
          <w:rFonts w:ascii="Arial" w:hAnsi="Arial" w:cs="Arial"/>
          <w:color w:val="000000" w:themeColor="text1"/>
          <w:sz w:val="22"/>
          <w:szCs w:val="22"/>
        </w:rPr>
      </w:pPr>
    </w:p>
    <w:p w14:paraId="093F664A" w14:textId="126521A5" w:rsidR="00732687" w:rsidRPr="008D07D1" w:rsidRDefault="007B52A5" w:rsidP="00276466">
      <w:pPr>
        <w:pStyle w:val="Titre2"/>
        <w:numPr>
          <w:ilvl w:val="1"/>
          <w:numId w:val="10"/>
        </w:numPr>
        <w:jc w:val="both"/>
        <w:rPr>
          <w:rFonts w:ascii="Arial" w:hAnsi="Arial"/>
          <w:color w:val="000000" w:themeColor="text1"/>
          <w:sz w:val="22"/>
          <w:szCs w:val="22"/>
        </w:rPr>
      </w:pPr>
      <w:bookmarkStart w:id="44" w:name="_Toc164181812"/>
      <w:bookmarkStart w:id="45" w:name="_Toc129020159"/>
      <w:bookmarkStart w:id="46" w:name="_Toc174032929"/>
      <w:r w:rsidRPr="008D07D1">
        <w:rPr>
          <w:rFonts w:ascii="Arial" w:hAnsi="Arial"/>
          <w:color w:val="000000" w:themeColor="text1"/>
          <w:sz w:val="22"/>
          <w:szCs w:val="22"/>
        </w:rPr>
        <w:t>Modèle de données</w:t>
      </w:r>
      <w:bookmarkEnd w:id="44"/>
      <w:bookmarkEnd w:id="45"/>
      <w:bookmarkEnd w:id="46"/>
    </w:p>
    <w:p w14:paraId="442498E5" w14:textId="4D3A041F" w:rsidR="004F7564" w:rsidRPr="008D07D1" w:rsidRDefault="004F7564" w:rsidP="00276466">
      <w:pPr>
        <w:pStyle w:val="Corpsdetexte"/>
        <w:jc w:val="both"/>
        <w:rPr>
          <w:rFonts w:ascii="Arial" w:hAnsi="Arial" w:cs="Arial"/>
          <w:b/>
          <w:bCs/>
          <w:color w:val="4F6228" w:themeColor="accent3" w:themeShade="80"/>
          <w:u w:val="single"/>
        </w:rPr>
      </w:pPr>
      <w:r w:rsidRPr="008D07D1">
        <w:rPr>
          <w:rFonts w:ascii="Arial" w:hAnsi="Arial" w:cs="Arial"/>
          <w:b/>
          <w:bCs/>
          <w:color w:val="4F6228" w:themeColor="accent3" w:themeShade="80"/>
          <w:u w:val="single"/>
        </w:rPr>
        <w:t xml:space="preserve">Description et exigences générales des prescriptions nationales : </w:t>
      </w:r>
    </w:p>
    <w:p w14:paraId="69A56EA5" w14:textId="7C934071" w:rsidR="004F7564" w:rsidRPr="008D07D1" w:rsidRDefault="004F7564" w:rsidP="00276466">
      <w:pPr>
        <w:pStyle w:val="Corpsdetexte"/>
        <w:jc w:val="both"/>
        <w:rPr>
          <w:rFonts w:ascii="Arial" w:hAnsi="Arial" w:cs="Arial"/>
        </w:rPr>
      </w:pPr>
      <w:r w:rsidRPr="008D07D1">
        <w:rPr>
          <w:rFonts w:ascii="Arial" w:hAnsi="Arial" w:cs="Arial"/>
        </w:rPr>
        <w:t>Les exigences minimales attendues pour être conformes aux présentes recommandations du CNIG portent sur :</w:t>
      </w:r>
    </w:p>
    <w:p w14:paraId="0A92933A" w14:textId="77777777" w:rsidR="004F7564" w:rsidRPr="008D07D1" w:rsidRDefault="004F7564" w:rsidP="00276466">
      <w:pPr>
        <w:pStyle w:val="Corpsdetexte"/>
        <w:jc w:val="both"/>
        <w:rPr>
          <w:rFonts w:ascii="Arial" w:hAnsi="Arial" w:cs="Arial"/>
        </w:rPr>
      </w:pPr>
      <w:r w:rsidRPr="008D07D1">
        <w:rPr>
          <w:rFonts w:ascii="Arial" w:hAnsi="Arial" w:cs="Arial"/>
        </w:rPr>
        <w:t>– le contenu des données</w:t>
      </w:r>
    </w:p>
    <w:p w14:paraId="3426BF09" w14:textId="77777777" w:rsidR="004F7564" w:rsidRPr="008D07D1" w:rsidRDefault="004F7564" w:rsidP="00276466">
      <w:pPr>
        <w:pStyle w:val="Corpsdetexte"/>
        <w:jc w:val="both"/>
        <w:rPr>
          <w:rFonts w:ascii="Arial" w:hAnsi="Arial" w:cs="Arial"/>
        </w:rPr>
      </w:pPr>
      <w:r w:rsidRPr="008D07D1">
        <w:rPr>
          <w:rFonts w:ascii="Arial" w:hAnsi="Arial" w:cs="Arial"/>
        </w:rPr>
        <w:t>– l'identification unique des objets</w:t>
      </w:r>
    </w:p>
    <w:p w14:paraId="4D7B8121" w14:textId="77777777" w:rsidR="004F7564" w:rsidRPr="008D07D1" w:rsidRDefault="004F7564" w:rsidP="00276466">
      <w:pPr>
        <w:pStyle w:val="Corpsdetexte"/>
        <w:jc w:val="both"/>
        <w:rPr>
          <w:rFonts w:ascii="Arial" w:hAnsi="Arial" w:cs="Arial"/>
        </w:rPr>
      </w:pPr>
      <w:r w:rsidRPr="008D07D1">
        <w:rPr>
          <w:rFonts w:ascii="Arial" w:hAnsi="Arial" w:cs="Arial"/>
        </w:rPr>
        <w:t>– les règles de topologie</w:t>
      </w:r>
    </w:p>
    <w:p w14:paraId="1615A60F" w14:textId="77777777" w:rsidR="004F7564" w:rsidRPr="008D07D1" w:rsidRDefault="004F7564" w:rsidP="00276466">
      <w:pPr>
        <w:pStyle w:val="Corpsdetexte"/>
        <w:jc w:val="both"/>
        <w:rPr>
          <w:rFonts w:ascii="Arial" w:hAnsi="Arial" w:cs="Arial"/>
        </w:rPr>
      </w:pPr>
      <w:r w:rsidRPr="008D07D1">
        <w:rPr>
          <w:rFonts w:ascii="Arial" w:hAnsi="Arial" w:cs="Arial"/>
        </w:rPr>
        <w:t>– le système de géoréférencement</w:t>
      </w:r>
    </w:p>
    <w:p w14:paraId="5479515F" w14:textId="612C1C36" w:rsidR="004F7564" w:rsidRPr="008D07D1" w:rsidRDefault="004F7564" w:rsidP="00276466">
      <w:pPr>
        <w:pStyle w:val="Corpsdetexte"/>
        <w:jc w:val="both"/>
        <w:rPr>
          <w:rFonts w:ascii="Arial" w:hAnsi="Arial" w:cs="Arial"/>
          <w:b/>
          <w:bCs/>
          <w:color w:val="4F6228" w:themeColor="accent3" w:themeShade="80"/>
          <w:u w:val="single"/>
        </w:rPr>
      </w:pPr>
      <w:r w:rsidRPr="008D07D1">
        <w:rPr>
          <w:rFonts w:ascii="Arial" w:hAnsi="Arial" w:cs="Arial"/>
          <w:b/>
          <w:bCs/>
          <w:color w:val="4F6228" w:themeColor="accent3" w:themeShade="80"/>
          <w:u w:val="single"/>
        </w:rPr>
        <w:t xml:space="preserve">Les données à produire : </w:t>
      </w:r>
    </w:p>
    <w:p w14:paraId="5D8C74A4" w14:textId="47308DFD" w:rsidR="004F7564" w:rsidRPr="008D07D1" w:rsidRDefault="004F7564" w:rsidP="00276466">
      <w:pPr>
        <w:pStyle w:val="Corpsdetexte"/>
        <w:jc w:val="both"/>
        <w:rPr>
          <w:rFonts w:ascii="Arial" w:hAnsi="Arial" w:cs="Arial"/>
        </w:rPr>
      </w:pPr>
      <w:r w:rsidRPr="008D07D1">
        <w:rPr>
          <w:rFonts w:ascii="Arial" w:hAnsi="Arial" w:cs="Arial"/>
        </w:rPr>
        <w:t>Les présentes recommandations du CNIG conduisent à produire des données numériques représentant des objets de natures différentes. Cette diversité d'objets et les relations plus ou moins complexes qui les relient a fait l'objet d'un travail de modélisation qui conduit à un modèle conceptuel qui est présenté dans ce qui suit de façon schématique et narrative.</w:t>
      </w:r>
    </w:p>
    <w:p w14:paraId="1A3AE8A4" w14:textId="5276C2E6" w:rsidR="004F7564" w:rsidRPr="008D07D1" w:rsidRDefault="004F7564" w:rsidP="00276466">
      <w:pPr>
        <w:pStyle w:val="Corpsdetexte"/>
        <w:jc w:val="both"/>
        <w:rPr>
          <w:rFonts w:ascii="Arial" w:hAnsi="Arial" w:cs="Arial"/>
        </w:rPr>
      </w:pPr>
      <w:r w:rsidRPr="008D07D1">
        <w:rPr>
          <w:rFonts w:ascii="Arial" w:hAnsi="Arial" w:cs="Arial"/>
        </w:rPr>
        <w:t>Le modèle conceptuel de données est un schéma qui décrit les concepts et leurs relations relevant du thème étudié. Chaque classe est représentée par une classe d’objets.</w:t>
      </w:r>
    </w:p>
    <w:p w14:paraId="5E89574C" w14:textId="57EF3021" w:rsidR="004F7564" w:rsidRPr="008D07D1" w:rsidRDefault="004F7564" w:rsidP="00276466">
      <w:pPr>
        <w:pStyle w:val="Corpsdetexte"/>
        <w:jc w:val="both"/>
        <w:rPr>
          <w:rFonts w:ascii="Arial" w:hAnsi="Arial" w:cs="Arial"/>
        </w:rPr>
      </w:pPr>
      <w:r w:rsidRPr="008D07D1">
        <w:rPr>
          <w:rFonts w:ascii="Arial" w:hAnsi="Arial" w:cs="Arial"/>
        </w:rPr>
        <w:t>Le modèle conceptuel est assorti d'un catalogue des objets qui explicite de façon littérale chaque élément représenté dans le schéma. Ce travail de description consiste à associer à chaque objet ses définitions sémantiques (sens) et géométriques (forme).</w:t>
      </w:r>
    </w:p>
    <w:p w14:paraId="52DF4336" w14:textId="4C936969" w:rsidR="00C10204" w:rsidRPr="008D07D1" w:rsidRDefault="00C10204" w:rsidP="00276466">
      <w:pPr>
        <w:pStyle w:val="Corpsdetexte"/>
        <w:jc w:val="both"/>
        <w:rPr>
          <w:rFonts w:ascii="Arial" w:hAnsi="Arial" w:cs="Arial"/>
        </w:rPr>
      </w:pPr>
      <w:r w:rsidRPr="008D07D1">
        <w:rPr>
          <w:rFonts w:ascii="Arial" w:hAnsi="Arial" w:cs="Arial"/>
        </w:rPr>
        <w:t>Le modèle conceptuel de données du plan local d’urbanisme est décrit de façon littérale par le catalogue d'objets. Ce modèle consiste à l’aide du formalisme UML à représenter à un niveau conceptuel les principales informations géographiques contenues dans un règlement écrit issu d’un document d'urbanisme de type PLU ou PLUI.</w:t>
      </w:r>
    </w:p>
    <w:p w14:paraId="4067D17C" w14:textId="77777777" w:rsidR="00276466" w:rsidRDefault="00276466" w:rsidP="00276466">
      <w:pPr>
        <w:pStyle w:val="Corpsdetexte"/>
        <w:jc w:val="both"/>
        <w:rPr>
          <w:rFonts w:ascii="Arial" w:hAnsi="Arial" w:cs="Arial"/>
          <w:color w:val="000000" w:themeColor="text1"/>
          <w:szCs w:val="22"/>
        </w:rPr>
      </w:pPr>
    </w:p>
    <w:p w14:paraId="471115E0" w14:textId="77777777" w:rsidR="00276466" w:rsidRDefault="00276466" w:rsidP="00276466">
      <w:pPr>
        <w:pStyle w:val="Corpsdetexte"/>
        <w:jc w:val="both"/>
        <w:rPr>
          <w:rFonts w:ascii="Arial" w:hAnsi="Arial" w:cs="Arial"/>
          <w:color w:val="000000" w:themeColor="text1"/>
          <w:szCs w:val="22"/>
        </w:rPr>
      </w:pPr>
    </w:p>
    <w:p w14:paraId="748A56F5" w14:textId="77777777" w:rsidR="00276466" w:rsidRDefault="00276466" w:rsidP="00276466">
      <w:pPr>
        <w:pStyle w:val="Corpsdetexte"/>
        <w:jc w:val="both"/>
        <w:rPr>
          <w:rFonts w:ascii="Arial" w:hAnsi="Arial" w:cs="Arial"/>
          <w:color w:val="000000" w:themeColor="text1"/>
          <w:szCs w:val="22"/>
        </w:rPr>
      </w:pPr>
    </w:p>
    <w:p w14:paraId="284A50EF" w14:textId="77777777" w:rsidR="00276466" w:rsidRDefault="00276466" w:rsidP="00276466">
      <w:pPr>
        <w:pStyle w:val="Corpsdetexte"/>
        <w:jc w:val="both"/>
        <w:rPr>
          <w:rFonts w:ascii="Arial" w:hAnsi="Arial" w:cs="Arial"/>
          <w:color w:val="000000" w:themeColor="text1"/>
          <w:szCs w:val="22"/>
        </w:rPr>
      </w:pPr>
    </w:p>
    <w:p w14:paraId="3F50E800" w14:textId="706C9403" w:rsidR="00276466" w:rsidRDefault="00350B7B" w:rsidP="00276466">
      <w:pPr>
        <w:pStyle w:val="Corpsdetexte"/>
        <w:jc w:val="both"/>
        <w:rPr>
          <w:rFonts w:ascii="Arial" w:hAnsi="Arial" w:cs="Arial"/>
          <w:color w:val="000000" w:themeColor="text1"/>
          <w:szCs w:val="22"/>
        </w:rPr>
      </w:pPr>
      <w:r>
        <w:rPr>
          <w:noProof/>
        </w:rPr>
        <w:drawing>
          <wp:anchor distT="0" distB="0" distL="114300" distR="114300" simplePos="0" relativeHeight="251658240" behindDoc="1" locked="0" layoutInCell="1" allowOverlap="1" wp14:anchorId="2DDB50FD" wp14:editId="6031BA11">
            <wp:simplePos x="0" y="0"/>
            <wp:positionH relativeFrom="page">
              <wp:align>right</wp:align>
            </wp:positionH>
            <wp:positionV relativeFrom="paragraph">
              <wp:posOffset>346</wp:posOffset>
            </wp:positionV>
            <wp:extent cx="7549014" cy="8281359"/>
            <wp:effectExtent l="0" t="0" r="0" b="5715"/>
            <wp:wrapTight wrapText="bothSides">
              <wp:wrapPolygon edited="0">
                <wp:start x="0" y="0"/>
                <wp:lineTo x="0" y="21565"/>
                <wp:lineTo x="21531" y="21565"/>
                <wp:lineTo x="21531"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549014" cy="8281359"/>
                    </a:xfrm>
                    <a:prstGeom prst="rect">
                      <a:avLst/>
                    </a:prstGeom>
                  </pic:spPr>
                </pic:pic>
              </a:graphicData>
            </a:graphic>
            <wp14:sizeRelH relativeFrom="margin">
              <wp14:pctWidth>0</wp14:pctWidth>
            </wp14:sizeRelH>
            <wp14:sizeRelV relativeFrom="margin">
              <wp14:pctHeight>0</wp14:pctHeight>
            </wp14:sizeRelV>
          </wp:anchor>
        </w:drawing>
      </w:r>
    </w:p>
    <w:p w14:paraId="25C1B3BE" w14:textId="515C990C" w:rsidR="00732687" w:rsidRPr="00276466" w:rsidRDefault="00276466" w:rsidP="00276466">
      <w:pPr>
        <w:pStyle w:val="Corpsdetexte"/>
        <w:jc w:val="both"/>
        <w:rPr>
          <w:rFonts w:ascii="Arial" w:hAnsi="Arial" w:cs="Arial"/>
          <w:i/>
          <w:iCs/>
          <w:color w:val="000000" w:themeColor="text1"/>
          <w:szCs w:val="22"/>
        </w:rPr>
      </w:pPr>
      <w:r w:rsidRPr="00276466">
        <w:rPr>
          <w:rFonts w:ascii="Arial" w:hAnsi="Arial" w:cs="Arial"/>
          <w:i/>
          <w:iCs/>
          <w:color w:val="000000" w:themeColor="text1"/>
          <w:szCs w:val="22"/>
        </w:rPr>
        <w:t>Figure 2 : Schéma UML détaillé du niveau 2</w:t>
      </w:r>
      <w:r w:rsidR="007B52A5" w:rsidRPr="00276466">
        <w:rPr>
          <w:rFonts w:ascii="Arial" w:hAnsi="Arial" w:cs="Arial"/>
          <w:i/>
          <w:iCs/>
        </w:rPr>
        <w:br w:type="page"/>
      </w:r>
    </w:p>
    <w:p w14:paraId="4BDEC462" w14:textId="0578B93B"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Les schémas UML précédents représentent les classes du règlement d’urbanisme décrites dans le </w:t>
      </w:r>
      <w:r w:rsidRPr="008D07D1">
        <w:rPr>
          <w:rFonts w:ascii="Arial" w:hAnsi="Arial" w:cs="Arial"/>
          <w:b/>
          <w:color w:val="1F497D" w:themeColor="text2"/>
          <w:szCs w:val="22"/>
          <w:u w:val="single"/>
        </w:rPr>
        <w:t xml:space="preserve">chapitre </w:t>
      </w:r>
      <w:r w:rsidRPr="008D07D1">
        <w:rPr>
          <w:rFonts w:ascii="Arial" w:hAnsi="Arial" w:cs="Arial"/>
          <w:b/>
          <w:color w:val="1F497D" w:themeColor="text2"/>
          <w:szCs w:val="22"/>
          <w:u w:val="single"/>
        </w:rPr>
        <w:fldChar w:fldCharType="begin"/>
      </w:r>
      <w:r w:rsidRPr="008D07D1">
        <w:rPr>
          <w:rFonts w:ascii="Arial" w:hAnsi="Arial" w:cs="Arial"/>
          <w:b/>
          <w:color w:val="1F497D" w:themeColor="text2"/>
          <w:szCs w:val="22"/>
          <w:u w:val="single"/>
        </w:rPr>
        <w:instrText xml:space="preserve"> REF _Ref151737145 \r \h </w:instrText>
      </w:r>
      <w:r w:rsidRPr="008D07D1">
        <w:rPr>
          <w:rFonts w:ascii="Arial" w:hAnsi="Arial" w:cs="Arial"/>
          <w:b/>
          <w:color w:val="1F497D" w:themeColor="text2"/>
          <w:szCs w:val="22"/>
          <w:u w:val="single"/>
        </w:rPr>
      </w:r>
      <w:r w:rsidR="008D07D1">
        <w:rPr>
          <w:rFonts w:ascii="Arial" w:hAnsi="Arial" w:cs="Arial"/>
          <w:b/>
          <w:color w:val="1F497D" w:themeColor="text2"/>
          <w:szCs w:val="22"/>
          <w:u w:val="single"/>
        </w:rPr>
        <w:instrText xml:space="preserve"> \* MERGEFORMAT </w:instrText>
      </w:r>
      <w:r w:rsidRPr="008D07D1">
        <w:rPr>
          <w:rFonts w:ascii="Arial" w:hAnsi="Arial" w:cs="Arial"/>
          <w:b/>
          <w:color w:val="1F497D" w:themeColor="text2"/>
          <w:szCs w:val="22"/>
          <w:u w:val="single"/>
        </w:rPr>
        <w:fldChar w:fldCharType="separate"/>
      </w:r>
      <w:r w:rsidRPr="008D07D1">
        <w:rPr>
          <w:rFonts w:ascii="Arial" w:hAnsi="Arial" w:cs="Arial"/>
          <w:b/>
          <w:color w:val="1F497D" w:themeColor="text2"/>
          <w:szCs w:val="22"/>
          <w:u w:val="single"/>
        </w:rPr>
        <w:t>5</w:t>
      </w:r>
      <w:r w:rsidRPr="008D07D1">
        <w:rPr>
          <w:rFonts w:ascii="Arial" w:hAnsi="Arial" w:cs="Arial"/>
          <w:b/>
          <w:color w:val="1F497D" w:themeColor="text2"/>
          <w:szCs w:val="22"/>
          <w:u w:val="single"/>
        </w:rPr>
        <w:fldChar w:fldCharType="end"/>
      </w:r>
      <w:r w:rsidRPr="008D07D1">
        <w:rPr>
          <w:rFonts w:ascii="Arial" w:hAnsi="Arial" w:cs="Arial"/>
          <w:color w:val="000000"/>
          <w:szCs w:val="22"/>
        </w:rPr>
        <w:t xml:space="preserve">, les listes d’énumérations sont décrites dans la partie </w:t>
      </w:r>
      <w:r w:rsidR="00273188" w:rsidRPr="008D07D1">
        <w:rPr>
          <w:rFonts w:ascii="Arial" w:hAnsi="Arial" w:cs="Arial"/>
          <w:color w:val="000000"/>
          <w:szCs w:val="22"/>
        </w:rPr>
        <w:fldChar w:fldCharType="begin"/>
      </w:r>
      <w:r w:rsidR="00273188" w:rsidRPr="008D07D1">
        <w:rPr>
          <w:rFonts w:ascii="Arial" w:hAnsi="Arial" w:cs="Arial"/>
          <w:color w:val="000000"/>
          <w:szCs w:val="22"/>
        </w:rPr>
        <w:instrText xml:space="preserve"> REF _Ref168909764 \r \h </w:instrText>
      </w:r>
      <w:r w:rsidR="00273188" w:rsidRPr="008D07D1">
        <w:rPr>
          <w:rFonts w:ascii="Arial" w:hAnsi="Arial" w:cs="Arial"/>
          <w:color w:val="000000"/>
          <w:szCs w:val="22"/>
        </w:rPr>
      </w:r>
      <w:r w:rsidR="008D07D1">
        <w:rPr>
          <w:rFonts w:ascii="Arial" w:hAnsi="Arial" w:cs="Arial"/>
          <w:color w:val="000000"/>
          <w:szCs w:val="22"/>
        </w:rPr>
        <w:instrText xml:space="preserve"> \* MERGEFORMAT </w:instrText>
      </w:r>
      <w:r w:rsidR="00273188" w:rsidRPr="008D07D1">
        <w:rPr>
          <w:rFonts w:ascii="Arial" w:hAnsi="Arial" w:cs="Arial"/>
          <w:color w:val="000000"/>
          <w:szCs w:val="22"/>
        </w:rPr>
        <w:fldChar w:fldCharType="separate"/>
      </w:r>
      <w:r w:rsidR="00273188" w:rsidRPr="008D07D1">
        <w:rPr>
          <w:rFonts w:ascii="Arial" w:hAnsi="Arial" w:cs="Arial"/>
          <w:color w:val="000000"/>
          <w:szCs w:val="22"/>
        </w:rPr>
        <w:t xml:space="preserve"> 5.3.22 </w:t>
      </w:r>
      <w:r w:rsidR="00273188" w:rsidRPr="008D07D1">
        <w:rPr>
          <w:rFonts w:ascii="Arial" w:hAnsi="Arial" w:cs="Arial"/>
          <w:color w:val="000000"/>
          <w:szCs w:val="22"/>
        </w:rPr>
        <w:fldChar w:fldCharType="end"/>
      </w:r>
    </w:p>
    <w:p w14:paraId="4F9783A5" w14:textId="77777777" w:rsidR="00732687" w:rsidRPr="008D07D1" w:rsidRDefault="00732687" w:rsidP="00276466">
      <w:pPr>
        <w:pStyle w:val="Corpsdetexte"/>
        <w:jc w:val="both"/>
        <w:rPr>
          <w:rFonts w:ascii="Arial" w:hAnsi="Arial" w:cs="Arial"/>
          <w:color w:val="000000" w:themeColor="text1"/>
          <w:szCs w:val="22"/>
        </w:rPr>
      </w:pPr>
    </w:p>
    <w:p w14:paraId="02A22876" w14:textId="77777777" w:rsidR="00732687" w:rsidRPr="008D07D1" w:rsidRDefault="007B52A5" w:rsidP="00276466">
      <w:pPr>
        <w:pStyle w:val="Titre2"/>
        <w:jc w:val="both"/>
        <w:rPr>
          <w:rFonts w:ascii="Arial" w:hAnsi="Arial"/>
          <w:color w:val="000000" w:themeColor="text1"/>
          <w:sz w:val="22"/>
          <w:szCs w:val="22"/>
        </w:rPr>
      </w:pPr>
      <w:bookmarkStart w:id="47" w:name="_Toc164181813"/>
      <w:bookmarkStart w:id="48" w:name="_Toc129020160"/>
      <w:bookmarkStart w:id="49" w:name="_Toc174032930"/>
      <w:r w:rsidRPr="008D07D1">
        <w:rPr>
          <w:rFonts w:ascii="Arial" w:hAnsi="Arial"/>
          <w:color w:val="000000" w:themeColor="text1"/>
          <w:sz w:val="22"/>
          <w:szCs w:val="22"/>
        </w:rPr>
        <w:t>5.3 Catalogue d’objets</w:t>
      </w:r>
      <w:bookmarkStart w:id="50" w:name="_Toc150266561"/>
      <w:bookmarkStart w:id="51" w:name="_Toc150266499"/>
      <w:bookmarkStart w:id="52" w:name="_Toc150266326"/>
      <w:bookmarkStart w:id="53" w:name="_Toc150266195"/>
      <w:bookmarkStart w:id="54" w:name="_Toc150266154"/>
      <w:bookmarkEnd w:id="47"/>
      <w:bookmarkEnd w:id="48"/>
      <w:bookmarkEnd w:id="49"/>
      <w:bookmarkEnd w:id="50"/>
      <w:bookmarkEnd w:id="51"/>
      <w:bookmarkEnd w:id="52"/>
      <w:bookmarkEnd w:id="53"/>
      <w:bookmarkEnd w:id="54"/>
    </w:p>
    <w:p w14:paraId="21F6F057" w14:textId="77777777" w:rsidR="00732687" w:rsidRPr="008D07D1" w:rsidRDefault="00732687" w:rsidP="00276466">
      <w:pPr>
        <w:pStyle w:val="Corpsdetexte"/>
        <w:jc w:val="both"/>
        <w:rPr>
          <w:rFonts w:ascii="Arial" w:hAnsi="Arial" w:cs="Arial"/>
          <w:szCs w:val="22"/>
        </w:rPr>
      </w:pPr>
    </w:p>
    <w:p w14:paraId="7345293C" w14:textId="77777777" w:rsidR="00B138D6" w:rsidRPr="008D07D1" w:rsidRDefault="00B138D6" w:rsidP="00276466">
      <w:pPr>
        <w:pStyle w:val="Paragraphedeliste"/>
        <w:numPr>
          <w:ilvl w:val="0"/>
          <w:numId w:val="11"/>
        </w:numPr>
        <w:spacing w:before="68" w:after="120"/>
        <w:contextualSpacing w:val="0"/>
        <w:jc w:val="both"/>
        <w:outlineLvl w:val="2"/>
        <w:rPr>
          <w:rFonts w:ascii="Arial" w:hAnsi="Arial" w:cs="Arial"/>
          <w:b/>
          <w:bCs/>
          <w:vanish/>
          <w:szCs w:val="22"/>
        </w:rPr>
      </w:pPr>
      <w:bookmarkStart w:id="55" w:name="_Toc164181814"/>
      <w:bookmarkStart w:id="56" w:name="_Toc174028345"/>
      <w:bookmarkStart w:id="57" w:name="_Toc174032839"/>
      <w:bookmarkStart w:id="58" w:name="_Toc174032931"/>
      <w:bookmarkEnd w:id="56"/>
      <w:bookmarkEnd w:id="57"/>
      <w:bookmarkEnd w:id="58"/>
    </w:p>
    <w:p w14:paraId="5AE364AE" w14:textId="77777777" w:rsidR="00B138D6" w:rsidRPr="008D07D1" w:rsidRDefault="00B138D6" w:rsidP="00276466">
      <w:pPr>
        <w:pStyle w:val="Paragraphedeliste"/>
        <w:numPr>
          <w:ilvl w:val="0"/>
          <w:numId w:val="11"/>
        </w:numPr>
        <w:spacing w:before="68" w:after="120"/>
        <w:contextualSpacing w:val="0"/>
        <w:jc w:val="both"/>
        <w:outlineLvl w:val="2"/>
        <w:rPr>
          <w:rFonts w:ascii="Arial" w:hAnsi="Arial" w:cs="Arial"/>
          <w:b/>
          <w:bCs/>
          <w:vanish/>
          <w:szCs w:val="22"/>
        </w:rPr>
      </w:pPr>
      <w:bookmarkStart w:id="59" w:name="_Toc174028346"/>
      <w:bookmarkStart w:id="60" w:name="_Toc174032840"/>
      <w:bookmarkStart w:id="61" w:name="_Toc174032932"/>
      <w:bookmarkEnd w:id="59"/>
      <w:bookmarkEnd w:id="60"/>
      <w:bookmarkEnd w:id="61"/>
    </w:p>
    <w:p w14:paraId="1AE368B2" w14:textId="77777777" w:rsidR="00B138D6" w:rsidRPr="008D07D1" w:rsidRDefault="00B138D6" w:rsidP="00276466">
      <w:pPr>
        <w:pStyle w:val="Paragraphedeliste"/>
        <w:numPr>
          <w:ilvl w:val="0"/>
          <w:numId w:val="11"/>
        </w:numPr>
        <w:spacing w:before="68" w:after="120"/>
        <w:contextualSpacing w:val="0"/>
        <w:jc w:val="both"/>
        <w:outlineLvl w:val="2"/>
        <w:rPr>
          <w:rFonts w:ascii="Arial" w:hAnsi="Arial" w:cs="Arial"/>
          <w:b/>
          <w:bCs/>
          <w:vanish/>
          <w:szCs w:val="22"/>
        </w:rPr>
      </w:pPr>
      <w:bookmarkStart w:id="62" w:name="_Toc174028347"/>
      <w:bookmarkStart w:id="63" w:name="_Toc174032841"/>
      <w:bookmarkStart w:id="64" w:name="_Toc174032933"/>
      <w:bookmarkEnd w:id="62"/>
      <w:bookmarkEnd w:id="63"/>
      <w:bookmarkEnd w:id="64"/>
    </w:p>
    <w:p w14:paraId="6BA97F95" w14:textId="77777777" w:rsidR="00B138D6" w:rsidRPr="008D07D1" w:rsidRDefault="00B138D6" w:rsidP="00276466">
      <w:pPr>
        <w:pStyle w:val="Paragraphedeliste"/>
        <w:numPr>
          <w:ilvl w:val="0"/>
          <w:numId w:val="11"/>
        </w:numPr>
        <w:spacing w:before="68" w:after="120"/>
        <w:contextualSpacing w:val="0"/>
        <w:jc w:val="both"/>
        <w:outlineLvl w:val="2"/>
        <w:rPr>
          <w:rFonts w:ascii="Arial" w:hAnsi="Arial" w:cs="Arial"/>
          <w:b/>
          <w:bCs/>
          <w:vanish/>
          <w:szCs w:val="22"/>
        </w:rPr>
      </w:pPr>
      <w:bookmarkStart w:id="65" w:name="_Toc174028348"/>
      <w:bookmarkStart w:id="66" w:name="_Toc174032842"/>
      <w:bookmarkStart w:id="67" w:name="_Toc174032934"/>
      <w:bookmarkEnd w:id="65"/>
      <w:bookmarkEnd w:id="66"/>
      <w:bookmarkEnd w:id="67"/>
    </w:p>
    <w:p w14:paraId="1C11A553" w14:textId="77777777" w:rsidR="00B138D6" w:rsidRPr="008D07D1" w:rsidRDefault="00B138D6" w:rsidP="00276466">
      <w:pPr>
        <w:pStyle w:val="Paragraphedeliste"/>
        <w:numPr>
          <w:ilvl w:val="1"/>
          <w:numId w:val="11"/>
        </w:numPr>
        <w:spacing w:before="68" w:after="120"/>
        <w:contextualSpacing w:val="0"/>
        <w:jc w:val="both"/>
        <w:outlineLvl w:val="2"/>
        <w:rPr>
          <w:rFonts w:ascii="Arial" w:hAnsi="Arial" w:cs="Arial"/>
          <w:b/>
          <w:bCs/>
          <w:vanish/>
          <w:szCs w:val="22"/>
        </w:rPr>
      </w:pPr>
      <w:bookmarkStart w:id="68" w:name="_Toc174028349"/>
      <w:bookmarkStart w:id="69" w:name="_Toc174032843"/>
      <w:bookmarkStart w:id="70" w:name="_Toc174032935"/>
      <w:bookmarkEnd w:id="68"/>
      <w:bookmarkEnd w:id="69"/>
      <w:bookmarkEnd w:id="70"/>
    </w:p>
    <w:p w14:paraId="59695E91" w14:textId="77777777" w:rsidR="00B138D6" w:rsidRPr="008D07D1" w:rsidRDefault="00B138D6" w:rsidP="00276466">
      <w:pPr>
        <w:pStyle w:val="Paragraphedeliste"/>
        <w:numPr>
          <w:ilvl w:val="1"/>
          <w:numId w:val="11"/>
        </w:numPr>
        <w:spacing w:before="68" w:after="120"/>
        <w:contextualSpacing w:val="0"/>
        <w:jc w:val="both"/>
        <w:outlineLvl w:val="2"/>
        <w:rPr>
          <w:rFonts w:ascii="Arial" w:hAnsi="Arial" w:cs="Arial"/>
          <w:b/>
          <w:bCs/>
          <w:vanish/>
          <w:szCs w:val="22"/>
        </w:rPr>
      </w:pPr>
      <w:bookmarkStart w:id="71" w:name="_Toc174028350"/>
      <w:bookmarkStart w:id="72" w:name="_Toc174032844"/>
      <w:bookmarkStart w:id="73" w:name="_Toc174032936"/>
      <w:bookmarkEnd w:id="71"/>
      <w:bookmarkEnd w:id="72"/>
      <w:bookmarkEnd w:id="73"/>
    </w:p>
    <w:p w14:paraId="38A0ED70" w14:textId="77777777" w:rsidR="00B138D6" w:rsidRPr="008D07D1" w:rsidRDefault="00B138D6" w:rsidP="00276466">
      <w:pPr>
        <w:pStyle w:val="Paragraphedeliste"/>
        <w:numPr>
          <w:ilvl w:val="1"/>
          <w:numId w:val="11"/>
        </w:numPr>
        <w:spacing w:before="68" w:after="120"/>
        <w:contextualSpacing w:val="0"/>
        <w:jc w:val="both"/>
        <w:outlineLvl w:val="2"/>
        <w:rPr>
          <w:rFonts w:ascii="Arial" w:hAnsi="Arial" w:cs="Arial"/>
          <w:b/>
          <w:bCs/>
          <w:vanish/>
          <w:szCs w:val="22"/>
        </w:rPr>
      </w:pPr>
      <w:bookmarkStart w:id="74" w:name="_Toc174028351"/>
      <w:bookmarkStart w:id="75" w:name="_Toc174032845"/>
      <w:bookmarkStart w:id="76" w:name="_Toc174032937"/>
      <w:bookmarkEnd w:id="74"/>
      <w:bookmarkEnd w:id="75"/>
      <w:bookmarkEnd w:id="76"/>
    </w:p>
    <w:p w14:paraId="196EF94D" w14:textId="499A2B33" w:rsidR="00732687" w:rsidRPr="008D07D1" w:rsidRDefault="007B52A5" w:rsidP="00276466">
      <w:pPr>
        <w:pStyle w:val="Titre3"/>
        <w:numPr>
          <w:ilvl w:val="2"/>
          <w:numId w:val="11"/>
        </w:numPr>
        <w:jc w:val="both"/>
        <w:rPr>
          <w:rFonts w:ascii="Arial" w:hAnsi="Arial" w:cs="Arial"/>
        </w:rPr>
      </w:pPr>
      <w:bookmarkStart w:id="77" w:name="_Toc174032938"/>
      <w:r w:rsidRPr="008D07D1">
        <w:rPr>
          <w:rFonts w:ascii="Arial" w:hAnsi="Arial" w:cs="Arial"/>
        </w:rPr>
        <w:t>Gestion des identifiants</w:t>
      </w:r>
      <w:bookmarkEnd w:id="55"/>
      <w:bookmarkEnd w:id="77"/>
    </w:p>
    <w:p w14:paraId="515EB239" w14:textId="77777777" w:rsidR="00732687" w:rsidRPr="008D07D1" w:rsidRDefault="00732687" w:rsidP="00276466">
      <w:pPr>
        <w:pStyle w:val="Corpsdetexte"/>
        <w:jc w:val="both"/>
        <w:rPr>
          <w:rFonts w:ascii="Arial" w:hAnsi="Arial" w:cs="Arial"/>
          <w:szCs w:val="22"/>
        </w:rPr>
      </w:pPr>
    </w:p>
    <w:p w14:paraId="38E817D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kern w:val="0"/>
          <w:szCs w:val="22"/>
        </w:rPr>
        <w:t xml:space="preserve">La classe d'objets </w:t>
      </w:r>
      <w:proofErr w:type="spellStart"/>
      <w:r w:rsidRPr="008D07D1">
        <w:rPr>
          <w:rFonts w:ascii="Arial" w:hAnsi="Arial" w:cs="Arial"/>
          <w:color w:val="000000" w:themeColor="text1"/>
          <w:szCs w:val="22"/>
        </w:rPr>
        <w:t>Regle</w:t>
      </w:r>
      <w:proofErr w:type="spellEnd"/>
      <w:r w:rsidRPr="008D07D1">
        <w:rPr>
          <w:rFonts w:ascii="Arial" w:hAnsi="Arial" w:cs="Arial"/>
          <w:color w:val="000000" w:themeColor="text1"/>
          <w:szCs w:val="22"/>
        </w:rPr>
        <w:t xml:space="preserve"> est dotée d’un identifiant « </w:t>
      </w:r>
      <w:proofErr w:type="spellStart"/>
      <w:r w:rsidRPr="008D07D1">
        <w:rPr>
          <w:rFonts w:ascii="Arial" w:hAnsi="Arial" w:cs="Arial"/>
          <w:color w:val="000000" w:themeColor="text1"/>
          <w:szCs w:val="22"/>
        </w:rPr>
        <w:t>idRegle</w:t>
      </w:r>
      <w:proofErr w:type="spellEnd"/>
      <w:r w:rsidRPr="008D07D1">
        <w:rPr>
          <w:rFonts w:ascii="Arial" w:hAnsi="Arial" w:cs="Arial"/>
          <w:color w:val="000000" w:themeColor="text1"/>
          <w:szCs w:val="22"/>
        </w:rPr>
        <w:t xml:space="preserve"> » qui permet de faire le lien avec l’identifiant </w:t>
      </w:r>
      <w:commentRangeStart w:id="78"/>
      <w:commentRangeStart w:id="79"/>
      <w:r w:rsidRPr="008D07D1">
        <w:rPr>
          <w:rFonts w:ascii="Arial" w:hAnsi="Arial" w:cs="Arial"/>
          <w:color w:val="000000" w:themeColor="text1"/>
          <w:szCs w:val="22"/>
        </w:rPr>
        <w:t>contenu dans la classe « id »</w:t>
      </w:r>
      <w:commentRangeEnd w:id="78"/>
      <w:r w:rsidRPr="008D07D1">
        <w:rPr>
          <w:rFonts w:ascii="Arial" w:hAnsi="Arial" w:cs="Arial"/>
        </w:rPr>
        <w:commentReference w:id="78"/>
      </w:r>
      <w:commentRangeEnd w:id="79"/>
      <w:r w:rsidR="00D80188">
        <w:rPr>
          <w:rStyle w:val="Marquedecommentaire"/>
          <w:rFonts w:ascii="Times New Roman" w:hAnsi="Times New Roman"/>
        </w:rPr>
        <w:commentReference w:id="79"/>
      </w:r>
      <w:r w:rsidRPr="008D07D1">
        <w:rPr>
          <w:rFonts w:ascii="Arial" w:hAnsi="Arial" w:cs="Arial"/>
          <w:color w:val="000000" w:themeColor="text1"/>
          <w:szCs w:val="22"/>
        </w:rPr>
        <w:t xml:space="preserve"> permettant de faire le lien entre les deux niveaux du standard SRU. </w:t>
      </w:r>
    </w:p>
    <w:p w14:paraId="57549F3D" w14:textId="47F3DB55"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L’identifiant contenu dans la classe d’objets </w:t>
      </w:r>
      <w:proofErr w:type="spellStart"/>
      <w:r w:rsidRPr="008D07D1">
        <w:rPr>
          <w:rFonts w:ascii="Arial" w:hAnsi="Arial" w:cs="Arial"/>
          <w:color w:val="000000" w:themeColor="text1"/>
          <w:szCs w:val="22"/>
        </w:rPr>
        <w:t>Regle</w:t>
      </w:r>
      <w:proofErr w:type="spellEnd"/>
      <w:r w:rsidRPr="008D07D1">
        <w:rPr>
          <w:rFonts w:ascii="Arial" w:hAnsi="Arial" w:cs="Arial"/>
          <w:color w:val="000000" w:themeColor="text1"/>
          <w:szCs w:val="22"/>
        </w:rPr>
        <w:t xml:space="preserve"> permet également de faire le lien avec les deux classes abstraites : Contrainte et Condition.</w:t>
      </w:r>
    </w:p>
    <w:p w14:paraId="646DBD7A" w14:textId="17695B42"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La Classe de </w:t>
      </w:r>
      <w:proofErr w:type="spellStart"/>
      <w:r w:rsidRPr="008D07D1">
        <w:rPr>
          <w:rFonts w:ascii="Arial" w:hAnsi="Arial" w:cs="Arial"/>
          <w:color w:val="000000" w:themeColor="text1"/>
          <w:szCs w:val="22"/>
        </w:rPr>
        <w:t>Regle</w:t>
      </w:r>
      <w:proofErr w:type="spellEnd"/>
      <w:r w:rsidRPr="008D07D1">
        <w:rPr>
          <w:rFonts w:ascii="Arial" w:hAnsi="Arial" w:cs="Arial"/>
          <w:color w:val="000000" w:themeColor="text1"/>
          <w:szCs w:val="22"/>
        </w:rPr>
        <w:t xml:space="preserve"> est liée par des relations de compositions avec les classes Contrainte et Condition matérialisées par les attributs « </w:t>
      </w:r>
      <w:proofErr w:type="spellStart"/>
      <w:r w:rsidRPr="008D07D1">
        <w:rPr>
          <w:rFonts w:ascii="Arial" w:hAnsi="Arial" w:cs="Arial"/>
          <w:color w:val="000000" w:themeColor="text1"/>
          <w:szCs w:val="22"/>
        </w:rPr>
        <w:t>idCondition</w:t>
      </w:r>
      <w:proofErr w:type="spellEnd"/>
      <w:r w:rsidRPr="008D07D1">
        <w:rPr>
          <w:rFonts w:ascii="Arial" w:hAnsi="Arial" w:cs="Arial"/>
          <w:color w:val="000000" w:themeColor="text1"/>
          <w:szCs w:val="22"/>
        </w:rPr>
        <w:t> »</w:t>
      </w:r>
      <w:bookmarkStart w:id="80" w:name="_Toc158389273"/>
      <w:bookmarkStart w:id="81" w:name="_Toc151746434"/>
      <w:bookmarkEnd w:id="80"/>
      <w:bookmarkEnd w:id="81"/>
      <w:r w:rsidRPr="008D07D1">
        <w:rPr>
          <w:rFonts w:ascii="Arial" w:hAnsi="Arial" w:cs="Arial"/>
          <w:color w:val="000000" w:themeColor="text1"/>
          <w:szCs w:val="22"/>
        </w:rPr>
        <w:t xml:space="preserve"> et « </w:t>
      </w:r>
      <w:proofErr w:type="spellStart"/>
      <w:r w:rsidRPr="008D07D1">
        <w:rPr>
          <w:rFonts w:ascii="Arial" w:hAnsi="Arial" w:cs="Arial"/>
          <w:color w:val="000000" w:themeColor="text1"/>
          <w:szCs w:val="22"/>
        </w:rPr>
        <w:t>idContrainte</w:t>
      </w:r>
      <w:proofErr w:type="spellEnd"/>
      <w:r w:rsidRPr="008D07D1">
        <w:rPr>
          <w:rFonts w:ascii="Arial" w:hAnsi="Arial" w:cs="Arial"/>
          <w:color w:val="000000" w:themeColor="text1"/>
          <w:szCs w:val="22"/>
        </w:rPr>
        <w:t> »</w:t>
      </w:r>
    </w:p>
    <w:p w14:paraId="610AD4C0" w14:textId="77777777" w:rsidR="00732687" w:rsidRPr="008D07D1" w:rsidRDefault="007B52A5" w:rsidP="00276466">
      <w:pPr>
        <w:pStyle w:val="Corpsdetexte"/>
        <w:jc w:val="both"/>
        <w:rPr>
          <w:rFonts w:ascii="Arial" w:hAnsi="Arial" w:cs="Arial"/>
          <w:b/>
          <w:bCs/>
          <w:vanish/>
          <w:color w:val="000000" w:themeColor="text1"/>
          <w:szCs w:val="22"/>
        </w:rPr>
      </w:pPr>
      <w:r w:rsidRPr="008D07D1">
        <w:rPr>
          <w:rFonts w:ascii="Arial" w:hAnsi="Arial" w:cs="Arial"/>
          <w:b/>
          <w:bCs/>
          <w:vanish/>
          <w:color w:val="000000" w:themeColor="text1"/>
          <w:szCs w:val="22"/>
        </w:rPr>
        <w:t xml:space="preserve"> </w:t>
      </w:r>
    </w:p>
    <w:p w14:paraId="7790A502" w14:textId="77777777" w:rsidR="00732687" w:rsidRPr="008D07D1" w:rsidRDefault="00732687" w:rsidP="00276466">
      <w:pPr>
        <w:pStyle w:val="Paragraphedeliste"/>
        <w:spacing w:before="68" w:after="120"/>
        <w:ind w:left="0"/>
        <w:contextualSpacing w:val="0"/>
        <w:jc w:val="both"/>
        <w:outlineLvl w:val="2"/>
        <w:rPr>
          <w:rFonts w:ascii="Arial" w:hAnsi="Arial" w:cs="Arial"/>
          <w:b/>
          <w:bCs/>
          <w:vanish/>
          <w:color w:val="000000" w:themeColor="text1"/>
          <w:szCs w:val="22"/>
        </w:rPr>
      </w:pPr>
      <w:bookmarkStart w:id="82" w:name="_Toc158389276"/>
      <w:bookmarkStart w:id="83" w:name="_Toc151746437"/>
      <w:bookmarkStart w:id="84" w:name="_Toc158389274"/>
      <w:bookmarkStart w:id="85" w:name="_Toc151746435"/>
      <w:bookmarkEnd w:id="82"/>
      <w:bookmarkEnd w:id="83"/>
      <w:bookmarkEnd w:id="84"/>
      <w:bookmarkEnd w:id="85"/>
    </w:p>
    <w:p w14:paraId="03174713" w14:textId="77777777" w:rsidR="00732687" w:rsidRPr="008D07D1" w:rsidRDefault="00732687" w:rsidP="00276466">
      <w:pPr>
        <w:pStyle w:val="Titre3mod"/>
        <w:jc w:val="both"/>
        <w:rPr>
          <w:rFonts w:ascii="Arial" w:hAnsi="Arial" w:cs="Arial"/>
          <w:color w:val="auto"/>
          <w:sz w:val="22"/>
          <w:szCs w:val="22"/>
        </w:rPr>
      </w:pPr>
    </w:p>
    <w:p w14:paraId="5FF5A91A" w14:textId="77777777" w:rsidR="00732687" w:rsidRPr="008D07D1" w:rsidRDefault="007B52A5" w:rsidP="00276466">
      <w:pPr>
        <w:pStyle w:val="Titre3"/>
        <w:numPr>
          <w:ilvl w:val="2"/>
          <w:numId w:val="11"/>
        </w:numPr>
        <w:jc w:val="both"/>
        <w:rPr>
          <w:rFonts w:ascii="Arial" w:hAnsi="Arial" w:cs="Arial"/>
        </w:rPr>
      </w:pPr>
      <w:bookmarkStart w:id="86" w:name="_Toc164181815"/>
      <w:bookmarkStart w:id="87" w:name="_Toc164181756"/>
      <w:bookmarkStart w:id="88" w:name="_Toc164099741"/>
      <w:bookmarkStart w:id="89" w:name="_Toc172557402"/>
      <w:bookmarkStart w:id="90" w:name="_Toc172557481"/>
      <w:bookmarkStart w:id="91" w:name="_Toc172557574"/>
      <w:bookmarkStart w:id="92" w:name="_Toc164181823"/>
      <w:bookmarkStart w:id="93" w:name="_Toc174032939"/>
      <w:bookmarkEnd w:id="86"/>
      <w:bookmarkEnd w:id="87"/>
      <w:bookmarkEnd w:id="88"/>
      <w:bookmarkEnd w:id="89"/>
      <w:bookmarkEnd w:id="90"/>
      <w:bookmarkEnd w:id="91"/>
      <w:r w:rsidRPr="008D07D1">
        <w:rPr>
          <w:rFonts w:ascii="Arial" w:hAnsi="Arial" w:cs="Arial"/>
        </w:rPr>
        <w:t xml:space="preserve">Classe </w:t>
      </w:r>
      <w:proofErr w:type="spellStart"/>
      <w:r w:rsidRPr="008D07D1">
        <w:rPr>
          <w:rFonts w:ascii="Arial" w:hAnsi="Arial" w:cs="Arial"/>
        </w:rPr>
        <w:t>Regle</w:t>
      </w:r>
      <w:bookmarkEnd w:id="92"/>
      <w:bookmarkEnd w:id="93"/>
      <w:proofErr w:type="spellEnd"/>
    </w:p>
    <w:p w14:paraId="6E65321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Dans le standard SRU de niveau 2, le contenu d'un article de règlement d'urbanisme se décompose en règles structurées. C'est à dire que pour l'ensemble du texte d'un contenu d'article de règlement d'urbanisme, des règles structurées seront associées et elles disposent de paramètres.</w:t>
      </w:r>
    </w:p>
    <w:p w14:paraId="3B3EBE65" w14:textId="3FDE9F42"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La classe </w:t>
      </w:r>
      <w:proofErr w:type="spellStart"/>
      <w:r w:rsidRPr="008D07D1">
        <w:rPr>
          <w:rFonts w:ascii="Arial" w:hAnsi="Arial" w:cs="Arial"/>
          <w:color w:val="000000" w:themeColor="text1"/>
          <w:szCs w:val="22"/>
        </w:rPr>
        <w:t>Regle</w:t>
      </w:r>
      <w:proofErr w:type="spellEnd"/>
      <w:r w:rsidRPr="008D07D1">
        <w:rPr>
          <w:rFonts w:ascii="Arial" w:hAnsi="Arial" w:cs="Arial"/>
          <w:color w:val="000000" w:themeColor="text1"/>
          <w:szCs w:val="22"/>
        </w:rPr>
        <w:t xml:space="preserve"> est liée à la classe Contenu du standard de niveau 1 permettant l’articulation entre les deux niveaux.</w:t>
      </w:r>
    </w:p>
    <w:p w14:paraId="711B0B3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szCs w:val="22"/>
        </w:rPr>
        <w:t xml:space="preserve">L’attribut </w:t>
      </w:r>
      <w:proofErr w:type="spellStart"/>
      <w:r w:rsidRPr="008D07D1">
        <w:rPr>
          <w:rFonts w:ascii="Arial" w:hAnsi="Arial" w:cs="Arial"/>
          <w:szCs w:val="22"/>
        </w:rPr>
        <w:t>idRegle</w:t>
      </w:r>
      <w:proofErr w:type="spellEnd"/>
      <w:r w:rsidRPr="008D07D1">
        <w:rPr>
          <w:rFonts w:ascii="Arial" w:hAnsi="Arial" w:cs="Arial"/>
          <w:szCs w:val="22"/>
        </w:rPr>
        <w:t xml:space="preserve"> est une clé secondaire qui fait référence à la clé primaire (aussi appelé identifiant) dans la classe Contenu du standard SRU de niveau 1. Elle permet de modéliser le lien entre ces deux tables.</w:t>
      </w:r>
    </w:p>
    <w:p w14:paraId="358A5E1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Les relations de compositions entre les classes </w:t>
      </w:r>
      <w:proofErr w:type="spellStart"/>
      <w:r w:rsidRPr="008D07D1">
        <w:rPr>
          <w:rFonts w:ascii="Arial" w:hAnsi="Arial" w:cs="Arial"/>
          <w:color w:val="000000" w:themeColor="text1"/>
          <w:szCs w:val="22"/>
        </w:rPr>
        <w:t>Regle</w:t>
      </w:r>
      <w:proofErr w:type="spellEnd"/>
      <w:r w:rsidRPr="008D07D1">
        <w:rPr>
          <w:rFonts w:ascii="Arial" w:hAnsi="Arial" w:cs="Arial"/>
          <w:color w:val="000000" w:themeColor="text1"/>
          <w:szCs w:val="22"/>
        </w:rPr>
        <w:t xml:space="preserve"> et Contrainte (respectivement Condition) signifient que l’existence des classes Contrainte et Condition est conditionnée par la classe </w:t>
      </w:r>
      <w:proofErr w:type="spellStart"/>
      <w:r w:rsidRPr="008D07D1">
        <w:rPr>
          <w:rFonts w:ascii="Arial" w:hAnsi="Arial" w:cs="Arial"/>
          <w:color w:val="000000" w:themeColor="text1"/>
          <w:szCs w:val="22"/>
        </w:rPr>
        <w:t>Regle</w:t>
      </w:r>
      <w:proofErr w:type="spellEnd"/>
      <w:r w:rsidRPr="008D07D1">
        <w:rPr>
          <w:rFonts w:ascii="Arial" w:hAnsi="Arial" w:cs="Arial"/>
          <w:color w:val="000000" w:themeColor="text1"/>
          <w:szCs w:val="22"/>
        </w:rPr>
        <w:t xml:space="preserve">. Elles ne peuvent exister sans cette classe. </w:t>
      </w:r>
    </w:p>
    <w:p w14:paraId="1847ED2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Afin de faciliter le lien entre le contenu du standard de niveau 1 et la classe </w:t>
      </w:r>
      <w:proofErr w:type="spellStart"/>
      <w:r w:rsidRPr="008D07D1">
        <w:rPr>
          <w:rFonts w:ascii="Arial" w:hAnsi="Arial" w:cs="Arial"/>
          <w:color w:val="000000" w:themeColor="text1"/>
          <w:szCs w:val="22"/>
        </w:rPr>
        <w:t>Regle</w:t>
      </w:r>
      <w:proofErr w:type="spellEnd"/>
      <w:r w:rsidRPr="008D07D1">
        <w:rPr>
          <w:rFonts w:ascii="Arial" w:hAnsi="Arial" w:cs="Arial"/>
          <w:color w:val="000000" w:themeColor="text1"/>
          <w:szCs w:val="22"/>
        </w:rPr>
        <w:t xml:space="preserve"> du standard de niveau 2, il est préférable de créer une règle par portion de texte ayant une implication unique en termes d’exploitation. L’objectif est d’éviter de traduire un long texte en une seule règle structurée trop complexe, mais de retenir les portions de texte élémentaires d’un contenu qui soient chacune en relation avec une </w:t>
      </w:r>
      <w:proofErr w:type="spellStart"/>
      <w:r w:rsidRPr="008D07D1">
        <w:rPr>
          <w:rFonts w:ascii="Arial" w:hAnsi="Arial" w:cs="Arial"/>
          <w:color w:val="000000" w:themeColor="text1"/>
          <w:szCs w:val="22"/>
        </w:rPr>
        <w:t>Regle</w:t>
      </w:r>
      <w:proofErr w:type="spellEnd"/>
      <w:r w:rsidRPr="008D07D1">
        <w:rPr>
          <w:rFonts w:ascii="Arial" w:hAnsi="Arial" w:cs="Arial"/>
          <w:color w:val="000000" w:themeColor="text1"/>
          <w:szCs w:val="22"/>
        </w:rPr>
        <w:t xml:space="preserve"> s'appuyant sur des contraintes et des conditions.</w:t>
      </w:r>
      <w:commentRangeStart w:id="94"/>
      <w:commentRangeStart w:id="95"/>
      <w:commentRangeStart w:id="96"/>
      <w:commentRangeEnd w:id="94"/>
      <w:r w:rsidRPr="008D07D1">
        <w:rPr>
          <w:rFonts w:ascii="Arial" w:hAnsi="Arial" w:cs="Arial"/>
        </w:rPr>
        <w:commentReference w:id="94"/>
      </w:r>
      <w:commentRangeEnd w:id="95"/>
      <w:r w:rsidRPr="008D07D1">
        <w:rPr>
          <w:rFonts w:ascii="Arial" w:hAnsi="Arial" w:cs="Arial"/>
        </w:rPr>
        <w:commentReference w:id="95"/>
      </w:r>
      <w:commentRangeEnd w:id="96"/>
      <w:r w:rsidR="00D80188">
        <w:rPr>
          <w:rStyle w:val="Marquedecommentaire"/>
          <w:rFonts w:ascii="Times New Roman" w:hAnsi="Times New Roman"/>
        </w:rPr>
        <w:commentReference w:id="96"/>
      </w:r>
    </w:p>
    <w:p w14:paraId="7E981E76" w14:textId="5A908E3A"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Une règle s'applique dans une zone d'urbanisme. La classe Contenu du standard SRU de niveau 1 fait le lien avec la classe ZONE_URBA du Standard CNIG PLU.</w:t>
      </w:r>
    </w:p>
    <w:p w14:paraId="2CD5882F" w14:textId="77777777" w:rsidR="00732687" w:rsidRPr="008D07D1" w:rsidRDefault="00732687" w:rsidP="00276466">
      <w:pPr>
        <w:pStyle w:val="Corpsdetexte"/>
        <w:jc w:val="both"/>
        <w:rPr>
          <w:rFonts w:ascii="Arial" w:hAnsi="Arial" w:cs="Arial"/>
          <w:color w:val="000000" w:themeColor="text1"/>
          <w:szCs w:val="22"/>
        </w:rPr>
      </w:pPr>
    </w:p>
    <w:p w14:paraId="33B69CAF" w14:textId="46421BFA"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 issu du Plan Local d'Urbanisme de Strasbourg :</w:t>
      </w:r>
    </w:p>
    <w:p w14:paraId="7FA5BBF7" w14:textId="77777777" w:rsidR="00732687" w:rsidRPr="008D07D1" w:rsidRDefault="007B52A5" w:rsidP="00276466">
      <w:pPr>
        <w:pStyle w:val="Corpsdetexte"/>
        <w:ind w:left="170"/>
        <w:jc w:val="both"/>
        <w:rPr>
          <w:rFonts w:ascii="Arial" w:hAnsi="Arial" w:cs="Arial"/>
          <w:i/>
          <w:iCs/>
        </w:rPr>
      </w:pPr>
      <w:r w:rsidRPr="008D07D1">
        <w:rPr>
          <w:rFonts w:ascii="Arial" w:hAnsi="Arial" w:cs="Arial"/>
          <w:i/>
          <w:iCs/>
          <w:color w:val="000000" w:themeColor="text1"/>
          <w:szCs w:val="22"/>
        </w:rPr>
        <w:t>Article 6 – Implantation des constructions par rapport aux voies et emprises publiques ou privées</w:t>
      </w:r>
    </w:p>
    <w:p w14:paraId="1428DD22" w14:textId="77777777" w:rsidR="00732687" w:rsidRPr="008D07D1" w:rsidRDefault="007B52A5" w:rsidP="00276466">
      <w:pPr>
        <w:pStyle w:val="Corpsdetexte"/>
        <w:ind w:left="170"/>
        <w:jc w:val="both"/>
        <w:rPr>
          <w:rFonts w:ascii="Arial" w:hAnsi="Arial" w:cs="Arial"/>
          <w:i/>
          <w:iCs/>
        </w:rPr>
      </w:pPr>
      <w:r w:rsidRPr="008D07D1">
        <w:rPr>
          <w:rFonts w:ascii="Arial" w:hAnsi="Arial" w:cs="Arial"/>
          <w:i/>
          <w:iCs/>
          <w:color w:val="000000" w:themeColor="text1"/>
          <w:szCs w:val="22"/>
        </w:rPr>
        <w:t xml:space="preserve">Dans la zone CEN UB 44, en bordure de la rue Georges </w:t>
      </w:r>
      <w:proofErr w:type="spellStart"/>
      <w:r w:rsidRPr="008D07D1">
        <w:rPr>
          <w:rFonts w:ascii="Arial" w:hAnsi="Arial" w:cs="Arial"/>
          <w:i/>
          <w:iCs/>
          <w:color w:val="000000" w:themeColor="text1"/>
          <w:szCs w:val="22"/>
        </w:rPr>
        <w:t>Wodli</w:t>
      </w:r>
      <w:proofErr w:type="spellEnd"/>
      <w:r w:rsidRPr="008D07D1">
        <w:rPr>
          <w:rFonts w:ascii="Arial" w:hAnsi="Arial" w:cs="Arial"/>
          <w:i/>
          <w:iCs/>
          <w:color w:val="000000" w:themeColor="text1"/>
          <w:szCs w:val="22"/>
        </w:rPr>
        <w:t xml:space="preserve"> et du boulevard du Président Wilson, la hauteur maximum mesurée à l’égout principal des toitures sera de 20 mètres sur une profondeur de 30 mètres à compter de l’alignement de ces voies.</w:t>
      </w:r>
    </w:p>
    <w:p w14:paraId="769C5F5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Cette règle contient deux parties :</w:t>
      </w:r>
    </w:p>
    <w:p w14:paraId="68028769" w14:textId="77777777" w:rsidR="00732687" w:rsidRPr="008D07D1" w:rsidRDefault="007B52A5" w:rsidP="00276466">
      <w:pPr>
        <w:pStyle w:val="Corpsdetexte"/>
        <w:numPr>
          <w:ilvl w:val="0"/>
          <w:numId w:val="12"/>
        </w:numPr>
        <w:jc w:val="both"/>
        <w:rPr>
          <w:rFonts w:ascii="Arial" w:hAnsi="Arial" w:cs="Arial"/>
          <w:color w:val="000000" w:themeColor="text1"/>
          <w:szCs w:val="22"/>
        </w:rPr>
      </w:pPr>
      <w:r w:rsidRPr="008D07D1">
        <w:rPr>
          <w:rFonts w:ascii="Arial" w:hAnsi="Arial" w:cs="Arial"/>
          <w:color w:val="000000" w:themeColor="text1"/>
          <w:szCs w:val="22"/>
        </w:rPr>
        <w:t xml:space="preserve">une condition : "Dans la zone CEN UB 44, en bordure de la rue Georges </w:t>
      </w:r>
      <w:proofErr w:type="spellStart"/>
      <w:r w:rsidRPr="008D07D1">
        <w:rPr>
          <w:rFonts w:ascii="Arial" w:hAnsi="Arial" w:cs="Arial"/>
          <w:color w:val="000000" w:themeColor="text1"/>
          <w:szCs w:val="22"/>
        </w:rPr>
        <w:t>Wodli</w:t>
      </w:r>
      <w:proofErr w:type="spellEnd"/>
      <w:r w:rsidRPr="008D07D1">
        <w:rPr>
          <w:rFonts w:ascii="Arial" w:hAnsi="Arial" w:cs="Arial"/>
          <w:color w:val="000000" w:themeColor="text1"/>
          <w:szCs w:val="22"/>
        </w:rPr>
        <w:t xml:space="preserve"> et du boulevard du Président Wilson"</w:t>
      </w:r>
    </w:p>
    <w:p w14:paraId="4411BC42" w14:textId="77777777" w:rsidR="00732687" w:rsidRPr="008D07D1" w:rsidRDefault="007B52A5" w:rsidP="00276466">
      <w:pPr>
        <w:pStyle w:val="Corpsdetexte"/>
        <w:numPr>
          <w:ilvl w:val="0"/>
          <w:numId w:val="12"/>
        </w:numPr>
        <w:jc w:val="both"/>
        <w:rPr>
          <w:rFonts w:ascii="Arial" w:hAnsi="Arial" w:cs="Arial"/>
          <w:color w:val="000000" w:themeColor="text1"/>
          <w:szCs w:val="22"/>
        </w:rPr>
      </w:pPr>
      <w:r w:rsidRPr="008D07D1">
        <w:rPr>
          <w:rFonts w:ascii="Arial" w:hAnsi="Arial" w:cs="Arial"/>
          <w:color w:val="000000" w:themeColor="text1"/>
          <w:szCs w:val="22"/>
        </w:rPr>
        <w:t>une contrainte : "la hauteur maximum mesurée à l’égout principal des toitures sera de 20 mètres sur une profondeur de 30 mètres à compter de l’alignement de ces voies"</w:t>
      </w:r>
    </w:p>
    <w:p w14:paraId="7770062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Si la condition est respectée, la contrainte s'applique.</w:t>
      </w:r>
    </w:p>
    <w:p w14:paraId="1FA88EF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Le standard CNIG SRU niveau 2 permet de modéliser ces conditions et ces contraintes.</w:t>
      </w:r>
    </w:p>
    <w:p w14:paraId="20804A68" w14:textId="77777777" w:rsidR="00732687" w:rsidRPr="008D07D1" w:rsidRDefault="00732687" w:rsidP="00276466">
      <w:pPr>
        <w:pStyle w:val="Corpsdetexte"/>
        <w:jc w:val="both"/>
        <w:rPr>
          <w:rFonts w:ascii="Arial" w:hAnsi="Arial" w:cs="Arial"/>
          <w:color w:val="000000" w:themeColor="text1"/>
          <w:szCs w:val="22"/>
        </w:rPr>
      </w:pPr>
    </w:p>
    <w:tbl>
      <w:tblPr>
        <w:tblStyle w:val="Grilledutableau"/>
        <w:tblW w:w="9854" w:type="dxa"/>
        <w:tblLayout w:type="fixed"/>
        <w:tblLook w:val="04A0" w:firstRow="1" w:lastRow="0" w:firstColumn="1" w:lastColumn="0" w:noHBand="0" w:noVBand="1"/>
      </w:tblPr>
      <w:tblGrid>
        <w:gridCol w:w="1235"/>
        <w:gridCol w:w="2410"/>
        <w:gridCol w:w="3551"/>
        <w:gridCol w:w="687"/>
        <w:gridCol w:w="1971"/>
      </w:tblGrid>
      <w:tr w:rsidR="00732687" w:rsidRPr="008D07D1" w14:paraId="1ADC9A24" w14:textId="77777777">
        <w:tc>
          <w:tcPr>
            <w:tcW w:w="9854" w:type="dxa"/>
            <w:gridSpan w:val="5"/>
          </w:tcPr>
          <w:p w14:paraId="74B33A9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Nom de la table : </w:t>
            </w:r>
            <w:proofErr w:type="spellStart"/>
            <w:r w:rsidRPr="008D07D1">
              <w:rPr>
                <w:rFonts w:ascii="Arial" w:hAnsi="Arial" w:cs="Arial"/>
                <w:color w:val="000000" w:themeColor="text1"/>
                <w:szCs w:val="22"/>
              </w:rPr>
              <w:t>Regle</w:t>
            </w:r>
            <w:proofErr w:type="spellEnd"/>
          </w:p>
        </w:tc>
      </w:tr>
      <w:tr w:rsidR="00732687" w:rsidRPr="008D07D1" w14:paraId="7AFDBD53" w14:textId="77777777">
        <w:tc>
          <w:tcPr>
            <w:tcW w:w="9854" w:type="dxa"/>
            <w:gridSpan w:val="5"/>
          </w:tcPr>
          <w:p w14:paraId="1C12095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Règles du texte d'un contenu d'article de règlement d'urbanisme</w:t>
            </w:r>
          </w:p>
        </w:tc>
      </w:tr>
      <w:tr w:rsidR="00732687" w:rsidRPr="008D07D1" w14:paraId="169F35DC" w14:textId="77777777">
        <w:tc>
          <w:tcPr>
            <w:tcW w:w="1235" w:type="dxa"/>
          </w:tcPr>
          <w:p w14:paraId="73550E1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2410" w:type="dxa"/>
          </w:tcPr>
          <w:p w14:paraId="210B5D3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3551" w:type="dxa"/>
          </w:tcPr>
          <w:p w14:paraId="4C0378A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Exemples</w:t>
            </w:r>
          </w:p>
        </w:tc>
        <w:tc>
          <w:tcPr>
            <w:tcW w:w="687" w:type="dxa"/>
          </w:tcPr>
          <w:p w14:paraId="3C391DB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971" w:type="dxa"/>
          </w:tcPr>
          <w:p w14:paraId="763627B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Contraintes sur l’attribut</w:t>
            </w:r>
          </w:p>
        </w:tc>
      </w:tr>
      <w:tr w:rsidR="00732687" w:rsidRPr="008D07D1" w14:paraId="5A7C9342" w14:textId="77777777">
        <w:tc>
          <w:tcPr>
            <w:tcW w:w="1235" w:type="dxa"/>
          </w:tcPr>
          <w:p w14:paraId="74E1F563"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idRegle</w:t>
            </w:r>
            <w:proofErr w:type="spellEnd"/>
          </w:p>
        </w:tc>
        <w:tc>
          <w:tcPr>
            <w:tcW w:w="2410" w:type="dxa"/>
          </w:tcPr>
          <w:p w14:paraId="1B8FC73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la règle structurée</w:t>
            </w:r>
          </w:p>
        </w:tc>
        <w:tc>
          <w:tcPr>
            <w:tcW w:w="3551" w:type="dxa"/>
          </w:tcPr>
          <w:p w14:paraId="75DA19FC" w14:textId="71179AF4" w:rsidR="00732687" w:rsidRPr="008D07D1" w:rsidRDefault="007B52A5" w:rsidP="00276466">
            <w:pPr>
              <w:spacing w:after="200" w:line="276" w:lineRule="auto"/>
              <w:jc w:val="both"/>
              <w:rPr>
                <w:rFonts w:ascii="Arial" w:hAnsi="Arial" w:cs="Arial"/>
                <w:szCs w:val="22"/>
              </w:rPr>
            </w:pPr>
            <w:r w:rsidRPr="008D07D1">
              <w:rPr>
                <w:rFonts w:ascii="Arial" w:hAnsi="Arial" w:cs="Arial"/>
                <w:szCs w:val="22"/>
              </w:rPr>
              <w:t>44712_PLU_20041103/</w:t>
            </w:r>
            <w:proofErr w:type="spellStart"/>
            <w:r w:rsidRPr="008D07D1">
              <w:rPr>
                <w:rFonts w:ascii="Arial" w:hAnsi="Arial" w:cs="Arial"/>
                <w:szCs w:val="22"/>
              </w:rPr>
              <w:t>reglement</w:t>
            </w:r>
            <w:proofErr w:type="spellEnd"/>
            <w:r w:rsidRPr="008D07D1">
              <w:rPr>
                <w:rFonts w:ascii="Arial" w:hAnsi="Arial" w:cs="Arial"/>
                <w:szCs w:val="22"/>
              </w:rPr>
              <w:t>/UE/contenu01/r</w:t>
            </w:r>
            <w:r w:rsidR="00D27C37" w:rsidRPr="008D07D1">
              <w:rPr>
                <w:rFonts w:ascii="Arial" w:hAnsi="Arial" w:cs="Arial"/>
                <w:szCs w:val="22"/>
              </w:rPr>
              <w:t>e</w:t>
            </w:r>
            <w:r w:rsidR="00421DC7" w:rsidRPr="008D07D1">
              <w:rPr>
                <w:rFonts w:ascii="Arial" w:hAnsi="Arial" w:cs="Arial"/>
                <w:szCs w:val="22"/>
              </w:rPr>
              <w:t>gl</w:t>
            </w:r>
            <w:r w:rsidR="00D27C37" w:rsidRPr="008D07D1">
              <w:rPr>
                <w:rFonts w:ascii="Arial" w:hAnsi="Arial" w:cs="Arial"/>
                <w:szCs w:val="22"/>
              </w:rPr>
              <w:t>e</w:t>
            </w:r>
            <w:r w:rsidRPr="008D07D1">
              <w:rPr>
                <w:rFonts w:ascii="Arial" w:hAnsi="Arial" w:cs="Arial"/>
                <w:szCs w:val="22"/>
              </w:rPr>
              <w:t>01</w:t>
            </w:r>
          </w:p>
          <w:p w14:paraId="4B23E1AA" w14:textId="72BA8D64"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szCs w:val="22"/>
              </w:rPr>
              <w:t>44712_PLU_20041103/</w:t>
            </w:r>
            <w:proofErr w:type="spellStart"/>
            <w:r w:rsidRPr="008D07D1">
              <w:rPr>
                <w:rFonts w:ascii="Arial" w:hAnsi="Arial" w:cs="Arial"/>
                <w:szCs w:val="22"/>
              </w:rPr>
              <w:t>reglement</w:t>
            </w:r>
            <w:proofErr w:type="spellEnd"/>
            <w:r w:rsidRPr="008D07D1">
              <w:rPr>
                <w:rFonts w:ascii="Arial" w:hAnsi="Arial" w:cs="Arial"/>
                <w:szCs w:val="22"/>
              </w:rPr>
              <w:t>/UE/UE2/contenu02/</w:t>
            </w:r>
            <w:r w:rsidR="00421DC7" w:rsidRPr="008D07D1">
              <w:rPr>
                <w:rFonts w:ascii="Arial" w:hAnsi="Arial" w:cs="Arial"/>
                <w:szCs w:val="22"/>
              </w:rPr>
              <w:t>r</w:t>
            </w:r>
            <w:r w:rsidR="00D27C37" w:rsidRPr="008D07D1">
              <w:rPr>
                <w:rFonts w:ascii="Arial" w:hAnsi="Arial" w:cs="Arial"/>
                <w:szCs w:val="22"/>
              </w:rPr>
              <w:t>e</w:t>
            </w:r>
            <w:r w:rsidR="00421DC7" w:rsidRPr="008D07D1">
              <w:rPr>
                <w:rFonts w:ascii="Arial" w:hAnsi="Arial" w:cs="Arial"/>
                <w:szCs w:val="22"/>
              </w:rPr>
              <w:t>gl</w:t>
            </w:r>
            <w:r w:rsidR="00D27C37" w:rsidRPr="008D07D1">
              <w:rPr>
                <w:rFonts w:ascii="Arial" w:hAnsi="Arial" w:cs="Arial"/>
                <w:szCs w:val="22"/>
              </w:rPr>
              <w:t>e</w:t>
            </w:r>
            <w:r w:rsidRPr="008D07D1">
              <w:rPr>
                <w:rFonts w:ascii="Arial" w:hAnsi="Arial" w:cs="Arial"/>
                <w:szCs w:val="22"/>
              </w:rPr>
              <w:t>01</w:t>
            </w:r>
          </w:p>
        </w:tc>
        <w:tc>
          <w:tcPr>
            <w:tcW w:w="687" w:type="dxa"/>
          </w:tcPr>
          <w:p w14:paraId="3A95202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971" w:type="dxa"/>
          </w:tcPr>
          <w:p w14:paraId="0600745C"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Multiplicité [1-1]</w:t>
            </w:r>
          </w:p>
        </w:tc>
      </w:tr>
    </w:tbl>
    <w:p w14:paraId="782A40C3" w14:textId="77777777" w:rsidR="00732687" w:rsidRPr="008D07D1" w:rsidRDefault="00732687" w:rsidP="00276466">
      <w:pPr>
        <w:pStyle w:val="Corpsdetexte"/>
        <w:jc w:val="both"/>
        <w:rPr>
          <w:rFonts w:ascii="Arial" w:hAnsi="Arial" w:cs="Arial"/>
          <w:color w:val="000000" w:themeColor="text1"/>
          <w:szCs w:val="22"/>
        </w:rPr>
      </w:pPr>
    </w:p>
    <w:p w14:paraId="0803675D" w14:textId="77777777" w:rsidR="00732687" w:rsidRPr="008D07D1" w:rsidRDefault="007B52A5" w:rsidP="00276466">
      <w:pPr>
        <w:jc w:val="both"/>
        <w:rPr>
          <w:rFonts w:ascii="Arial" w:hAnsi="Arial" w:cs="Arial"/>
          <w:szCs w:val="22"/>
        </w:rPr>
      </w:pPr>
      <w:r w:rsidRPr="008D07D1">
        <w:rPr>
          <w:rFonts w:ascii="Arial" w:hAnsi="Arial" w:cs="Arial"/>
          <w:szCs w:val="22"/>
        </w:rPr>
        <w:t xml:space="preserve">L'identifiant est construit à partir de l’identifiant </w:t>
      </w:r>
      <w:proofErr w:type="spellStart"/>
      <w:r w:rsidRPr="008D07D1">
        <w:rPr>
          <w:rFonts w:ascii="Arial" w:hAnsi="Arial" w:cs="Arial"/>
          <w:szCs w:val="22"/>
        </w:rPr>
        <w:t>idContenu</w:t>
      </w:r>
      <w:proofErr w:type="spellEnd"/>
      <w:r w:rsidRPr="008D07D1">
        <w:rPr>
          <w:rFonts w:ascii="Arial" w:hAnsi="Arial" w:cs="Arial"/>
          <w:szCs w:val="22"/>
        </w:rPr>
        <w:t xml:space="preserve"> du contenu auquel la règle est associée en y ajoutant le suffixe « </w:t>
      </w:r>
      <w:proofErr w:type="spellStart"/>
      <w:r w:rsidRPr="008D07D1">
        <w:rPr>
          <w:rFonts w:ascii="Arial" w:hAnsi="Arial" w:cs="Arial"/>
          <w:szCs w:val="22"/>
        </w:rPr>
        <w:t>regle</w:t>
      </w:r>
      <w:proofErr w:type="spellEnd"/>
      <w:r w:rsidRPr="008D07D1">
        <w:rPr>
          <w:rFonts w:ascii="Arial" w:hAnsi="Arial" w:cs="Arial"/>
          <w:szCs w:val="22"/>
        </w:rPr>
        <w:t> » suivi d’un numéro incrémental à 2 chiffres.</w:t>
      </w:r>
    </w:p>
    <w:p w14:paraId="05A10B45" w14:textId="77777777" w:rsidR="00732687" w:rsidRPr="008D07D1" w:rsidRDefault="00732687" w:rsidP="00276466">
      <w:pPr>
        <w:pStyle w:val="Titre3mod"/>
        <w:jc w:val="both"/>
        <w:rPr>
          <w:rFonts w:ascii="Arial" w:hAnsi="Arial" w:cs="Arial"/>
          <w:color w:val="000000" w:themeColor="text1"/>
          <w:sz w:val="22"/>
          <w:szCs w:val="22"/>
        </w:rPr>
      </w:pPr>
    </w:p>
    <w:p w14:paraId="0E39F730" w14:textId="77777777" w:rsidR="00732687" w:rsidRPr="008D07D1" w:rsidRDefault="00732687" w:rsidP="00276466">
      <w:pPr>
        <w:pStyle w:val="Titre3mod"/>
        <w:jc w:val="both"/>
        <w:rPr>
          <w:rFonts w:ascii="Arial" w:hAnsi="Arial" w:cs="Arial"/>
          <w:color w:val="000000" w:themeColor="text1"/>
          <w:sz w:val="22"/>
          <w:szCs w:val="22"/>
        </w:rPr>
      </w:pPr>
    </w:p>
    <w:tbl>
      <w:tblPr>
        <w:tblW w:w="5000" w:type="pct"/>
        <w:tblInd w:w="55" w:type="dxa"/>
        <w:tblLayout w:type="fixed"/>
        <w:tblCellMar>
          <w:top w:w="55" w:type="dxa"/>
          <w:left w:w="55" w:type="dxa"/>
          <w:bottom w:w="55" w:type="dxa"/>
          <w:right w:w="55" w:type="dxa"/>
        </w:tblCellMar>
        <w:tblLook w:val="04A0" w:firstRow="1" w:lastRow="0" w:firstColumn="1" w:lastColumn="0" w:noHBand="0" w:noVBand="1"/>
      </w:tblPr>
      <w:tblGrid>
        <w:gridCol w:w="9628"/>
      </w:tblGrid>
      <w:tr w:rsidR="00732687" w:rsidRPr="008D07D1" w14:paraId="259A00FB" w14:textId="77777777">
        <w:tc>
          <w:tcPr>
            <w:tcW w:w="9638" w:type="dxa"/>
            <w:tcBorders>
              <w:top w:val="single" w:sz="4" w:space="0" w:color="000000"/>
              <w:left w:val="single" w:sz="4" w:space="0" w:color="000000"/>
              <w:bottom w:val="single" w:sz="4" w:space="0" w:color="000000"/>
              <w:right w:val="single" w:sz="4" w:space="0" w:color="000000"/>
            </w:tcBorders>
            <w:shd w:val="clear" w:color="auto" w:fill="auto"/>
          </w:tcPr>
          <w:p w14:paraId="60CCAADA" w14:textId="77777777" w:rsidR="00732687" w:rsidRPr="008D07D1" w:rsidRDefault="007B52A5" w:rsidP="00276466">
            <w:pPr>
              <w:pStyle w:val="Contenudetableau"/>
              <w:jc w:val="both"/>
              <w:rPr>
                <w:rFonts w:ascii="Arial" w:hAnsi="Arial" w:cs="Arial"/>
                <w:szCs w:val="22"/>
              </w:rPr>
            </w:pPr>
            <w:r w:rsidRPr="008D07D1">
              <w:rPr>
                <w:rFonts w:ascii="Arial" w:hAnsi="Arial" w:cs="Arial"/>
                <w:szCs w:val="22"/>
              </w:rPr>
              <w:t>Les attributs peuvent avoir diverses multiplicités :</w:t>
            </w:r>
          </w:p>
          <w:p w14:paraId="26C352CD" w14:textId="62F73258" w:rsidR="00732687" w:rsidRPr="008D07D1" w:rsidRDefault="007B52A5" w:rsidP="00276466">
            <w:pPr>
              <w:pStyle w:val="Contenudetableau"/>
              <w:numPr>
                <w:ilvl w:val="0"/>
                <w:numId w:val="20"/>
              </w:numPr>
              <w:spacing w:before="57"/>
              <w:ind w:left="340" w:hanging="170"/>
              <w:jc w:val="both"/>
              <w:rPr>
                <w:rFonts w:ascii="Arial" w:hAnsi="Arial" w:cs="Arial"/>
              </w:rPr>
            </w:pPr>
            <w:r w:rsidRPr="008D07D1">
              <w:rPr>
                <w:rFonts w:ascii="Arial" w:hAnsi="Arial" w:cs="Arial"/>
                <w:szCs w:val="22"/>
              </w:rPr>
              <w:t>Par défaut, cette multiplicité est 1 : quel que soit l’objet de la classe, l’attribut a une seule occurrence. Par exemple, selon le modèle, la multiplicité de l’attribut « </w:t>
            </w:r>
            <w:proofErr w:type="spellStart"/>
            <w:r w:rsidRPr="008D07D1">
              <w:rPr>
                <w:rFonts w:ascii="Arial" w:hAnsi="Arial" w:cs="Arial"/>
                <w:szCs w:val="22"/>
              </w:rPr>
              <w:t>idContrainte</w:t>
            </w:r>
            <w:proofErr w:type="spellEnd"/>
            <w:r w:rsidRPr="008D07D1">
              <w:rPr>
                <w:rFonts w:ascii="Arial" w:hAnsi="Arial" w:cs="Arial"/>
                <w:szCs w:val="22"/>
              </w:rPr>
              <w:t xml:space="preserve">» de la classe </w:t>
            </w:r>
            <w:r w:rsidR="00421DC7" w:rsidRPr="008D07D1">
              <w:rPr>
                <w:rFonts w:ascii="Arial" w:hAnsi="Arial" w:cs="Arial"/>
                <w:szCs w:val="22"/>
              </w:rPr>
              <w:t>Contrainte est</w:t>
            </w:r>
            <w:r w:rsidRPr="008D07D1">
              <w:rPr>
                <w:rFonts w:ascii="Arial" w:hAnsi="Arial" w:cs="Arial"/>
                <w:szCs w:val="22"/>
              </w:rPr>
              <w:t xml:space="preserve"> 1, ce qui signifie que chaque contrainte doit avoir un identifiant unique, i.e. une et une seule occurrence pour cet attribut « id ». Cela indique que le renseignement l’attribut est obligatoire</w:t>
            </w:r>
          </w:p>
          <w:p w14:paraId="2E4C41A3" w14:textId="77777777" w:rsidR="00732687" w:rsidRPr="008D07D1" w:rsidRDefault="007B52A5" w:rsidP="00276466">
            <w:pPr>
              <w:pStyle w:val="Contenudetableau"/>
              <w:numPr>
                <w:ilvl w:val="0"/>
                <w:numId w:val="20"/>
              </w:numPr>
              <w:spacing w:before="57"/>
              <w:ind w:left="340" w:hanging="170"/>
              <w:jc w:val="both"/>
              <w:rPr>
                <w:rFonts w:ascii="Arial" w:hAnsi="Arial" w:cs="Arial"/>
              </w:rPr>
            </w:pPr>
            <w:r w:rsidRPr="008D07D1">
              <w:rPr>
                <w:rFonts w:ascii="Arial" w:hAnsi="Arial" w:cs="Arial"/>
                <w:szCs w:val="22"/>
              </w:rPr>
              <w:t>[0..1] : selon les objets de la classe, l’attribut n’a aucune occurrence ou il a une occurrence. Par exemple, selon le modèle, la multiplicité de l’attribut </w:t>
            </w:r>
            <w:proofErr w:type="spellStart"/>
            <w:r w:rsidRPr="008D07D1">
              <w:rPr>
                <w:rFonts w:ascii="Arial" w:hAnsi="Arial" w:cs="Arial"/>
                <w:szCs w:val="22"/>
              </w:rPr>
              <w:t>coeffParking</w:t>
            </w:r>
            <w:proofErr w:type="spellEnd"/>
            <w:r w:rsidRPr="008D07D1">
              <w:rPr>
                <w:rFonts w:ascii="Arial" w:hAnsi="Arial" w:cs="Arial"/>
                <w:szCs w:val="22"/>
              </w:rPr>
              <w:t xml:space="preserve"> de la classe </w:t>
            </w:r>
            <w:proofErr w:type="spellStart"/>
            <w:r w:rsidRPr="008D07D1">
              <w:rPr>
                <w:rFonts w:ascii="Arial" w:hAnsi="Arial" w:cs="Arial"/>
                <w:szCs w:val="22"/>
              </w:rPr>
              <w:t>CoefficientBiotope</w:t>
            </w:r>
            <w:proofErr w:type="spellEnd"/>
            <w:r w:rsidRPr="008D07D1">
              <w:rPr>
                <w:rFonts w:ascii="Arial" w:hAnsi="Arial" w:cs="Arial"/>
                <w:szCs w:val="22"/>
              </w:rPr>
              <w:t xml:space="preserve"> est [0..1], ce qui signifie qu’un coefficient biotope peut prendre en compte le coefficient de surface d’un parking (s’il existe un parking) ou zéro valeur (s’il n’existe pas de parking). L’attribut est optionnel.</w:t>
            </w:r>
          </w:p>
          <w:p w14:paraId="3E7EE8C6" w14:textId="77777777" w:rsidR="00732687" w:rsidRPr="008D07D1" w:rsidRDefault="007B52A5" w:rsidP="00276466">
            <w:pPr>
              <w:pStyle w:val="Contenudetableau"/>
              <w:numPr>
                <w:ilvl w:val="0"/>
                <w:numId w:val="20"/>
              </w:numPr>
              <w:spacing w:before="57"/>
              <w:ind w:left="340" w:hanging="170"/>
              <w:jc w:val="both"/>
              <w:rPr>
                <w:rFonts w:ascii="Arial" w:hAnsi="Arial" w:cs="Arial"/>
              </w:rPr>
            </w:pPr>
            <w:r w:rsidRPr="008D07D1">
              <w:rPr>
                <w:rFonts w:ascii="Arial" w:hAnsi="Arial" w:cs="Arial"/>
                <w:szCs w:val="22"/>
              </w:rPr>
              <w:t>[1 ..*] : selon les objets de la classe, l’attribut peut avoir un nombre quelconque d’occurrences mais il doit au moins en avoir une. Par exemple, selon le modèle, la multiplicité de l’attribut type de la classe Condition est [1..*], ce qui signifie que chaque contrainte peut avoir différents types (</w:t>
            </w:r>
            <w:proofErr w:type="spellStart"/>
            <w:r w:rsidRPr="008D07D1">
              <w:rPr>
                <w:rFonts w:ascii="Arial" w:hAnsi="Arial" w:cs="Arial"/>
                <w:szCs w:val="22"/>
              </w:rPr>
              <w:t>BandeConstructibilite</w:t>
            </w:r>
            <w:proofErr w:type="spellEnd"/>
            <w:r w:rsidRPr="008D07D1">
              <w:rPr>
                <w:rFonts w:ascii="Arial" w:hAnsi="Arial" w:cs="Arial"/>
                <w:szCs w:val="22"/>
              </w:rPr>
              <w:t xml:space="preserve"> ; </w:t>
            </w:r>
            <w:proofErr w:type="spellStart"/>
            <w:r w:rsidRPr="008D07D1">
              <w:rPr>
                <w:rFonts w:ascii="Arial" w:hAnsi="Arial" w:cs="Arial"/>
                <w:szCs w:val="22"/>
              </w:rPr>
              <w:t>TypeBatiment</w:t>
            </w:r>
            <w:proofErr w:type="spellEnd"/>
            <w:r w:rsidRPr="008D07D1">
              <w:rPr>
                <w:rFonts w:ascii="Arial" w:hAnsi="Arial" w:cs="Arial"/>
                <w:szCs w:val="22"/>
              </w:rPr>
              <w:t xml:space="preserve"> ; </w:t>
            </w:r>
            <w:proofErr w:type="spellStart"/>
            <w:r w:rsidRPr="008D07D1">
              <w:rPr>
                <w:rFonts w:ascii="Arial" w:hAnsi="Arial" w:cs="Arial"/>
                <w:szCs w:val="22"/>
              </w:rPr>
              <w:t>DimensionParcelle</w:t>
            </w:r>
            <w:proofErr w:type="spellEnd"/>
            <w:r w:rsidRPr="008D07D1">
              <w:rPr>
                <w:rFonts w:ascii="Arial" w:hAnsi="Arial" w:cs="Arial"/>
                <w:szCs w:val="22"/>
              </w:rPr>
              <w:t xml:space="preserve"> ; </w:t>
            </w:r>
            <w:proofErr w:type="spellStart"/>
            <w:r w:rsidRPr="008D07D1">
              <w:rPr>
                <w:rFonts w:ascii="Arial" w:hAnsi="Arial" w:cs="Arial"/>
                <w:szCs w:val="22"/>
              </w:rPr>
              <w:t>VoirieBordante</w:t>
            </w:r>
            <w:proofErr w:type="spellEnd"/>
            <w:r w:rsidRPr="008D07D1">
              <w:rPr>
                <w:rFonts w:ascii="Arial" w:hAnsi="Arial" w:cs="Arial"/>
                <w:szCs w:val="22"/>
              </w:rPr>
              <w:t>)  nombre strictement positif de conditions, ce nombre pouvant varier selon les règlements des PLU.</w:t>
            </w:r>
          </w:p>
          <w:p w14:paraId="25B4D69D" w14:textId="77777777" w:rsidR="00732687" w:rsidRPr="008D07D1" w:rsidRDefault="007B52A5" w:rsidP="00276466">
            <w:pPr>
              <w:pStyle w:val="Contenudetableau"/>
              <w:numPr>
                <w:ilvl w:val="0"/>
                <w:numId w:val="20"/>
              </w:numPr>
              <w:spacing w:before="57"/>
              <w:ind w:left="340" w:hanging="170"/>
              <w:jc w:val="both"/>
              <w:rPr>
                <w:rFonts w:ascii="Arial" w:hAnsi="Arial" w:cs="Arial"/>
              </w:rPr>
            </w:pPr>
            <w:r w:rsidRPr="008D07D1">
              <w:rPr>
                <w:rFonts w:ascii="Arial" w:hAnsi="Arial" w:cs="Arial"/>
                <w:szCs w:val="22"/>
              </w:rPr>
              <w:t>[0..*] : selon les objets de la classe, l’attribut peut avoir un nombre quelconque d’occurrences, il peut n’en avoir aucune. Par exemple, selon le modèle, la multiplicité de l’attribut « commentaire » de la classe Condition est [0..*], ce qui signifie que chaque condition peut être associé à aucun ou plusieurs commentaires, ce nombre pouvant varier selon les règlements écrits des PLU.</w:t>
            </w:r>
          </w:p>
        </w:tc>
      </w:tr>
    </w:tbl>
    <w:p w14:paraId="20245CA6" w14:textId="77777777" w:rsidR="00732687" w:rsidRPr="008D07D1" w:rsidRDefault="00732687" w:rsidP="00276466">
      <w:pPr>
        <w:pStyle w:val="Titre3mod"/>
        <w:jc w:val="both"/>
        <w:rPr>
          <w:rStyle w:val="Titre4Car"/>
          <w:rFonts w:ascii="Arial" w:hAnsi="Arial" w:cs="Arial"/>
          <w:bCs/>
          <w:i w:val="0"/>
          <w:color w:val="000000" w:themeColor="text1"/>
          <w:sz w:val="22"/>
          <w:szCs w:val="22"/>
        </w:rPr>
      </w:pPr>
    </w:p>
    <w:p w14:paraId="2E032060" w14:textId="77777777" w:rsidR="00732687" w:rsidRPr="008D07D1" w:rsidRDefault="007B52A5" w:rsidP="00276466">
      <w:pPr>
        <w:pStyle w:val="Titre3"/>
        <w:numPr>
          <w:ilvl w:val="2"/>
          <w:numId w:val="11"/>
        </w:numPr>
        <w:jc w:val="both"/>
        <w:rPr>
          <w:rFonts w:ascii="Arial" w:hAnsi="Arial" w:cs="Arial"/>
        </w:rPr>
      </w:pPr>
      <w:bookmarkStart w:id="97" w:name="_Toc164181824"/>
      <w:bookmarkStart w:id="98" w:name="_Toc174032940"/>
      <w:r w:rsidRPr="008D07D1">
        <w:rPr>
          <w:rFonts w:ascii="Arial" w:hAnsi="Arial" w:cs="Arial"/>
        </w:rPr>
        <w:t>Classes Opérateurs</w:t>
      </w:r>
      <w:bookmarkEnd w:id="97"/>
      <w:bookmarkEnd w:id="98"/>
    </w:p>
    <w:p w14:paraId="48FDD512" w14:textId="536778D4" w:rsidR="00732687" w:rsidRPr="008D07D1" w:rsidRDefault="00732687" w:rsidP="00276466">
      <w:pPr>
        <w:pStyle w:val="Titre3mod"/>
        <w:jc w:val="both"/>
        <w:rPr>
          <w:rFonts w:ascii="Arial" w:hAnsi="Arial" w:cs="Arial"/>
          <w:color w:val="000000" w:themeColor="text1"/>
          <w:sz w:val="22"/>
          <w:szCs w:val="22"/>
        </w:rPr>
      </w:pPr>
    </w:p>
    <w:p w14:paraId="4CE3F758" w14:textId="77777777"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Les classes Condition et Contraintes peuvent être chaînées avec les opérateurs ET/OU.</w:t>
      </w:r>
    </w:p>
    <w:p w14:paraId="6094C2B5" w14:textId="77777777"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 xml:space="preserve">Comme plusieurs conditions et contraintes sont possibles, le chaînage permet d'associer plusieurs conditions et contraintes unitaires par un opérateur logique (ET, OU) pour former des règles, par exemple sous cette forme : (condition_1 ET condition_2) OU condition_3. </w:t>
      </w:r>
    </w:p>
    <w:p w14:paraId="51AD5176" w14:textId="77777777"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Note 1 : Le « ET » l’emporte sur le « OU »</w:t>
      </w:r>
    </w:p>
    <w:p w14:paraId="011B05F8" w14:textId="77777777" w:rsidR="00732687" w:rsidRPr="008D07D1" w:rsidRDefault="00732687" w:rsidP="00276466">
      <w:pPr>
        <w:pStyle w:val="Titre3mod"/>
        <w:jc w:val="both"/>
        <w:rPr>
          <w:rFonts w:ascii="Arial" w:hAnsi="Arial" w:cs="Arial"/>
          <w:color w:val="000000" w:themeColor="text1"/>
          <w:sz w:val="22"/>
          <w:szCs w:val="22"/>
        </w:rPr>
      </w:pPr>
    </w:p>
    <w:p w14:paraId="04C0B65E" w14:textId="3972572E" w:rsidR="00732687" w:rsidRPr="008D07D1" w:rsidRDefault="007B52A5" w:rsidP="00276466">
      <w:pPr>
        <w:pStyle w:val="Titre3"/>
        <w:numPr>
          <w:ilvl w:val="2"/>
          <w:numId w:val="11"/>
        </w:numPr>
        <w:jc w:val="both"/>
        <w:rPr>
          <w:rFonts w:ascii="Arial" w:hAnsi="Arial" w:cs="Arial"/>
        </w:rPr>
      </w:pPr>
      <w:bookmarkStart w:id="99" w:name="_Toc164181825"/>
      <w:bookmarkStart w:id="100" w:name="_Toc174032941"/>
      <w:r w:rsidRPr="008D07D1">
        <w:rPr>
          <w:rFonts w:ascii="Arial" w:hAnsi="Arial" w:cs="Arial"/>
        </w:rPr>
        <w:t>Classe Condition</w:t>
      </w:r>
      <w:bookmarkEnd w:id="99"/>
      <w:bookmarkEnd w:id="100"/>
    </w:p>
    <w:p w14:paraId="7020DB42" w14:textId="77777777" w:rsidR="00732687" w:rsidRPr="008D07D1" w:rsidRDefault="007B52A5" w:rsidP="00276466">
      <w:pPr>
        <w:jc w:val="both"/>
        <w:rPr>
          <w:rFonts w:ascii="Arial" w:hAnsi="Arial" w:cs="Arial"/>
          <w:b/>
          <w:color w:val="000000" w:themeColor="text1"/>
          <w:szCs w:val="22"/>
          <w:u w:val="single"/>
        </w:rPr>
      </w:pPr>
      <w:bookmarkStart w:id="101" w:name="__RefHeading___Toc15955_29865493401"/>
      <w:bookmarkEnd w:id="101"/>
      <w:r w:rsidRPr="008D07D1">
        <w:rPr>
          <w:rFonts w:ascii="Arial" w:hAnsi="Arial" w:cs="Arial"/>
          <w:b/>
          <w:color w:val="000000" w:themeColor="text1"/>
          <w:szCs w:val="22"/>
          <w:u w:val="single"/>
        </w:rPr>
        <w:t>Définition :</w:t>
      </w:r>
    </w:p>
    <w:p w14:paraId="378877A2" w14:textId="00842E8E"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La classe Condition définit une condition devant être vérifiée pour que la contrainte s'applique. La classe Condition est abstraite, différentes classes peuvent l'instancier et prendre la forme de différentes conditions (</w:t>
      </w:r>
      <w:proofErr w:type="spellStart"/>
      <w:r w:rsidRPr="008D07D1">
        <w:rPr>
          <w:rFonts w:ascii="Arial" w:hAnsi="Arial" w:cs="Arial"/>
          <w:color w:val="000000" w:themeColor="text1"/>
          <w:szCs w:val="22"/>
        </w:rPr>
        <w:t>ChampApplication</w:t>
      </w:r>
      <w:proofErr w:type="spellEnd"/>
      <w:r w:rsidRPr="008D07D1">
        <w:rPr>
          <w:rFonts w:ascii="Arial" w:hAnsi="Arial" w:cs="Arial"/>
          <w:color w:val="000000" w:themeColor="text1"/>
          <w:szCs w:val="22"/>
        </w:rPr>
        <w:t xml:space="preserve">, </w:t>
      </w:r>
      <w:proofErr w:type="spellStart"/>
      <w:r w:rsidRPr="008D07D1">
        <w:rPr>
          <w:rFonts w:ascii="Arial" w:hAnsi="Arial" w:cs="Arial"/>
          <w:color w:val="000000" w:themeColor="text1"/>
          <w:szCs w:val="22"/>
        </w:rPr>
        <w:t>BandeConstructibilite</w:t>
      </w:r>
      <w:proofErr w:type="spellEnd"/>
      <w:r w:rsidRPr="008D07D1">
        <w:rPr>
          <w:rFonts w:ascii="Arial" w:hAnsi="Arial" w:cs="Arial"/>
          <w:color w:val="000000" w:themeColor="text1"/>
          <w:szCs w:val="22"/>
        </w:rPr>
        <w:t xml:space="preserve">, </w:t>
      </w:r>
      <w:proofErr w:type="spellStart"/>
      <w:r w:rsidRPr="008D07D1">
        <w:rPr>
          <w:rFonts w:ascii="Arial" w:hAnsi="Arial" w:cs="Arial"/>
          <w:color w:val="000000" w:themeColor="text1"/>
          <w:szCs w:val="22"/>
        </w:rPr>
        <w:t>TypeBatiment</w:t>
      </w:r>
      <w:proofErr w:type="spellEnd"/>
      <w:r w:rsidRPr="008D07D1">
        <w:rPr>
          <w:rFonts w:ascii="Arial" w:hAnsi="Arial" w:cs="Arial"/>
          <w:color w:val="000000" w:themeColor="text1"/>
          <w:szCs w:val="22"/>
        </w:rPr>
        <w:t xml:space="preserve">, </w:t>
      </w:r>
      <w:proofErr w:type="spellStart"/>
      <w:r w:rsidRPr="008D07D1">
        <w:rPr>
          <w:rFonts w:ascii="Arial" w:hAnsi="Arial" w:cs="Arial"/>
          <w:color w:val="000000" w:themeColor="text1"/>
          <w:szCs w:val="22"/>
        </w:rPr>
        <w:t>DimensionParcelle</w:t>
      </w:r>
      <w:proofErr w:type="spellEnd"/>
      <w:r w:rsidRPr="008D07D1">
        <w:rPr>
          <w:rFonts w:ascii="Arial" w:hAnsi="Arial" w:cs="Arial"/>
          <w:color w:val="000000" w:themeColor="text1"/>
          <w:szCs w:val="22"/>
        </w:rPr>
        <w:t xml:space="preserve">, </w:t>
      </w:r>
      <w:proofErr w:type="spellStart"/>
      <w:r w:rsidRPr="008D07D1">
        <w:rPr>
          <w:rFonts w:ascii="Arial" w:hAnsi="Arial" w:cs="Arial"/>
          <w:color w:val="000000" w:themeColor="text1"/>
          <w:szCs w:val="22"/>
        </w:rPr>
        <w:t>VoirieBordante</w:t>
      </w:r>
      <w:proofErr w:type="spellEnd"/>
      <w:r w:rsidRPr="008D07D1">
        <w:rPr>
          <w:rFonts w:ascii="Arial" w:hAnsi="Arial" w:cs="Arial"/>
          <w:color w:val="000000" w:themeColor="text1"/>
          <w:szCs w:val="22"/>
        </w:rPr>
        <w:t>, etc.) Un lien de généralisation implique que ces classes héritent de l’ensemble des attributs de la classe abstraite Condition.</w:t>
      </w:r>
    </w:p>
    <w:p w14:paraId="096257C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Exemples de condition :</w:t>
      </w:r>
    </w:p>
    <w:p w14:paraId="1CCEEDB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(Si) </w:t>
      </w:r>
      <w:proofErr w:type="spellStart"/>
      <w:r w:rsidRPr="008D07D1">
        <w:rPr>
          <w:rFonts w:ascii="Arial" w:hAnsi="Arial" w:cs="Arial"/>
          <w:color w:val="000000" w:themeColor="text1"/>
          <w:szCs w:val="22"/>
        </w:rPr>
        <w:t>VoirieBordante</w:t>
      </w:r>
      <w:proofErr w:type="spellEnd"/>
      <w:r w:rsidRPr="008D07D1">
        <w:rPr>
          <w:rFonts w:ascii="Arial" w:hAnsi="Arial" w:cs="Arial"/>
          <w:color w:val="000000" w:themeColor="text1"/>
          <w:szCs w:val="22"/>
        </w:rPr>
        <w:t xml:space="preserve"> est « Avenue Charles de Gaulle »</w:t>
      </w:r>
    </w:p>
    <w:p w14:paraId="4981B58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(Si) </w:t>
      </w:r>
      <w:proofErr w:type="spellStart"/>
      <w:r w:rsidRPr="008D07D1">
        <w:rPr>
          <w:rFonts w:ascii="Arial" w:hAnsi="Arial" w:cs="Arial"/>
          <w:color w:val="000000" w:themeColor="text1"/>
          <w:szCs w:val="22"/>
        </w:rPr>
        <w:t>DimensionParcelle</w:t>
      </w:r>
      <w:proofErr w:type="spellEnd"/>
      <w:r w:rsidRPr="008D07D1">
        <w:rPr>
          <w:rFonts w:ascii="Arial" w:hAnsi="Arial" w:cs="Arial"/>
          <w:color w:val="000000" w:themeColor="text1"/>
          <w:szCs w:val="22"/>
        </w:rPr>
        <w:t xml:space="preserve"> est inférieure à 500m²</w:t>
      </w:r>
    </w:p>
    <w:p w14:paraId="6A79A203" w14:textId="4FBF34BC"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Un champ commentaire est disponible pour renseigner les situations qui ne sont pas concernées par les conditions décrites dans ce standard. Par exemple dans certain PLU, il est possible de mesurer le retrait de manière orthogonale ou linéaire. Cela n’est pas toujours mentionné dans les règlements, ainsi les points de référence pour mesurer cette distance de retrait n’ont pas été modélisés dans le modèle UML du standard. Ils pourront être traités via le champ « commentaire ». </w:t>
      </w:r>
    </w:p>
    <w:p w14:paraId="57493CBB" w14:textId="520F97B8"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L’identifiant de la classe Condition est créé à partir de la règle structurante à laquelle les conditions sont associées et avec un nombre codé sur 2 chiffres de manière incrémentale. Un préfixe (cd</w:t>
      </w:r>
      <w:r w:rsidR="00421DC7" w:rsidRPr="008D07D1">
        <w:rPr>
          <w:rFonts w:ascii="Arial" w:hAnsi="Arial" w:cs="Arial"/>
          <w:color w:val="000000" w:themeColor="text1"/>
          <w:sz w:val="22"/>
          <w:szCs w:val="22"/>
        </w:rPr>
        <w:t xml:space="preserve"> </w:t>
      </w:r>
      <w:r w:rsidRPr="008D07D1">
        <w:rPr>
          <w:rFonts w:ascii="Arial" w:hAnsi="Arial" w:cs="Arial"/>
          <w:color w:val="000000" w:themeColor="text1"/>
          <w:sz w:val="22"/>
          <w:szCs w:val="22"/>
        </w:rPr>
        <w:t>pour condition) est ajouté de manière à éviter les doublons et spécifier le type d'objet associé à la classe.</w:t>
      </w:r>
    </w:p>
    <w:p w14:paraId="6B9E31EC" w14:textId="77777777" w:rsidR="00732687" w:rsidRPr="008D07D1" w:rsidRDefault="00732687" w:rsidP="00276466">
      <w:pPr>
        <w:pStyle w:val="Titre3mod"/>
        <w:jc w:val="both"/>
        <w:rPr>
          <w:rFonts w:ascii="Arial" w:hAnsi="Arial" w:cs="Arial"/>
          <w:color w:val="000000" w:themeColor="text1"/>
          <w:sz w:val="22"/>
          <w:szCs w:val="22"/>
        </w:rPr>
      </w:pPr>
    </w:p>
    <w:tbl>
      <w:tblPr>
        <w:tblStyle w:val="Grilledutableau"/>
        <w:tblW w:w="9854" w:type="dxa"/>
        <w:tblInd w:w="-108" w:type="dxa"/>
        <w:tblLayout w:type="fixed"/>
        <w:tblCellMar>
          <w:left w:w="5" w:type="dxa"/>
          <w:right w:w="103" w:type="dxa"/>
        </w:tblCellMar>
        <w:tblLook w:val="04A0" w:firstRow="1" w:lastRow="0" w:firstColumn="1" w:lastColumn="0" w:noHBand="0" w:noVBand="1"/>
      </w:tblPr>
      <w:tblGrid>
        <w:gridCol w:w="1094"/>
        <w:gridCol w:w="2606"/>
        <w:gridCol w:w="2504"/>
        <w:gridCol w:w="2473"/>
        <w:gridCol w:w="1177"/>
      </w:tblGrid>
      <w:tr w:rsidR="00732687" w:rsidRPr="008D07D1" w14:paraId="7F4BA974" w14:textId="77777777">
        <w:tc>
          <w:tcPr>
            <w:tcW w:w="9854" w:type="dxa"/>
            <w:gridSpan w:val="5"/>
          </w:tcPr>
          <w:p w14:paraId="2EEE194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table : Condition</w:t>
            </w:r>
          </w:p>
        </w:tc>
      </w:tr>
      <w:tr w:rsidR="00732687" w:rsidRPr="008D07D1" w14:paraId="5A1C0C79" w14:textId="77777777">
        <w:tc>
          <w:tcPr>
            <w:tcW w:w="9854" w:type="dxa"/>
            <w:gridSpan w:val="5"/>
            <w:tcBorders>
              <w:top w:val="nil"/>
            </w:tcBorders>
          </w:tcPr>
          <w:p w14:paraId="14B0B4F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Condition devant être vérifiée pour que la contrainte s'applique.</w:t>
            </w:r>
          </w:p>
        </w:tc>
      </w:tr>
      <w:tr w:rsidR="00732687" w:rsidRPr="008D07D1" w14:paraId="547964EF" w14:textId="77777777">
        <w:tc>
          <w:tcPr>
            <w:tcW w:w="1094" w:type="dxa"/>
            <w:tcBorders>
              <w:top w:val="nil"/>
              <w:right w:val="nil"/>
            </w:tcBorders>
          </w:tcPr>
          <w:p w14:paraId="0117718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2606" w:type="dxa"/>
            <w:tcBorders>
              <w:top w:val="nil"/>
              <w:right w:val="nil"/>
            </w:tcBorders>
          </w:tcPr>
          <w:p w14:paraId="7B69F26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2504" w:type="dxa"/>
            <w:tcBorders>
              <w:top w:val="nil"/>
              <w:right w:val="nil"/>
            </w:tcBorders>
          </w:tcPr>
          <w:p w14:paraId="2A85F88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Exemples</w:t>
            </w:r>
          </w:p>
        </w:tc>
        <w:tc>
          <w:tcPr>
            <w:tcW w:w="2473" w:type="dxa"/>
            <w:tcBorders>
              <w:top w:val="nil"/>
              <w:right w:val="nil"/>
            </w:tcBorders>
          </w:tcPr>
          <w:p w14:paraId="709CD3A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177" w:type="dxa"/>
            <w:tcBorders>
              <w:top w:val="nil"/>
            </w:tcBorders>
          </w:tcPr>
          <w:p w14:paraId="4B714BE5" w14:textId="3B3C57F1"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1B74694B" w14:textId="77777777">
        <w:tc>
          <w:tcPr>
            <w:tcW w:w="1094" w:type="dxa"/>
            <w:tcBorders>
              <w:top w:val="nil"/>
              <w:right w:val="nil"/>
            </w:tcBorders>
          </w:tcPr>
          <w:p w14:paraId="50220F5F" w14:textId="7F6F8CB6"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idCondition</w:t>
            </w:r>
            <w:proofErr w:type="spellEnd"/>
          </w:p>
        </w:tc>
        <w:tc>
          <w:tcPr>
            <w:tcW w:w="2606" w:type="dxa"/>
            <w:tcBorders>
              <w:top w:val="nil"/>
              <w:right w:val="nil"/>
            </w:tcBorders>
          </w:tcPr>
          <w:p w14:paraId="45B4949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la condition s’appliquant.</w:t>
            </w:r>
          </w:p>
        </w:tc>
        <w:tc>
          <w:tcPr>
            <w:tcW w:w="2504" w:type="dxa"/>
            <w:tcBorders>
              <w:top w:val="nil"/>
              <w:right w:val="nil"/>
            </w:tcBorders>
          </w:tcPr>
          <w:p w14:paraId="3BB53FF8" w14:textId="757619DA"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szCs w:val="22"/>
              </w:rPr>
              <w:t>44712_PLU_20041103/</w:t>
            </w:r>
            <w:proofErr w:type="spellStart"/>
            <w:r w:rsidRPr="008D07D1">
              <w:rPr>
                <w:rFonts w:ascii="Arial" w:hAnsi="Arial" w:cs="Arial"/>
                <w:szCs w:val="22"/>
              </w:rPr>
              <w:t>reglement</w:t>
            </w:r>
            <w:proofErr w:type="spellEnd"/>
            <w:r w:rsidRPr="008D07D1">
              <w:rPr>
                <w:rFonts w:ascii="Arial" w:hAnsi="Arial" w:cs="Arial"/>
                <w:szCs w:val="22"/>
              </w:rPr>
              <w:t>/UE/contenu01/regle02/cd01</w:t>
            </w:r>
          </w:p>
        </w:tc>
        <w:tc>
          <w:tcPr>
            <w:tcW w:w="2473" w:type="dxa"/>
            <w:tcBorders>
              <w:top w:val="nil"/>
              <w:right w:val="nil"/>
            </w:tcBorders>
          </w:tcPr>
          <w:p w14:paraId="19E738C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177" w:type="dxa"/>
            <w:tcBorders>
              <w:top w:val="nil"/>
            </w:tcBorders>
          </w:tcPr>
          <w:p w14:paraId="5679D886" w14:textId="15069A2F"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7695E0F2" w14:textId="77777777">
        <w:tc>
          <w:tcPr>
            <w:tcW w:w="1094" w:type="dxa"/>
            <w:tcBorders>
              <w:top w:val="nil"/>
              <w:right w:val="nil"/>
            </w:tcBorders>
          </w:tcPr>
          <w:p w14:paraId="5BF8293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2606" w:type="dxa"/>
            <w:tcBorders>
              <w:top w:val="nil"/>
              <w:right w:val="nil"/>
            </w:tcBorders>
          </w:tcPr>
          <w:p w14:paraId="5A518A4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condition s’appliquant.</w:t>
            </w:r>
          </w:p>
        </w:tc>
        <w:tc>
          <w:tcPr>
            <w:tcW w:w="2504" w:type="dxa"/>
            <w:tcBorders>
              <w:top w:val="nil"/>
              <w:right w:val="nil"/>
            </w:tcBorders>
          </w:tcPr>
          <w:p w14:paraId="0531BBB4" w14:textId="3955CA8D"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Avenue Charles de Gaulle</w:t>
            </w:r>
          </w:p>
        </w:tc>
        <w:tc>
          <w:tcPr>
            <w:tcW w:w="2473" w:type="dxa"/>
            <w:tcBorders>
              <w:top w:val="nil"/>
              <w:right w:val="nil"/>
            </w:tcBorders>
          </w:tcPr>
          <w:p w14:paraId="5FFAA4EE"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177" w:type="dxa"/>
            <w:tcBorders>
              <w:top w:val="nil"/>
            </w:tcBorders>
          </w:tcPr>
          <w:p w14:paraId="2D9635AC" w14:textId="2B485605"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[1-1]</w:t>
            </w:r>
          </w:p>
        </w:tc>
      </w:tr>
      <w:tr w:rsidR="00732687" w:rsidRPr="008D07D1" w14:paraId="24F6C770" w14:textId="77777777">
        <w:tc>
          <w:tcPr>
            <w:tcW w:w="1094" w:type="dxa"/>
            <w:tcBorders>
              <w:top w:val="nil"/>
              <w:right w:val="nil"/>
            </w:tcBorders>
          </w:tcPr>
          <w:p w14:paraId="6EE39F78" w14:textId="7D77C228" w:rsidR="00732687" w:rsidRPr="008D07D1" w:rsidRDefault="001942E3"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w:t>
            </w:r>
            <w:r w:rsidR="007B52A5" w:rsidRPr="008D07D1">
              <w:rPr>
                <w:rFonts w:ascii="Arial" w:hAnsi="Arial" w:cs="Arial"/>
                <w:color w:val="000000" w:themeColor="text1"/>
                <w:szCs w:val="22"/>
              </w:rPr>
              <w:t>ype</w:t>
            </w:r>
          </w:p>
        </w:tc>
        <w:tc>
          <w:tcPr>
            <w:tcW w:w="2606" w:type="dxa"/>
            <w:tcBorders>
              <w:top w:val="nil"/>
              <w:right w:val="nil"/>
            </w:tcBorders>
          </w:tcPr>
          <w:p w14:paraId="2D69ACAA"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Catégorie de la condition s’appliquant.</w:t>
            </w:r>
          </w:p>
        </w:tc>
        <w:tc>
          <w:tcPr>
            <w:tcW w:w="2504" w:type="dxa"/>
            <w:tcBorders>
              <w:top w:val="nil"/>
              <w:right w:val="nil"/>
            </w:tcBorders>
          </w:tcPr>
          <w:p w14:paraId="4A11C927" w14:textId="77777777" w:rsidR="00732687" w:rsidRPr="008D07D1" w:rsidRDefault="007B52A5" w:rsidP="00276466">
            <w:pPr>
              <w:pStyle w:val="Contenudetableau"/>
              <w:widowControl/>
              <w:jc w:val="both"/>
              <w:rPr>
                <w:rFonts w:ascii="Arial" w:hAnsi="Arial" w:cs="Arial"/>
                <w:color w:val="000000" w:themeColor="text1"/>
                <w:szCs w:val="22"/>
              </w:rPr>
            </w:pPr>
            <w:proofErr w:type="spellStart"/>
            <w:r w:rsidRPr="008D07D1">
              <w:rPr>
                <w:rFonts w:ascii="Arial" w:hAnsi="Arial" w:cs="Arial"/>
                <w:color w:val="000000" w:themeColor="text1"/>
                <w:sz w:val="24"/>
                <w:szCs w:val="22"/>
              </w:rPr>
              <w:t>VoirieBordante</w:t>
            </w:r>
            <w:proofErr w:type="spellEnd"/>
          </w:p>
        </w:tc>
        <w:tc>
          <w:tcPr>
            <w:tcW w:w="2473" w:type="dxa"/>
            <w:tcBorders>
              <w:top w:val="nil"/>
              <w:right w:val="nil"/>
            </w:tcBorders>
          </w:tcPr>
          <w:p w14:paraId="7893EE67" w14:textId="77777777" w:rsidR="00732687" w:rsidRPr="008D07D1" w:rsidRDefault="007B52A5" w:rsidP="00276466">
            <w:pPr>
              <w:pStyle w:val="Corpsdetexte"/>
              <w:jc w:val="both"/>
              <w:rPr>
                <w:rFonts w:ascii="Arial" w:hAnsi="Arial" w:cs="Arial"/>
                <w:color w:val="000000" w:themeColor="text1"/>
                <w:szCs w:val="22"/>
              </w:rPr>
            </w:pPr>
            <w:commentRangeStart w:id="102"/>
            <w:commentRangeStart w:id="103"/>
            <w:proofErr w:type="spellStart"/>
            <w:r w:rsidRPr="008D07D1">
              <w:rPr>
                <w:rFonts w:ascii="Arial" w:hAnsi="Arial" w:cs="Arial"/>
                <w:color w:val="000000" w:themeColor="text1"/>
                <w:szCs w:val="22"/>
              </w:rPr>
              <w:t>ChampApplication</w:t>
            </w:r>
            <w:proofErr w:type="spellEnd"/>
            <w:r w:rsidRPr="008D07D1">
              <w:rPr>
                <w:rFonts w:ascii="Arial" w:hAnsi="Arial" w:cs="Arial"/>
                <w:color w:val="000000" w:themeColor="text1"/>
                <w:szCs w:val="22"/>
              </w:rPr>
              <w:t>,</w:t>
            </w:r>
            <w:r w:rsidRPr="008D07D1">
              <w:rPr>
                <w:rFonts w:ascii="Arial" w:hAnsi="Arial" w:cs="Arial"/>
                <w:color w:val="000000" w:themeColor="text1"/>
                <w:szCs w:val="22"/>
              </w:rPr>
              <w:br/>
            </w:r>
            <w:proofErr w:type="spellStart"/>
            <w:r w:rsidRPr="008D07D1">
              <w:rPr>
                <w:rFonts w:ascii="Arial" w:hAnsi="Arial" w:cs="Arial"/>
                <w:color w:val="000000" w:themeColor="text1"/>
                <w:szCs w:val="22"/>
              </w:rPr>
              <w:t>BandeConstructibilite</w:t>
            </w:r>
            <w:proofErr w:type="spellEnd"/>
            <w:r w:rsidRPr="008D07D1">
              <w:rPr>
                <w:rFonts w:ascii="Arial" w:hAnsi="Arial" w:cs="Arial"/>
                <w:color w:val="000000" w:themeColor="text1"/>
                <w:szCs w:val="22"/>
              </w:rPr>
              <w:t xml:space="preserve">, </w:t>
            </w:r>
            <w:proofErr w:type="spellStart"/>
            <w:r w:rsidRPr="008D07D1">
              <w:rPr>
                <w:rFonts w:ascii="Arial" w:hAnsi="Arial" w:cs="Arial"/>
                <w:color w:val="000000" w:themeColor="text1"/>
                <w:szCs w:val="22"/>
              </w:rPr>
              <w:t>TypeBatiment</w:t>
            </w:r>
            <w:proofErr w:type="spellEnd"/>
            <w:r w:rsidRPr="008D07D1">
              <w:rPr>
                <w:rFonts w:ascii="Arial" w:hAnsi="Arial" w:cs="Arial"/>
                <w:color w:val="000000" w:themeColor="text1"/>
                <w:szCs w:val="22"/>
              </w:rPr>
              <w:t xml:space="preserve">, </w:t>
            </w:r>
            <w:proofErr w:type="spellStart"/>
            <w:r w:rsidRPr="008D07D1">
              <w:rPr>
                <w:rFonts w:ascii="Arial" w:hAnsi="Arial" w:cs="Arial"/>
                <w:color w:val="000000" w:themeColor="text1"/>
                <w:szCs w:val="22"/>
              </w:rPr>
              <w:t>DimensionParcelle</w:t>
            </w:r>
            <w:proofErr w:type="spellEnd"/>
            <w:r w:rsidRPr="008D07D1">
              <w:rPr>
                <w:rFonts w:ascii="Arial" w:hAnsi="Arial" w:cs="Arial"/>
                <w:color w:val="000000" w:themeColor="text1"/>
                <w:szCs w:val="22"/>
              </w:rPr>
              <w:t xml:space="preserve">, </w:t>
            </w:r>
            <w:proofErr w:type="spellStart"/>
            <w:r w:rsidRPr="008D07D1">
              <w:rPr>
                <w:rFonts w:ascii="Arial" w:hAnsi="Arial" w:cs="Arial"/>
                <w:color w:val="000000" w:themeColor="text1"/>
                <w:szCs w:val="22"/>
              </w:rPr>
              <w:t>VoirieBordante</w:t>
            </w:r>
            <w:proofErr w:type="spellEnd"/>
            <w:r w:rsidRPr="008D07D1">
              <w:rPr>
                <w:rFonts w:ascii="Arial" w:hAnsi="Arial" w:cs="Arial"/>
                <w:color w:val="000000" w:themeColor="text1"/>
                <w:szCs w:val="22"/>
              </w:rPr>
              <w:br/>
            </w:r>
            <w:proofErr w:type="spellStart"/>
            <w:r w:rsidRPr="008D07D1">
              <w:rPr>
                <w:rFonts w:ascii="Arial" w:hAnsi="Arial" w:cs="Arial"/>
                <w:color w:val="000000" w:themeColor="text1"/>
                <w:szCs w:val="22"/>
              </w:rPr>
              <w:t>ContrainteSpecifique</w:t>
            </w:r>
            <w:commentRangeEnd w:id="102"/>
            <w:proofErr w:type="spellEnd"/>
            <w:r w:rsidRPr="008D07D1">
              <w:rPr>
                <w:rFonts w:ascii="Arial" w:hAnsi="Arial" w:cs="Arial"/>
              </w:rPr>
              <w:commentReference w:id="102"/>
            </w:r>
            <w:commentRangeEnd w:id="103"/>
            <w:r w:rsidR="00C138B4" w:rsidRPr="008D07D1">
              <w:rPr>
                <w:rStyle w:val="Marquedecommentaire"/>
                <w:rFonts w:ascii="Arial" w:hAnsi="Arial" w:cs="Arial"/>
              </w:rPr>
              <w:commentReference w:id="103"/>
            </w:r>
          </w:p>
        </w:tc>
        <w:tc>
          <w:tcPr>
            <w:tcW w:w="1177" w:type="dxa"/>
            <w:tcBorders>
              <w:top w:val="nil"/>
            </w:tcBorders>
          </w:tcPr>
          <w:p w14:paraId="20FD0007" w14:textId="1E146982"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w:t>
            </w:r>
          </w:p>
        </w:tc>
      </w:tr>
      <w:tr w:rsidR="00732687" w:rsidRPr="008D07D1" w14:paraId="5DFF5834" w14:textId="77777777">
        <w:tc>
          <w:tcPr>
            <w:tcW w:w="1094" w:type="dxa"/>
            <w:tcBorders>
              <w:top w:val="nil"/>
              <w:right w:val="nil"/>
            </w:tcBorders>
          </w:tcPr>
          <w:p w14:paraId="2A4DE4B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2606" w:type="dxa"/>
            <w:tcBorders>
              <w:top w:val="nil"/>
              <w:right w:val="nil"/>
            </w:tcBorders>
          </w:tcPr>
          <w:p w14:paraId="094AF4FB"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Permet d’ajouter un commentaire pour les situations qui ne sont pas concernées par les conditions décrites</w:t>
            </w:r>
          </w:p>
        </w:tc>
        <w:tc>
          <w:tcPr>
            <w:tcW w:w="2504" w:type="dxa"/>
            <w:tcBorders>
              <w:top w:val="nil"/>
              <w:right w:val="nil"/>
            </w:tcBorders>
          </w:tcPr>
          <w:p w14:paraId="1BA4E7C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Sauf à l’angle avec la rue des écoles</w:t>
            </w:r>
          </w:p>
        </w:tc>
        <w:tc>
          <w:tcPr>
            <w:tcW w:w="2473" w:type="dxa"/>
            <w:tcBorders>
              <w:top w:val="nil"/>
              <w:right w:val="nil"/>
            </w:tcBorders>
          </w:tcPr>
          <w:p w14:paraId="205C5F50"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177" w:type="dxa"/>
            <w:tcBorders>
              <w:top w:val="nil"/>
            </w:tcBorders>
          </w:tcPr>
          <w:p w14:paraId="12C14560" w14:textId="10206DDB"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bl>
    <w:p w14:paraId="27E79D8E" w14:textId="77777777" w:rsidR="00732687" w:rsidRPr="008D07D1" w:rsidRDefault="00732687" w:rsidP="00276466">
      <w:pPr>
        <w:pStyle w:val="Titre3mod"/>
        <w:jc w:val="both"/>
        <w:rPr>
          <w:rFonts w:ascii="Arial" w:hAnsi="Arial" w:cs="Arial"/>
          <w:color w:val="000000" w:themeColor="text1"/>
          <w:sz w:val="22"/>
          <w:szCs w:val="22"/>
        </w:rPr>
      </w:pPr>
    </w:p>
    <w:p w14:paraId="7B94222E" w14:textId="77777777" w:rsidR="00732687" w:rsidRPr="008D07D1" w:rsidRDefault="00732687" w:rsidP="00276466">
      <w:pPr>
        <w:pStyle w:val="Paragraphedeliste"/>
        <w:numPr>
          <w:ilvl w:val="0"/>
          <w:numId w:val="15"/>
        </w:numPr>
        <w:spacing w:before="68" w:after="120"/>
        <w:contextualSpacing w:val="0"/>
        <w:jc w:val="both"/>
        <w:outlineLvl w:val="2"/>
        <w:rPr>
          <w:rFonts w:ascii="Arial" w:hAnsi="Arial" w:cs="Arial"/>
          <w:b/>
          <w:bCs/>
          <w:i/>
          <w:iCs/>
          <w:vanish/>
          <w:color w:val="000000" w:themeColor="text1"/>
          <w:szCs w:val="22"/>
        </w:rPr>
      </w:pPr>
      <w:bookmarkStart w:id="104" w:name="_Toc172557413"/>
      <w:bookmarkStart w:id="105" w:name="_Toc172557492"/>
      <w:bookmarkStart w:id="106" w:name="_Toc172557585"/>
      <w:bookmarkStart w:id="107" w:name="_Toc174028356"/>
      <w:bookmarkStart w:id="108" w:name="_Toc174032850"/>
      <w:bookmarkStart w:id="109" w:name="_Toc174032942"/>
      <w:bookmarkEnd w:id="104"/>
      <w:bookmarkEnd w:id="105"/>
      <w:bookmarkEnd w:id="106"/>
      <w:bookmarkEnd w:id="107"/>
      <w:bookmarkEnd w:id="108"/>
      <w:bookmarkEnd w:id="109"/>
    </w:p>
    <w:p w14:paraId="7CF0377E" w14:textId="77777777" w:rsidR="00732687" w:rsidRPr="008D07D1" w:rsidRDefault="00732687" w:rsidP="00276466">
      <w:pPr>
        <w:pStyle w:val="Paragraphedeliste"/>
        <w:numPr>
          <w:ilvl w:val="0"/>
          <w:numId w:val="15"/>
        </w:numPr>
        <w:spacing w:before="68" w:after="120"/>
        <w:contextualSpacing w:val="0"/>
        <w:jc w:val="both"/>
        <w:outlineLvl w:val="2"/>
        <w:rPr>
          <w:rFonts w:ascii="Arial" w:hAnsi="Arial" w:cs="Arial"/>
          <w:b/>
          <w:bCs/>
          <w:i/>
          <w:iCs/>
          <w:vanish/>
          <w:color w:val="000000" w:themeColor="text1"/>
          <w:szCs w:val="22"/>
        </w:rPr>
      </w:pPr>
      <w:bookmarkStart w:id="110" w:name="_Toc172557414"/>
      <w:bookmarkStart w:id="111" w:name="_Toc172557493"/>
      <w:bookmarkStart w:id="112" w:name="_Toc172557586"/>
      <w:bookmarkStart w:id="113" w:name="_Toc174028357"/>
      <w:bookmarkStart w:id="114" w:name="_Toc174032851"/>
      <w:bookmarkStart w:id="115" w:name="_Toc174032943"/>
      <w:bookmarkEnd w:id="110"/>
      <w:bookmarkEnd w:id="111"/>
      <w:bookmarkEnd w:id="112"/>
      <w:bookmarkEnd w:id="113"/>
      <w:bookmarkEnd w:id="114"/>
      <w:bookmarkEnd w:id="115"/>
    </w:p>
    <w:p w14:paraId="268DD57C" w14:textId="77777777" w:rsidR="00732687" w:rsidRPr="008D07D1" w:rsidRDefault="00732687" w:rsidP="00276466">
      <w:pPr>
        <w:pStyle w:val="Paragraphedeliste"/>
        <w:numPr>
          <w:ilvl w:val="0"/>
          <w:numId w:val="15"/>
        </w:numPr>
        <w:spacing w:before="68" w:after="120"/>
        <w:contextualSpacing w:val="0"/>
        <w:jc w:val="both"/>
        <w:outlineLvl w:val="2"/>
        <w:rPr>
          <w:rFonts w:ascii="Arial" w:hAnsi="Arial" w:cs="Arial"/>
          <w:b/>
          <w:bCs/>
          <w:i/>
          <w:iCs/>
          <w:vanish/>
          <w:color w:val="000000" w:themeColor="text1"/>
          <w:szCs w:val="22"/>
        </w:rPr>
      </w:pPr>
      <w:bookmarkStart w:id="116" w:name="_Toc172557415"/>
      <w:bookmarkStart w:id="117" w:name="_Toc172557494"/>
      <w:bookmarkStart w:id="118" w:name="_Toc172557587"/>
      <w:bookmarkStart w:id="119" w:name="_Toc174028358"/>
      <w:bookmarkStart w:id="120" w:name="_Toc174032852"/>
      <w:bookmarkStart w:id="121" w:name="_Toc174032944"/>
      <w:bookmarkEnd w:id="116"/>
      <w:bookmarkEnd w:id="117"/>
      <w:bookmarkEnd w:id="118"/>
      <w:bookmarkEnd w:id="119"/>
      <w:bookmarkEnd w:id="120"/>
      <w:bookmarkEnd w:id="121"/>
    </w:p>
    <w:p w14:paraId="2A43C180" w14:textId="77777777" w:rsidR="00732687" w:rsidRPr="008D07D1" w:rsidRDefault="00732687" w:rsidP="00276466">
      <w:pPr>
        <w:pStyle w:val="Paragraphedeliste"/>
        <w:numPr>
          <w:ilvl w:val="0"/>
          <w:numId w:val="15"/>
        </w:numPr>
        <w:spacing w:before="68" w:after="120"/>
        <w:contextualSpacing w:val="0"/>
        <w:jc w:val="both"/>
        <w:outlineLvl w:val="2"/>
        <w:rPr>
          <w:rFonts w:ascii="Arial" w:hAnsi="Arial" w:cs="Arial"/>
          <w:b/>
          <w:bCs/>
          <w:i/>
          <w:iCs/>
          <w:vanish/>
          <w:color w:val="000000" w:themeColor="text1"/>
          <w:szCs w:val="22"/>
        </w:rPr>
      </w:pPr>
      <w:bookmarkStart w:id="122" w:name="_Toc172557416"/>
      <w:bookmarkStart w:id="123" w:name="_Toc172557495"/>
      <w:bookmarkStart w:id="124" w:name="_Toc172557588"/>
      <w:bookmarkStart w:id="125" w:name="_Toc174028359"/>
      <w:bookmarkStart w:id="126" w:name="_Toc174032853"/>
      <w:bookmarkStart w:id="127" w:name="_Toc174032945"/>
      <w:bookmarkEnd w:id="122"/>
      <w:bookmarkEnd w:id="123"/>
      <w:bookmarkEnd w:id="124"/>
      <w:bookmarkEnd w:id="125"/>
      <w:bookmarkEnd w:id="126"/>
      <w:bookmarkEnd w:id="127"/>
    </w:p>
    <w:p w14:paraId="046321F9" w14:textId="77777777" w:rsidR="00732687" w:rsidRPr="008D07D1" w:rsidRDefault="00732687" w:rsidP="00276466">
      <w:pPr>
        <w:pStyle w:val="Paragraphedeliste"/>
        <w:numPr>
          <w:ilvl w:val="1"/>
          <w:numId w:val="15"/>
        </w:numPr>
        <w:spacing w:before="68" w:after="120"/>
        <w:contextualSpacing w:val="0"/>
        <w:jc w:val="both"/>
        <w:outlineLvl w:val="2"/>
        <w:rPr>
          <w:rFonts w:ascii="Arial" w:hAnsi="Arial" w:cs="Arial"/>
          <w:b/>
          <w:bCs/>
          <w:i/>
          <w:iCs/>
          <w:vanish/>
          <w:color w:val="000000" w:themeColor="text1"/>
          <w:szCs w:val="22"/>
        </w:rPr>
      </w:pPr>
      <w:bookmarkStart w:id="128" w:name="_Toc172557417"/>
      <w:bookmarkStart w:id="129" w:name="_Toc172557496"/>
      <w:bookmarkStart w:id="130" w:name="_Toc172557589"/>
      <w:bookmarkStart w:id="131" w:name="_Toc174028360"/>
      <w:bookmarkStart w:id="132" w:name="_Toc174032854"/>
      <w:bookmarkStart w:id="133" w:name="_Toc174032946"/>
      <w:bookmarkEnd w:id="128"/>
      <w:bookmarkEnd w:id="129"/>
      <w:bookmarkEnd w:id="130"/>
      <w:bookmarkEnd w:id="131"/>
      <w:bookmarkEnd w:id="132"/>
      <w:bookmarkEnd w:id="133"/>
    </w:p>
    <w:p w14:paraId="6A1AF218" w14:textId="77777777" w:rsidR="00732687" w:rsidRPr="008D07D1" w:rsidRDefault="00732687" w:rsidP="00276466">
      <w:pPr>
        <w:pStyle w:val="Paragraphedeliste"/>
        <w:numPr>
          <w:ilvl w:val="1"/>
          <w:numId w:val="15"/>
        </w:numPr>
        <w:spacing w:before="68" w:after="120"/>
        <w:contextualSpacing w:val="0"/>
        <w:jc w:val="both"/>
        <w:outlineLvl w:val="2"/>
        <w:rPr>
          <w:rFonts w:ascii="Arial" w:hAnsi="Arial" w:cs="Arial"/>
          <w:b/>
          <w:bCs/>
          <w:i/>
          <w:iCs/>
          <w:vanish/>
          <w:color w:val="000000" w:themeColor="text1"/>
          <w:szCs w:val="22"/>
        </w:rPr>
      </w:pPr>
      <w:bookmarkStart w:id="134" w:name="_Toc172557418"/>
      <w:bookmarkStart w:id="135" w:name="_Toc172557497"/>
      <w:bookmarkStart w:id="136" w:name="_Toc172557590"/>
      <w:bookmarkStart w:id="137" w:name="_Toc174028361"/>
      <w:bookmarkStart w:id="138" w:name="_Toc174032855"/>
      <w:bookmarkStart w:id="139" w:name="_Toc174032947"/>
      <w:bookmarkEnd w:id="134"/>
      <w:bookmarkEnd w:id="135"/>
      <w:bookmarkEnd w:id="136"/>
      <w:bookmarkEnd w:id="137"/>
      <w:bookmarkEnd w:id="138"/>
      <w:bookmarkEnd w:id="139"/>
    </w:p>
    <w:p w14:paraId="26C67C1B" w14:textId="77777777" w:rsidR="00732687" w:rsidRPr="008D07D1" w:rsidRDefault="00732687" w:rsidP="00276466">
      <w:pPr>
        <w:pStyle w:val="Paragraphedeliste"/>
        <w:numPr>
          <w:ilvl w:val="1"/>
          <w:numId w:val="15"/>
        </w:numPr>
        <w:spacing w:before="68" w:after="120"/>
        <w:contextualSpacing w:val="0"/>
        <w:jc w:val="both"/>
        <w:outlineLvl w:val="2"/>
        <w:rPr>
          <w:rFonts w:ascii="Arial" w:hAnsi="Arial" w:cs="Arial"/>
          <w:b/>
          <w:bCs/>
          <w:i/>
          <w:iCs/>
          <w:vanish/>
          <w:color w:val="000000" w:themeColor="text1"/>
          <w:szCs w:val="22"/>
        </w:rPr>
      </w:pPr>
      <w:bookmarkStart w:id="140" w:name="_Toc172557419"/>
      <w:bookmarkStart w:id="141" w:name="_Toc172557498"/>
      <w:bookmarkStart w:id="142" w:name="_Toc172557591"/>
      <w:bookmarkStart w:id="143" w:name="_Toc174028362"/>
      <w:bookmarkStart w:id="144" w:name="_Toc174032856"/>
      <w:bookmarkStart w:id="145" w:name="_Toc174032948"/>
      <w:bookmarkEnd w:id="140"/>
      <w:bookmarkEnd w:id="141"/>
      <w:bookmarkEnd w:id="142"/>
      <w:bookmarkEnd w:id="143"/>
      <w:bookmarkEnd w:id="144"/>
      <w:bookmarkEnd w:id="145"/>
    </w:p>
    <w:p w14:paraId="2793D52D" w14:textId="77777777" w:rsidR="00732687" w:rsidRPr="008D07D1" w:rsidRDefault="00732687" w:rsidP="00276466">
      <w:pPr>
        <w:pStyle w:val="Paragraphedeliste"/>
        <w:numPr>
          <w:ilvl w:val="2"/>
          <w:numId w:val="15"/>
        </w:numPr>
        <w:spacing w:before="68" w:after="120"/>
        <w:contextualSpacing w:val="0"/>
        <w:jc w:val="both"/>
        <w:outlineLvl w:val="2"/>
        <w:rPr>
          <w:rFonts w:ascii="Arial" w:hAnsi="Arial" w:cs="Arial"/>
          <w:b/>
          <w:bCs/>
          <w:i/>
          <w:iCs/>
          <w:vanish/>
          <w:color w:val="000000" w:themeColor="text1"/>
          <w:szCs w:val="22"/>
        </w:rPr>
      </w:pPr>
      <w:bookmarkStart w:id="146" w:name="_Toc172557420"/>
      <w:bookmarkStart w:id="147" w:name="_Toc172557499"/>
      <w:bookmarkStart w:id="148" w:name="_Toc172557592"/>
      <w:bookmarkStart w:id="149" w:name="_Toc174028363"/>
      <w:bookmarkStart w:id="150" w:name="_Toc174032857"/>
      <w:bookmarkStart w:id="151" w:name="_Toc174032949"/>
      <w:bookmarkEnd w:id="146"/>
      <w:bookmarkEnd w:id="147"/>
      <w:bookmarkEnd w:id="148"/>
      <w:bookmarkEnd w:id="149"/>
      <w:bookmarkEnd w:id="150"/>
      <w:bookmarkEnd w:id="151"/>
    </w:p>
    <w:p w14:paraId="6D65F01E" w14:textId="77777777" w:rsidR="00732687" w:rsidRPr="008D07D1" w:rsidRDefault="00732687" w:rsidP="00276466">
      <w:pPr>
        <w:pStyle w:val="Paragraphedeliste"/>
        <w:numPr>
          <w:ilvl w:val="2"/>
          <w:numId w:val="15"/>
        </w:numPr>
        <w:spacing w:before="68" w:after="120"/>
        <w:contextualSpacing w:val="0"/>
        <w:jc w:val="both"/>
        <w:outlineLvl w:val="2"/>
        <w:rPr>
          <w:rFonts w:ascii="Arial" w:hAnsi="Arial" w:cs="Arial"/>
          <w:b/>
          <w:bCs/>
          <w:i/>
          <w:iCs/>
          <w:vanish/>
          <w:color w:val="000000" w:themeColor="text1"/>
          <w:szCs w:val="22"/>
        </w:rPr>
      </w:pPr>
      <w:bookmarkStart w:id="152" w:name="_Toc172557421"/>
      <w:bookmarkStart w:id="153" w:name="_Toc172557500"/>
      <w:bookmarkStart w:id="154" w:name="_Toc172557593"/>
      <w:bookmarkStart w:id="155" w:name="_Toc174028364"/>
      <w:bookmarkStart w:id="156" w:name="_Toc174032858"/>
      <w:bookmarkStart w:id="157" w:name="_Toc174032950"/>
      <w:bookmarkEnd w:id="152"/>
      <w:bookmarkEnd w:id="153"/>
      <w:bookmarkEnd w:id="154"/>
      <w:bookmarkEnd w:id="155"/>
      <w:bookmarkEnd w:id="156"/>
      <w:bookmarkEnd w:id="157"/>
    </w:p>
    <w:p w14:paraId="7AB9A7C1" w14:textId="77777777" w:rsidR="00732687" w:rsidRPr="008D07D1" w:rsidRDefault="00732687" w:rsidP="00276466">
      <w:pPr>
        <w:pStyle w:val="Paragraphedeliste"/>
        <w:numPr>
          <w:ilvl w:val="2"/>
          <w:numId w:val="15"/>
        </w:numPr>
        <w:spacing w:before="68" w:after="120"/>
        <w:contextualSpacing w:val="0"/>
        <w:jc w:val="both"/>
        <w:outlineLvl w:val="2"/>
        <w:rPr>
          <w:rFonts w:ascii="Arial" w:hAnsi="Arial" w:cs="Arial"/>
          <w:b/>
          <w:bCs/>
          <w:i/>
          <w:iCs/>
          <w:vanish/>
          <w:color w:val="000000" w:themeColor="text1"/>
          <w:szCs w:val="22"/>
        </w:rPr>
      </w:pPr>
      <w:bookmarkStart w:id="158" w:name="_Toc172557422"/>
      <w:bookmarkStart w:id="159" w:name="_Toc172557501"/>
      <w:bookmarkStart w:id="160" w:name="_Toc172557594"/>
      <w:bookmarkStart w:id="161" w:name="_Toc174028365"/>
      <w:bookmarkStart w:id="162" w:name="_Toc174032859"/>
      <w:bookmarkStart w:id="163" w:name="_Toc174032951"/>
      <w:bookmarkEnd w:id="158"/>
      <w:bookmarkEnd w:id="159"/>
      <w:bookmarkEnd w:id="160"/>
      <w:bookmarkEnd w:id="161"/>
      <w:bookmarkEnd w:id="162"/>
      <w:bookmarkEnd w:id="163"/>
    </w:p>
    <w:p w14:paraId="3F6596DE" w14:textId="77777777" w:rsidR="00732687" w:rsidRPr="008D07D1" w:rsidRDefault="00732687" w:rsidP="00276466">
      <w:pPr>
        <w:pStyle w:val="Paragraphedeliste"/>
        <w:numPr>
          <w:ilvl w:val="2"/>
          <w:numId w:val="15"/>
        </w:numPr>
        <w:spacing w:before="68" w:after="120"/>
        <w:contextualSpacing w:val="0"/>
        <w:jc w:val="both"/>
        <w:outlineLvl w:val="2"/>
        <w:rPr>
          <w:rFonts w:ascii="Arial" w:hAnsi="Arial" w:cs="Arial"/>
          <w:b/>
          <w:bCs/>
          <w:i/>
          <w:iCs/>
          <w:vanish/>
          <w:color w:val="000000" w:themeColor="text1"/>
          <w:szCs w:val="22"/>
        </w:rPr>
      </w:pPr>
      <w:bookmarkStart w:id="164" w:name="_Toc172557423"/>
      <w:bookmarkStart w:id="165" w:name="_Toc172557502"/>
      <w:bookmarkStart w:id="166" w:name="_Toc172557595"/>
      <w:bookmarkStart w:id="167" w:name="_Toc174028366"/>
      <w:bookmarkStart w:id="168" w:name="_Toc174032860"/>
      <w:bookmarkStart w:id="169" w:name="_Toc174032952"/>
      <w:bookmarkEnd w:id="164"/>
      <w:bookmarkEnd w:id="165"/>
      <w:bookmarkEnd w:id="166"/>
      <w:bookmarkEnd w:id="167"/>
      <w:bookmarkEnd w:id="168"/>
      <w:bookmarkEnd w:id="169"/>
    </w:p>
    <w:p w14:paraId="375990F3" w14:textId="77777777" w:rsidR="00732687" w:rsidRPr="008D07D1" w:rsidRDefault="007B52A5" w:rsidP="00276466">
      <w:pPr>
        <w:pStyle w:val="Titre3"/>
        <w:numPr>
          <w:ilvl w:val="2"/>
          <w:numId w:val="15"/>
        </w:numPr>
        <w:jc w:val="both"/>
        <w:rPr>
          <w:rStyle w:val="Titre4Car"/>
          <w:rFonts w:ascii="Arial" w:hAnsi="Arial" w:cs="Arial"/>
          <w:b/>
          <w:i w:val="0"/>
          <w:color w:val="000080"/>
          <w:sz w:val="22"/>
          <w:szCs w:val="36"/>
        </w:rPr>
      </w:pPr>
      <w:bookmarkStart w:id="170" w:name="_Toc174032953"/>
      <w:r w:rsidRPr="008D07D1">
        <w:rPr>
          <w:rStyle w:val="Titre4Car"/>
          <w:rFonts w:ascii="Arial" w:hAnsi="Arial" w:cs="Arial"/>
          <w:b/>
          <w:i w:val="0"/>
          <w:color w:val="000080"/>
          <w:sz w:val="22"/>
          <w:szCs w:val="36"/>
        </w:rPr>
        <w:t>Classe Contrainte</w:t>
      </w:r>
      <w:bookmarkEnd w:id="170"/>
    </w:p>
    <w:p w14:paraId="021A8D01" w14:textId="77777777" w:rsidR="00732687" w:rsidRPr="008D07D1" w:rsidRDefault="00732687" w:rsidP="00276466">
      <w:pPr>
        <w:pStyle w:val="Titre3mod"/>
        <w:jc w:val="both"/>
        <w:rPr>
          <w:del w:id="171" w:author="Arnauld Gallais" w:date="2024-06-05T11:39:00Z"/>
          <w:rFonts w:ascii="Arial" w:hAnsi="Arial" w:cs="Arial"/>
          <w:color w:val="000000" w:themeColor="text1"/>
          <w:sz w:val="22"/>
          <w:szCs w:val="22"/>
        </w:rPr>
      </w:pPr>
    </w:p>
    <w:p w14:paraId="67D1E3ED" w14:textId="5482D8FE"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Cette classe est associée à l’ensemble des classes définies dans les contraintes avec un lien d’héritage. Cela signifie que ces classes héritent de l’ensemble des attributs de la classe abstraite Contrainte.</w:t>
      </w:r>
    </w:p>
    <w:p w14:paraId="7A21D96E" w14:textId="77777777"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b/>
          <w:color w:val="000000" w:themeColor="text1"/>
          <w:sz w:val="22"/>
          <w:szCs w:val="22"/>
          <w:u w:val="single"/>
        </w:rPr>
        <w:t>Définition :</w:t>
      </w:r>
    </w:p>
    <w:p w14:paraId="7F9F4519" w14:textId="76B9D6B6"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La classe Contrainte définit une contrainte à appliquer sur une parcelle. Les contraintes sont décrites par un libellé qui peut reprendre une partie du texte et un type qui spécifie le type de contrainte concerné en le basant sur le nom de classe.</w:t>
      </w:r>
    </w:p>
    <w:p w14:paraId="1C2ABEE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La classe Contrainte est abstraite, différentes classes peuvent l'instancier et prendre la forme de différentes contraintes (Hauteur, </w:t>
      </w:r>
      <w:proofErr w:type="spellStart"/>
      <w:r w:rsidRPr="008D07D1">
        <w:rPr>
          <w:rFonts w:ascii="Arial" w:hAnsi="Arial" w:cs="Arial"/>
          <w:color w:val="000000" w:themeColor="text1"/>
          <w:szCs w:val="22"/>
        </w:rPr>
        <w:t>CoefficientBiotope</w:t>
      </w:r>
      <w:proofErr w:type="spellEnd"/>
      <w:r w:rsidRPr="008D07D1">
        <w:rPr>
          <w:rFonts w:ascii="Arial" w:hAnsi="Arial" w:cs="Arial"/>
          <w:color w:val="000000" w:themeColor="text1"/>
          <w:szCs w:val="22"/>
        </w:rPr>
        <w:t xml:space="preserve">, Clôture, Stationnement, </w:t>
      </w:r>
      <w:proofErr w:type="spellStart"/>
      <w:r w:rsidRPr="008D07D1">
        <w:rPr>
          <w:rFonts w:ascii="Arial" w:hAnsi="Arial" w:cs="Arial"/>
          <w:color w:val="000000" w:themeColor="text1"/>
          <w:szCs w:val="22"/>
        </w:rPr>
        <w:t>RetraitAlignement</w:t>
      </w:r>
      <w:proofErr w:type="spellEnd"/>
      <w:r w:rsidRPr="008D07D1">
        <w:rPr>
          <w:rFonts w:ascii="Arial" w:hAnsi="Arial" w:cs="Arial"/>
          <w:color w:val="000000" w:themeColor="text1"/>
          <w:szCs w:val="22"/>
        </w:rPr>
        <w:t xml:space="preserve">, Interdiction, Autorisation, </w:t>
      </w:r>
      <w:proofErr w:type="spellStart"/>
      <w:r w:rsidRPr="008D07D1">
        <w:rPr>
          <w:rFonts w:ascii="Arial" w:hAnsi="Arial" w:cs="Arial"/>
          <w:color w:val="000000" w:themeColor="text1"/>
          <w:szCs w:val="22"/>
        </w:rPr>
        <w:t>AspectExterieur</w:t>
      </w:r>
      <w:proofErr w:type="spellEnd"/>
      <w:r w:rsidRPr="008D07D1">
        <w:rPr>
          <w:rFonts w:ascii="Arial" w:hAnsi="Arial" w:cs="Arial"/>
          <w:color w:val="000000" w:themeColor="text1"/>
          <w:szCs w:val="22"/>
        </w:rPr>
        <w:t xml:space="preserve">, CES, </w:t>
      </w:r>
      <w:proofErr w:type="spellStart"/>
      <w:r w:rsidRPr="008D07D1">
        <w:rPr>
          <w:rFonts w:ascii="Arial" w:hAnsi="Arial" w:cs="Arial"/>
          <w:color w:val="000000" w:themeColor="text1"/>
          <w:szCs w:val="22"/>
        </w:rPr>
        <w:t>CoefficientEmpriseAuSol</w:t>
      </w:r>
      <w:proofErr w:type="spellEnd"/>
      <w:r w:rsidRPr="008D07D1">
        <w:rPr>
          <w:rFonts w:ascii="Arial" w:hAnsi="Arial" w:cs="Arial"/>
          <w:color w:val="000000" w:themeColor="text1"/>
          <w:szCs w:val="22"/>
        </w:rPr>
        <w:t>, etc.).</w:t>
      </w:r>
    </w:p>
    <w:p w14:paraId="72E1E46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Exemples de contrainte :</w:t>
      </w:r>
    </w:p>
    <w:p w14:paraId="5F050FE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(Alors) Hauteur est limité à 15 m</w:t>
      </w:r>
    </w:p>
    <w:p w14:paraId="603EDBF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(Alors)  </w:t>
      </w:r>
      <w:proofErr w:type="spellStart"/>
      <w:r w:rsidRPr="008D07D1">
        <w:rPr>
          <w:rFonts w:ascii="Arial" w:hAnsi="Arial" w:cs="Arial"/>
          <w:color w:val="000000" w:themeColor="text1"/>
          <w:szCs w:val="22"/>
        </w:rPr>
        <w:t>CoefficientEmpriseAuSol</w:t>
      </w:r>
      <w:proofErr w:type="spellEnd"/>
      <w:r w:rsidRPr="008D07D1">
        <w:rPr>
          <w:rFonts w:ascii="Arial" w:hAnsi="Arial" w:cs="Arial"/>
          <w:color w:val="000000" w:themeColor="text1"/>
          <w:szCs w:val="22"/>
        </w:rPr>
        <w:t xml:space="preserve"> est égal à 25 %</w:t>
      </w:r>
    </w:p>
    <w:p w14:paraId="6689798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Un champ commentaire est disponible pour renseigner les situations qui ne sont pas concernées par les conditions décrites dans ce standard.</w:t>
      </w:r>
    </w:p>
    <w:p w14:paraId="43083856" w14:textId="77777777" w:rsidR="00732687" w:rsidRPr="008D07D1" w:rsidRDefault="00732687" w:rsidP="00276466">
      <w:pPr>
        <w:pStyle w:val="Texte"/>
        <w:jc w:val="both"/>
        <w:rPr>
          <w:rFonts w:ascii="Arial" w:hAnsi="Arial" w:cs="Arial"/>
          <w:color w:val="000000" w:themeColor="text1"/>
          <w:szCs w:val="22"/>
        </w:rPr>
      </w:pPr>
    </w:p>
    <w:tbl>
      <w:tblPr>
        <w:tblStyle w:val="Grilledutableau"/>
        <w:tblW w:w="9854" w:type="dxa"/>
        <w:tblLayout w:type="fixed"/>
        <w:tblLook w:val="04A0" w:firstRow="1" w:lastRow="0" w:firstColumn="1" w:lastColumn="0" w:noHBand="0" w:noVBand="1"/>
      </w:tblPr>
      <w:tblGrid>
        <w:gridCol w:w="1932"/>
        <w:gridCol w:w="1953"/>
        <w:gridCol w:w="2484"/>
        <w:gridCol w:w="2131"/>
        <w:gridCol w:w="1354"/>
      </w:tblGrid>
      <w:tr w:rsidR="00732687" w:rsidRPr="008D07D1" w14:paraId="42969D88" w14:textId="77777777">
        <w:tc>
          <w:tcPr>
            <w:tcW w:w="9854" w:type="dxa"/>
            <w:gridSpan w:val="5"/>
          </w:tcPr>
          <w:p w14:paraId="2D66249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table : Contrainte</w:t>
            </w:r>
          </w:p>
        </w:tc>
      </w:tr>
      <w:tr w:rsidR="00732687" w:rsidRPr="008D07D1" w14:paraId="00A7E6FD" w14:textId="77777777">
        <w:tc>
          <w:tcPr>
            <w:tcW w:w="9854" w:type="dxa"/>
            <w:gridSpan w:val="5"/>
          </w:tcPr>
          <w:p w14:paraId="27263AB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Contrainte participant à l’ensemble des contraintes concourant à la règle d’urbanisme.</w:t>
            </w:r>
          </w:p>
        </w:tc>
      </w:tr>
      <w:tr w:rsidR="00732687" w:rsidRPr="008D07D1" w14:paraId="11A28F2E" w14:textId="77777777">
        <w:tc>
          <w:tcPr>
            <w:tcW w:w="1932" w:type="dxa"/>
          </w:tcPr>
          <w:p w14:paraId="44551D3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1953" w:type="dxa"/>
          </w:tcPr>
          <w:p w14:paraId="104EFF1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2484" w:type="dxa"/>
          </w:tcPr>
          <w:p w14:paraId="419C92B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Exemples</w:t>
            </w:r>
          </w:p>
        </w:tc>
        <w:tc>
          <w:tcPr>
            <w:tcW w:w="2131" w:type="dxa"/>
          </w:tcPr>
          <w:p w14:paraId="2EB6026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354" w:type="dxa"/>
          </w:tcPr>
          <w:p w14:paraId="1787D80E" w14:textId="6434F4ED" w:rsidR="00732687" w:rsidRPr="008D07D1" w:rsidRDefault="00C138B4" w:rsidP="00276466">
            <w:pPr>
              <w:pStyle w:val="Corpsdetexte"/>
              <w:jc w:val="both"/>
              <w:rPr>
                <w:rFonts w:ascii="Arial" w:hAnsi="Arial" w:cs="Arial"/>
                <w:color w:val="000000" w:themeColor="text1"/>
                <w:szCs w:val="22"/>
              </w:rPr>
            </w:pPr>
            <w:r w:rsidRPr="008D07D1">
              <w:rPr>
                <w:rFonts w:ascii="Arial" w:hAnsi="Arial" w:cs="Arial"/>
                <w:color w:val="000000" w:themeColor="text1"/>
                <w:sz w:val="24"/>
                <w:szCs w:val="22"/>
              </w:rPr>
              <w:t>Multiplicité</w:t>
            </w:r>
          </w:p>
        </w:tc>
      </w:tr>
      <w:tr w:rsidR="00732687" w:rsidRPr="008D07D1" w14:paraId="58FAEBF5" w14:textId="77777777">
        <w:tc>
          <w:tcPr>
            <w:tcW w:w="1932" w:type="dxa"/>
          </w:tcPr>
          <w:p w14:paraId="245B9BBF" w14:textId="3FBCB95F"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idContrainte</w:t>
            </w:r>
            <w:proofErr w:type="spellEnd"/>
          </w:p>
        </w:tc>
        <w:tc>
          <w:tcPr>
            <w:tcW w:w="1953" w:type="dxa"/>
          </w:tcPr>
          <w:p w14:paraId="6972C58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la contrainte s’appliquant.</w:t>
            </w:r>
          </w:p>
        </w:tc>
        <w:tc>
          <w:tcPr>
            <w:tcW w:w="2484" w:type="dxa"/>
          </w:tcPr>
          <w:p w14:paraId="7310AF65" w14:textId="462041C3"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44712_PLU_20041103/</w:t>
            </w:r>
            <w:proofErr w:type="spellStart"/>
            <w:r w:rsidRPr="008D07D1">
              <w:rPr>
                <w:rFonts w:ascii="Arial" w:hAnsi="Arial" w:cs="Arial"/>
                <w:color w:val="000000" w:themeColor="text1"/>
                <w:szCs w:val="22"/>
              </w:rPr>
              <w:t>reglement</w:t>
            </w:r>
            <w:proofErr w:type="spellEnd"/>
            <w:r w:rsidRPr="008D07D1">
              <w:rPr>
                <w:rFonts w:ascii="Arial" w:hAnsi="Arial" w:cs="Arial"/>
                <w:color w:val="000000" w:themeColor="text1"/>
                <w:szCs w:val="22"/>
              </w:rPr>
              <w:t>/UE/01/contenu02/ct01</w:t>
            </w:r>
          </w:p>
        </w:tc>
        <w:tc>
          <w:tcPr>
            <w:tcW w:w="2131" w:type="dxa"/>
          </w:tcPr>
          <w:p w14:paraId="5AEB2D8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354" w:type="dxa"/>
          </w:tcPr>
          <w:p w14:paraId="0B3DB2A4" w14:textId="215DB576"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 xml:space="preserve"> [1-1]</w:t>
            </w:r>
          </w:p>
        </w:tc>
      </w:tr>
      <w:tr w:rsidR="00732687" w:rsidRPr="008D07D1" w14:paraId="72F2E842" w14:textId="77777777">
        <w:tc>
          <w:tcPr>
            <w:tcW w:w="1932" w:type="dxa"/>
          </w:tcPr>
          <w:p w14:paraId="2D3B008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1953" w:type="dxa"/>
          </w:tcPr>
          <w:p w14:paraId="4B91064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contrainte s’appliquant.</w:t>
            </w:r>
          </w:p>
        </w:tc>
        <w:tc>
          <w:tcPr>
            <w:tcW w:w="2484" w:type="dxa"/>
          </w:tcPr>
          <w:p w14:paraId="15AB9317" w14:textId="13C2368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hauteur maximum mesurée à l’égout principal</w:t>
            </w:r>
          </w:p>
        </w:tc>
        <w:tc>
          <w:tcPr>
            <w:tcW w:w="2131" w:type="dxa"/>
          </w:tcPr>
          <w:p w14:paraId="72368808"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310DA154" w14:textId="23073FD1"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[1-1]</w:t>
            </w:r>
          </w:p>
        </w:tc>
      </w:tr>
      <w:tr w:rsidR="00732687" w:rsidRPr="008D07D1" w14:paraId="7520BA04" w14:textId="77777777">
        <w:tc>
          <w:tcPr>
            <w:tcW w:w="1932" w:type="dxa"/>
          </w:tcPr>
          <w:p w14:paraId="6BC5168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953" w:type="dxa"/>
          </w:tcPr>
          <w:p w14:paraId="02FDF7E9"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Catégorie de la contrainte s’appliquant.</w:t>
            </w:r>
          </w:p>
        </w:tc>
        <w:tc>
          <w:tcPr>
            <w:tcW w:w="2484" w:type="dxa"/>
          </w:tcPr>
          <w:p w14:paraId="641C686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Hauteur</w:t>
            </w:r>
          </w:p>
        </w:tc>
        <w:tc>
          <w:tcPr>
            <w:tcW w:w="2131" w:type="dxa"/>
          </w:tcPr>
          <w:p w14:paraId="30DE318E" w14:textId="7AB15084" w:rsidR="00732687" w:rsidRPr="008D07D1" w:rsidRDefault="007B52A5" w:rsidP="00276466">
            <w:pPr>
              <w:pStyle w:val="Corpsdetexte"/>
              <w:jc w:val="both"/>
              <w:rPr>
                <w:rFonts w:ascii="Arial" w:hAnsi="Arial" w:cs="Arial"/>
                <w:color w:val="000000" w:themeColor="text1"/>
                <w:szCs w:val="22"/>
              </w:rPr>
            </w:pPr>
            <w:commentRangeStart w:id="172"/>
            <w:commentRangeStart w:id="173"/>
            <w:r w:rsidRPr="008D07D1">
              <w:rPr>
                <w:rFonts w:ascii="Arial" w:hAnsi="Arial" w:cs="Arial"/>
                <w:color w:val="000000" w:themeColor="text1"/>
                <w:szCs w:val="22"/>
              </w:rPr>
              <w:t>Liste des Contraintes :</w:t>
            </w:r>
            <w:commentRangeEnd w:id="172"/>
            <w:r w:rsidRPr="008D07D1">
              <w:rPr>
                <w:rFonts w:ascii="Arial" w:hAnsi="Arial" w:cs="Arial"/>
              </w:rPr>
              <w:commentReference w:id="172"/>
            </w:r>
            <w:commentRangeEnd w:id="173"/>
            <w:r w:rsidR="00C138B4" w:rsidRPr="008D07D1">
              <w:rPr>
                <w:rStyle w:val="Marquedecommentaire"/>
                <w:rFonts w:ascii="Arial" w:hAnsi="Arial" w:cs="Arial"/>
              </w:rPr>
              <w:commentReference w:id="173"/>
            </w:r>
            <w:r w:rsidRPr="008D07D1">
              <w:rPr>
                <w:rFonts w:ascii="Arial" w:hAnsi="Arial" w:cs="Arial"/>
                <w:color w:val="000000" w:themeColor="text1"/>
                <w:szCs w:val="22"/>
              </w:rPr>
              <w:t xml:space="preserve"> Hauteur, </w:t>
            </w:r>
            <w:proofErr w:type="spellStart"/>
            <w:r w:rsidRPr="008D07D1">
              <w:rPr>
                <w:rFonts w:ascii="Arial" w:hAnsi="Arial" w:cs="Arial"/>
                <w:color w:val="000000" w:themeColor="text1"/>
                <w:szCs w:val="22"/>
              </w:rPr>
              <w:t>CoefficientBiotope</w:t>
            </w:r>
            <w:proofErr w:type="spellEnd"/>
            <w:r w:rsidRPr="008D07D1">
              <w:rPr>
                <w:rFonts w:ascii="Arial" w:hAnsi="Arial" w:cs="Arial"/>
                <w:color w:val="000000" w:themeColor="text1"/>
                <w:szCs w:val="22"/>
              </w:rPr>
              <w:t xml:space="preserve">, </w:t>
            </w:r>
            <w:proofErr w:type="spellStart"/>
            <w:r w:rsidRPr="008D07D1">
              <w:rPr>
                <w:rFonts w:ascii="Arial" w:hAnsi="Arial" w:cs="Arial"/>
                <w:color w:val="000000" w:themeColor="text1"/>
                <w:szCs w:val="22"/>
              </w:rPr>
              <w:t>Cloture</w:t>
            </w:r>
            <w:proofErr w:type="spellEnd"/>
            <w:r w:rsidRPr="008D07D1">
              <w:rPr>
                <w:rFonts w:ascii="Arial" w:hAnsi="Arial" w:cs="Arial"/>
                <w:color w:val="000000" w:themeColor="text1"/>
                <w:szCs w:val="22"/>
              </w:rPr>
              <w:t xml:space="preserve">, Stationnement, </w:t>
            </w:r>
            <w:proofErr w:type="spellStart"/>
            <w:r w:rsidRPr="008D07D1">
              <w:rPr>
                <w:rFonts w:ascii="Arial" w:hAnsi="Arial" w:cs="Arial"/>
                <w:color w:val="000000" w:themeColor="text1"/>
                <w:szCs w:val="22"/>
              </w:rPr>
              <w:t>RetraitAlignement</w:t>
            </w:r>
            <w:proofErr w:type="spellEnd"/>
            <w:r w:rsidRPr="008D07D1">
              <w:rPr>
                <w:rFonts w:ascii="Arial" w:hAnsi="Arial" w:cs="Arial"/>
                <w:color w:val="000000" w:themeColor="text1"/>
                <w:szCs w:val="22"/>
              </w:rPr>
              <w:t xml:space="preserve">, Interdiction, Autorisation, </w:t>
            </w:r>
            <w:proofErr w:type="spellStart"/>
            <w:r w:rsidRPr="008D07D1">
              <w:rPr>
                <w:rFonts w:ascii="Arial" w:hAnsi="Arial" w:cs="Arial"/>
                <w:color w:val="000000" w:themeColor="text1"/>
                <w:szCs w:val="22"/>
              </w:rPr>
              <w:t>AspectExterieur</w:t>
            </w:r>
            <w:proofErr w:type="spellEnd"/>
            <w:r w:rsidRPr="008D07D1">
              <w:rPr>
                <w:rFonts w:ascii="Arial" w:hAnsi="Arial" w:cs="Arial"/>
                <w:color w:val="000000" w:themeColor="text1"/>
                <w:szCs w:val="22"/>
              </w:rPr>
              <w:t xml:space="preserve">, CES, </w:t>
            </w:r>
            <w:proofErr w:type="spellStart"/>
            <w:r w:rsidRPr="008D07D1">
              <w:rPr>
                <w:rFonts w:ascii="Arial" w:hAnsi="Arial" w:cs="Arial"/>
                <w:color w:val="000000" w:themeColor="text1"/>
                <w:szCs w:val="22"/>
              </w:rPr>
              <w:t>CoefficientEmpriseAuSol</w:t>
            </w:r>
            <w:proofErr w:type="spellEnd"/>
            <w:r w:rsidRPr="008D07D1">
              <w:rPr>
                <w:rFonts w:ascii="Arial" w:hAnsi="Arial" w:cs="Arial"/>
                <w:color w:val="000000" w:themeColor="text1"/>
                <w:szCs w:val="22"/>
              </w:rPr>
              <w:t xml:space="preserve"> </w:t>
            </w:r>
          </w:p>
        </w:tc>
        <w:tc>
          <w:tcPr>
            <w:tcW w:w="1354" w:type="dxa"/>
          </w:tcPr>
          <w:p w14:paraId="655125B7" w14:textId="6828077F"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 xml:space="preserve"> [1-*]</w:t>
            </w:r>
          </w:p>
        </w:tc>
      </w:tr>
      <w:tr w:rsidR="00732687" w:rsidRPr="008D07D1" w14:paraId="22BE438E" w14:textId="77777777">
        <w:tc>
          <w:tcPr>
            <w:tcW w:w="1932" w:type="dxa"/>
            <w:tcBorders>
              <w:top w:val="nil"/>
            </w:tcBorders>
            <w:shd w:val="clear" w:color="auto" w:fill="auto"/>
          </w:tcPr>
          <w:p w14:paraId="038D11C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1953" w:type="dxa"/>
            <w:tcBorders>
              <w:top w:val="nil"/>
            </w:tcBorders>
            <w:shd w:val="clear" w:color="auto" w:fill="auto"/>
          </w:tcPr>
          <w:p w14:paraId="55F0EA78"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Permet d’ajouter un commentaire pour les situations qui ne sont pas concernées par les contraintes décrites</w:t>
            </w:r>
          </w:p>
        </w:tc>
        <w:tc>
          <w:tcPr>
            <w:tcW w:w="2484" w:type="dxa"/>
            <w:tcBorders>
              <w:top w:val="nil"/>
            </w:tcBorders>
            <w:shd w:val="clear" w:color="auto" w:fill="auto"/>
          </w:tcPr>
          <w:p w14:paraId="165FE73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Sauf </w:t>
            </w:r>
            <w:r w:rsidRPr="008D07D1">
              <w:rPr>
                <w:rFonts w:ascii="Arial" w:hAnsi="Arial" w:cs="Arial"/>
              </w:rPr>
              <w:t>dérogation</w:t>
            </w:r>
          </w:p>
        </w:tc>
        <w:tc>
          <w:tcPr>
            <w:tcW w:w="2131" w:type="dxa"/>
            <w:tcBorders>
              <w:top w:val="nil"/>
            </w:tcBorders>
            <w:shd w:val="clear" w:color="auto" w:fill="auto"/>
          </w:tcPr>
          <w:p w14:paraId="783713B5"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Borders>
              <w:top w:val="nil"/>
            </w:tcBorders>
            <w:shd w:val="clear" w:color="auto" w:fill="auto"/>
          </w:tcPr>
          <w:p w14:paraId="73FBECF4" w14:textId="62B4736B"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 xml:space="preserve"> [0-*]</w:t>
            </w:r>
          </w:p>
        </w:tc>
      </w:tr>
    </w:tbl>
    <w:p w14:paraId="78325C40" w14:textId="77777777" w:rsidR="00732687" w:rsidRPr="008D07D1" w:rsidRDefault="00732687" w:rsidP="00276466">
      <w:pPr>
        <w:pStyle w:val="Corpsdetexte"/>
        <w:jc w:val="both"/>
        <w:rPr>
          <w:rFonts w:ascii="Arial" w:hAnsi="Arial" w:cs="Arial"/>
          <w:color w:val="000000" w:themeColor="text1"/>
          <w:szCs w:val="22"/>
        </w:rPr>
      </w:pPr>
    </w:p>
    <w:p w14:paraId="3F09EFE5" w14:textId="77777777" w:rsidR="00732687" w:rsidRPr="008D07D1" w:rsidRDefault="007B52A5" w:rsidP="00276466">
      <w:pPr>
        <w:pStyle w:val="Titre3mod"/>
        <w:jc w:val="both"/>
        <w:rPr>
          <w:rFonts w:ascii="Arial" w:hAnsi="Arial" w:cs="Arial"/>
          <w:b/>
          <w:bCs/>
          <w:color w:val="000000" w:themeColor="text1"/>
          <w:sz w:val="22"/>
          <w:szCs w:val="22"/>
        </w:rPr>
      </w:pPr>
      <w:r w:rsidRPr="008D07D1">
        <w:rPr>
          <w:rFonts w:ascii="Arial" w:hAnsi="Arial" w:cs="Arial"/>
          <w:b/>
          <w:bCs/>
          <w:color w:val="000000" w:themeColor="text1"/>
          <w:sz w:val="22"/>
          <w:szCs w:val="22"/>
        </w:rPr>
        <w:t>Classes d’objets liées à une condition d’urbanisme :</w:t>
      </w:r>
    </w:p>
    <w:p w14:paraId="7B450CB7" w14:textId="77777777" w:rsidR="00732687" w:rsidRPr="008D07D1" w:rsidRDefault="00732687" w:rsidP="00276466">
      <w:pPr>
        <w:pStyle w:val="Titre3mod"/>
        <w:jc w:val="both"/>
        <w:rPr>
          <w:rFonts w:ascii="Arial" w:hAnsi="Arial" w:cs="Arial"/>
          <w:b/>
          <w:bCs/>
          <w:color w:val="000000" w:themeColor="text1"/>
          <w:sz w:val="22"/>
          <w:szCs w:val="22"/>
        </w:rPr>
      </w:pPr>
    </w:p>
    <w:p w14:paraId="2305B13B" w14:textId="538AF1C9" w:rsidR="00732687" w:rsidRPr="008D07D1" w:rsidRDefault="007B52A5" w:rsidP="00276466">
      <w:pPr>
        <w:pStyle w:val="Titre3"/>
        <w:numPr>
          <w:ilvl w:val="2"/>
          <w:numId w:val="15"/>
        </w:numPr>
        <w:jc w:val="both"/>
        <w:rPr>
          <w:rStyle w:val="Titre4Car"/>
          <w:rFonts w:ascii="Arial" w:hAnsi="Arial" w:cs="Arial"/>
          <w:b/>
          <w:i w:val="0"/>
          <w:color w:val="000080"/>
          <w:sz w:val="22"/>
          <w:szCs w:val="36"/>
        </w:rPr>
      </w:pPr>
      <w:bookmarkStart w:id="174" w:name="_Toc164181828"/>
      <w:bookmarkStart w:id="175" w:name="_Toc174032954"/>
      <w:r w:rsidRPr="008D07D1">
        <w:rPr>
          <w:rStyle w:val="Titre4Car"/>
          <w:rFonts w:ascii="Arial" w:hAnsi="Arial" w:cs="Arial"/>
          <w:b/>
          <w:i w:val="0"/>
          <w:color w:val="000080"/>
          <w:sz w:val="22"/>
          <w:szCs w:val="36"/>
        </w:rPr>
        <w:t xml:space="preserve">Classe </w:t>
      </w:r>
      <w:proofErr w:type="spellStart"/>
      <w:r w:rsidRPr="008D07D1">
        <w:rPr>
          <w:rStyle w:val="Titre4Car"/>
          <w:rFonts w:ascii="Arial" w:hAnsi="Arial" w:cs="Arial"/>
          <w:b/>
          <w:i w:val="0"/>
          <w:color w:val="000080"/>
          <w:sz w:val="22"/>
          <w:szCs w:val="36"/>
        </w:rPr>
        <w:t>BandeConstructibilit</w:t>
      </w:r>
      <w:bookmarkEnd w:id="174"/>
      <w:r w:rsidR="00266B82" w:rsidRPr="008D07D1">
        <w:rPr>
          <w:rStyle w:val="Titre4Car"/>
          <w:rFonts w:ascii="Arial" w:hAnsi="Arial" w:cs="Arial"/>
          <w:b/>
          <w:i w:val="0"/>
          <w:color w:val="000080"/>
          <w:sz w:val="22"/>
          <w:szCs w:val="36"/>
        </w:rPr>
        <w:t>e</w:t>
      </w:r>
      <w:bookmarkEnd w:id="175"/>
      <w:proofErr w:type="spellEnd"/>
    </w:p>
    <w:p w14:paraId="2C6CFBE0" w14:textId="77777777" w:rsidR="00732687" w:rsidRPr="008D07D1" w:rsidRDefault="00732687" w:rsidP="00276466">
      <w:pPr>
        <w:pStyle w:val="Titre3mod"/>
        <w:jc w:val="both"/>
        <w:rPr>
          <w:rFonts w:ascii="Arial" w:hAnsi="Arial" w:cs="Arial"/>
          <w:color w:val="000000" w:themeColor="text1"/>
          <w:sz w:val="22"/>
          <w:szCs w:val="22"/>
        </w:rPr>
      </w:pPr>
    </w:p>
    <w:p w14:paraId="6C07993D" w14:textId="77777777" w:rsidR="00732687" w:rsidRPr="008D07D1" w:rsidRDefault="00732687" w:rsidP="00276466">
      <w:pPr>
        <w:pStyle w:val="Titre3mod"/>
        <w:jc w:val="both"/>
        <w:rPr>
          <w:rFonts w:ascii="Arial" w:hAnsi="Arial" w:cs="Arial"/>
          <w:color w:val="000000" w:themeColor="text1"/>
          <w:sz w:val="22"/>
          <w:szCs w:val="22"/>
        </w:rPr>
      </w:pPr>
    </w:p>
    <w:tbl>
      <w:tblPr>
        <w:tblStyle w:val="Grilledutableau"/>
        <w:tblW w:w="9854" w:type="dxa"/>
        <w:tblLayout w:type="fixed"/>
        <w:tblLook w:val="04A0" w:firstRow="1" w:lastRow="0" w:firstColumn="1" w:lastColumn="0" w:noHBand="0" w:noVBand="1"/>
      </w:tblPr>
      <w:tblGrid>
        <w:gridCol w:w="1555"/>
        <w:gridCol w:w="1979"/>
        <w:gridCol w:w="3124"/>
        <w:gridCol w:w="1842"/>
        <w:gridCol w:w="1354"/>
      </w:tblGrid>
      <w:tr w:rsidR="00732687" w:rsidRPr="008D07D1" w14:paraId="4D1CDC8E" w14:textId="77777777">
        <w:tc>
          <w:tcPr>
            <w:tcW w:w="9854" w:type="dxa"/>
            <w:gridSpan w:val="5"/>
          </w:tcPr>
          <w:p w14:paraId="7A8EA35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Nom de la table : </w:t>
            </w:r>
            <w:proofErr w:type="spellStart"/>
            <w:r w:rsidRPr="008D07D1">
              <w:rPr>
                <w:rFonts w:ascii="Arial" w:hAnsi="Arial" w:cs="Arial"/>
                <w:color w:val="000000" w:themeColor="text1"/>
                <w:szCs w:val="22"/>
              </w:rPr>
              <w:t>BandeConstructibilité</w:t>
            </w:r>
            <w:proofErr w:type="spellEnd"/>
          </w:p>
        </w:tc>
      </w:tr>
      <w:tr w:rsidR="00732687" w:rsidRPr="008D07D1" w14:paraId="0413B092" w14:textId="77777777">
        <w:tc>
          <w:tcPr>
            <w:tcW w:w="9854" w:type="dxa"/>
            <w:gridSpan w:val="5"/>
          </w:tcPr>
          <w:p w14:paraId="674603FB" w14:textId="77777777"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 xml:space="preserve">La </w:t>
            </w:r>
            <w:proofErr w:type="spellStart"/>
            <w:r w:rsidRPr="008D07D1">
              <w:rPr>
                <w:rFonts w:ascii="Arial" w:hAnsi="Arial" w:cs="Arial"/>
                <w:color w:val="000000" w:themeColor="text1"/>
                <w:sz w:val="22"/>
                <w:szCs w:val="22"/>
              </w:rPr>
              <w:t>BandeConstructibilité</w:t>
            </w:r>
            <w:proofErr w:type="spellEnd"/>
            <w:r w:rsidRPr="008D07D1">
              <w:rPr>
                <w:rFonts w:ascii="Arial" w:hAnsi="Arial" w:cs="Arial"/>
                <w:color w:val="000000" w:themeColor="text1"/>
                <w:sz w:val="22"/>
                <w:szCs w:val="22"/>
              </w:rPr>
              <w:t xml:space="preserve"> principale ou secondaire définie par une profondeur par rapport aux bordures donnant sur la voirie conditionne la constructibilité.</w:t>
            </w:r>
          </w:p>
        </w:tc>
      </w:tr>
      <w:tr w:rsidR="00732687" w:rsidRPr="008D07D1" w14:paraId="6910AA57" w14:textId="77777777" w:rsidTr="00A14374">
        <w:tc>
          <w:tcPr>
            <w:tcW w:w="1555" w:type="dxa"/>
          </w:tcPr>
          <w:p w14:paraId="0269723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1979" w:type="dxa"/>
          </w:tcPr>
          <w:p w14:paraId="22502D2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3124" w:type="dxa"/>
          </w:tcPr>
          <w:p w14:paraId="78E21F3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w:t>
            </w:r>
          </w:p>
        </w:tc>
        <w:tc>
          <w:tcPr>
            <w:tcW w:w="1842" w:type="dxa"/>
          </w:tcPr>
          <w:p w14:paraId="15D397B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354" w:type="dxa"/>
          </w:tcPr>
          <w:p w14:paraId="716FCCCC" w14:textId="751852C4" w:rsidR="00732687" w:rsidRPr="008D07D1" w:rsidRDefault="00C138B4"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05502D8F" w14:textId="77777777" w:rsidTr="00A14374">
        <w:tc>
          <w:tcPr>
            <w:tcW w:w="1555" w:type="dxa"/>
          </w:tcPr>
          <w:p w14:paraId="3F63ABBD" w14:textId="1CB2EA68"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idBandeConstructibilite</w:t>
            </w:r>
            <w:proofErr w:type="spellEnd"/>
          </w:p>
        </w:tc>
        <w:tc>
          <w:tcPr>
            <w:tcW w:w="1979" w:type="dxa"/>
          </w:tcPr>
          <w:p w14:paraId="6DC04D38" w14:textId="16D759F2"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la bande de constructibilité.</w:t>
            </w:r>
          </w:p>
        </w:tc>
        <w:tc>
          <w:tcPr>
            <w:tcW w:w="3124" w:type="dxa"/>
          </w:tcPr>
          <w:p w14:paraId="055F5C34" w14:textId="2EB85C1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szCs w:val="22"/>
              </w:rPr>
              <w:t>44712_PLU_20041103/</w:t>
            </w:r>
            <w:proofErr w:type="spellStart"/>
            <w:r w:rsidRPr="008D07D1">
              <w:rPr>
                <w:rFonts w:ascii="Arial" w:hAnsi="Arial" w:cs="Arial"/>
                <w:szCs w:val="22"/>
              </w:rPr>
              <w:t>reglement</w:t>
            </w:r>
            <w:proofErr w:type="spellEnd"/>
            <w:r w:rsidRPr="008D07D1">
              <w:rPr>
                <w:rFonts w:ascii="Arial" w:hAnsi="Arial" w:cs="Arial"/>
                <w:szCs w:val="22"/>
              </w:rPr>
              <w:t>/UE/UE2/contenu02/regle01/cd03/bc01</w:t>
            </w:r>
          </w:p>
        </w:tc>
        <w:tc>
          <w:tcPr>
            <w:tcW w:w="1842" w:type="dxa"/>
          </w:tcPr>
          <w:p w14:paraId="3C48C9A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354" w:type="dxa"/>
          </w:tcPr>
          <w:p w14:paraId="4F6C3593" w14:textId="4205992D"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 [1-1]</w:t>
            </w:r>
          </w:p>
        </w:tc>
      </w:tr>
      <w:tr w:rsidR="00732687" w:rsidRPr="008D07D1" w14:paraId="06328185" w14:textId="77777777" w:rsidTr="00A14374">
        <w:tc>
          <w:tcPr>
            <w:tcW w:w="1555" w:type="dxa"/>
          </w:tcPr>
          <w:p w14:paraId="6FF082A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1979" w:type="dxa"/>
          </w:tcPr>
          <w:p w14:paraId="78D1AB0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bande de constructibilité s’appliquant.</w:t>
            </w:r>
          </w:p>
        </w:tc>
        <w:tc>
          <w:tcPr>
            <w:tcW w:w="3124" w:type="dxa"/>
          </w:tcPr>
          <w:p w14:paraId="1E9BA56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BC1</w:t>
            </w:r>
          </w:p>
        </w:tc>
        <w:tc>
          <w:tcPr>
            <w:tcW w:w="1842" w:type="dxa"/>
          </w:tcPr>
          <w:p w14:paraId="54263E1B"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5A298725" w14:textId="6BD23AF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 [1-1]</w:t>
            </w:r>
          </w:p>
        </w:tc>
      </w:tr>
      <w:tr w:rsidR="00732687" w:rsidRPr="008D07D1" w14:paraId="08CEF7A1" w14:textId="77777777" w:rsidTr="00A14374">
        <w:tc>
          <w:tcPr>
            <w:tcW w:w="1555" w:type="dxa"/>
          </w:tcPr>
          <w:p w14:paraId="5A9F6E1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979" w:type="dxa"/>
          </w:tcPr>
          <w:p w14:paraId="314F004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Catégorie de la condition s’appliquant.</w:t>
            </w:r>
          </w:p>
        </w:tc>
        <w:tc>
          <w:tcPr>
            <w:tcW w:w="3124" w:type="dxa"/>
          </w:tcPr>
          <w:p w14:paraId="3EC9BBA5" w14:textId="5A1C6BA8"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BandeConstructibilite</w:t>
            </w:r>
            <w:proofErr w:type="spellEnd"/>
          </w:p>
        </w:tc>
        <w:tc>
          <w:tcPr>
            <w:tcW w:w="1842" w:type="dxa"/>
          </w:tcPr>
          <w:p w14:paraId="4952E424"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0C0722CE" w14:textId="5D9C8EBA" w:rsidR="00732687" w:rsidRPr="008D07D1" w:rsidRDefault="007B52A5" w:rsidP="00276466">
            <w:pPr>
              <w:pStyle w:val="Corpsdetexte"/>
              <w:jc w:val="both"/>
              <w:rPr>
                <w:rFonts w:ascii="Arial" w:hAnsi="Arial" w:cs="Arial"/>
                <w:color w:val="000000" w:themeColor="text1"/>
                <w:szCs w:val="22"/>
              </w:rPr>
            </w:pPr>
            <w:commentRangeStart w:id="176"/>
            <w:r w:rsidRPr="008D07D1">
              <w:rPr>
                <w:rFonts w:ascii="Arial" w:hAnsi="Arial" w:cs="Arial"/>
                <w:color w:val="000000" w:themeColor="text1"/>
                <w:szCs w:val="22"/>
              </w:rPr>
              <w:t>[1</w:t>
            </w:r>
            <w:r w:rsidR="00C138B4" w:rsidRPr="008D07D1">
              <w:rPr>
                <w:rFonts w:ascii="Arial" w:hAnsi="Arial" w:cs="Arial"/>
                <w:color w:val="000000" w:themeColor="text1"/>
                <w:szCs w:val="22"/>
              </w:rPr>
              <w:t>-*</w:t>
            </w:r>
            <w:r w:rsidRPr="008D07D1">
              <w:rPr>
                <w:rFonts w:ascii="Arial" w:hAnsi="Arial" w:cs="Arial"/>
                <w:color w:val="000000" w:themeColor="text1"/>
                <w:szCs w:val="22"/>
              </w:rPr>
              <w:t>]</w:t>
            </w:r>
            <w:commentRangeEnd w:id="176"/>
            <w:r w:rsidR="00D13BAB" w:rsidRPr="008D07D1">
              <w:rPr>
                <w:rStyle w:val="Marquedecommentaire"/>
                <w:rFonts w:ascii="Arial" w:hAnsi="Arial" w:cs="Arial"/>
              </w:rPr>
              <w:commentReference w:id="176"/>
            </w:r>
          </w:p>
        </w:tc>
      </w:tr>
      <w:tr w:rsidR="00732687" w:rsidRPr="008D07D1" w14:paraId="351CDD46" w14:textId="77777777" w:rsidTr="00A14374">
        <w:tc>
          <w:tcPr>
            <w:tcW w:w="1555" w:type="dxa"/>
          </w:tcPr>
          <w:p w14:paraId="06FE973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1979" w:type="dxa"/>
          </w:tcPr>
          <w:p w14:paraId="6FFB9D2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Permet d’ajouter un commentaire pour les situations qui ne sont pas concernées par les conditions décrites</w:t>
            </w:r>
          </w:p>
        </w:tc>
        <w:tc>
          <w:tcPr>
            <w:tcW w:w="3124" w:type="dxa"/>
          </w:tcPr>
          <w:p w14:paraId="22C9A7C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rPr>
              <w:t xml:space="preserve">En outre, en zone </w:t>
            </w:r>
            <w:proofErr w:type="spellStart"/>
            <w:r w:rsidRPr="008D07D1">
              <w:rPr>
                <w:rFonts w:ascii="Arial" w:hAnsi="Arial" w:cs="Arial"/>
              </w:rPr>
              <w:t>UBt</w:t>
            </w:r>
            <w:proofErr w:type="spellEnd"/>
            <w:r w:rsidRPr="008D07D1">
              <w:rPr>
                <w:rFonts w:ascii="Arial" w:hAnsi="Arial" w:cs="Arial"/>
              </w:rPr>
              <w:t>, une construction nouvelle implantée sur une Bande Constructible Secondaire ne peut pas être accolée à une construction nouvelle implantée sur une Bande Constructible Principale.</w:t>
            </w:r>
          </w:p>
        </w:tc>
        <w:tc>
          <w:tcPr>
            <w:tcW w:w="1842" w:type="dxa"/>
          </w:tcPr>
          <w:p w14:paraId="2D3674CE"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1D2BD1D0" w14:textId="12A2939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1BD5962E" w14:textId="77777777" w:rsidTr="00A14374">
        <w:tc>
          <w:tcPr>
            <w:tcW w:w="1555" w:type="dxa"/>
          </w:tcPr>
          <w:p w14:paraId="2F618F90" w14:textId="0F5AF010"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nature</w:t>
            </w:r>
          </w:p>
        </w:tc>
        <w:tc>
          <w:tcPr>
            <w:tcW w:w="1979" w:type="dxa"/>
          </w:tcPr>
          <w:p w14:paraId="79F3166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 le type de bande de constructibilité</w:t>
            </w:r>
          </w:p>
        </w:tc>
        <w:tc>
          <w:tcPr>
            <w:tcW w:w="3124" w:type="dxa"/>
          </w:tcPr>
          <w:p w14:paraId="7DB067BA" w14:textId="6163B7A2" w:rsidR="00732687" w:rsidRPr="008D07D1" w:rsidRDefault="001942E3"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w:t>
            </w:r>
            <w:r w:rsidR="007B52A5" w:rsidRPr="008D07D1">
              <w:rPr>
                <w:rFonts w:ascii="Arial" w:hAnsi="Arial" w:cs="Arial"/>
                <w:color w:val="000000" w:themeColor="text1"/>
                <w:szCs w:val="22"/>
              </w:rPr>
              <w:t>rincipale</w:t>
            </w:r>
          </w:p>
        </w:tc>
        <w:tc>
          <w:tcPr>
            <w:tcW w:w="1842" w:type="dxa"/>
          </w:tcPr>
          <w:p w14:paraId="3A6A993C" w14:textId="77777777" w:rsidR="00732687" w:rsidRPr="008D07D1" w:rsidRDefault="00F44967"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w:t>
            </w:r>
            <w:r w:rsidR="007B52A5" w:rsidRPr="008D07D1">
              <w:rPr>
                <w:rFonts w:ascii="Arial" w:hAnsi="Arial" w:cs="Arial"/>
                <w:color w:val="000000" w:themeColor="text1"/>
                <w:szCs w:val="22"/>
              </w:rPr>
              <w:t>numération « </w:t>
            </w:r>
            <w:proofErr w:type="spellStart"/>
            <w:r w:rsidR="007B52A5" w:rsidRPr="008D07D1">
              <w:rPr>
                <w:rFonts w:ascii="Arial" w:hAnsi="Arial" w:cs="Arial"/>
              </w:rPr>
              <w:fldChar w:fldCharType="begin"/>
            </w:r>
            <w:r w:rsidR="007B52A5" w:rsidRPr="008D07D1">
              <w:rPr>
                <w:rFonts w:ascii="Arial" w:hAnsi="Arial" w:cs="Arial"/>
              </w:rPr>
              <w:instrText xml:space="preserve"> HYPERLINK \l "_toc3449" \h </w:instrText>
            </w:r>
            <w:r w:rsidR="007B52A5" w:rsidRPr="008D07D1">
              <w:rPr>
                <w:rFonts w:ascii="Arial" w:hAnsi="Arial" w:cs="Arial"/>
              </w:rPr>
              <w:fldChar w:fldCharType="separate"/>
            </w:r>
            <w:r w:rsidR="007B52A5" w:rsidRPr="008D07D1">
              <w:rPr>
                <w:rFonts w:ascii="Arial" w:hAnsi="Arial" w:cs="Arial"/>
                <w:szCs w:val="22"/>
              </w:rPr>
              <w:t>TypeBandeConstructibilite</w:t>
            </w:r>
            <w:proofErr w:type="spellEnd"/>
            <w:r w:rsidR="007B52A5" w:rsidRPr="008D07D1">
              <w:rPr>
                <w:rStyle w:val="Lienhypertexte"/>
                <w:rFonts w:ascii="Arial" w:hAnsi="Arial" w:cs="Arial"/>
                <w:color w:val="000000" w:themeColor="text1"/>
              </w:rPr>
              <w:fldChar w:fldCharType="end"/>
            </w:r>
            <w:r w:rsidR="007B52A5" w:rsidRPr="008D07D1">
              <w:rPr>
                <w:rFonts w:ascii="Arial" w:hAnsi="Arial" w:cs="Arial"/>
                <w:color w:val="000000" w:themeColor="text1"/>
                <w:szCs w:val="22"/>
              </w:rPr>
              <w:t> »</w:t>
            </w:r>
            <w:r w:rsidRPr="008D07D1">
              <w:rPr>
                <w:rFonts w:ascii="Arial" w:hAnsi="Arial" w:cs="Arial"/>
                <w:color w:val="000000" w:themeColor="text1"/>
                <w:szCs w:val="22"/>
              </w:rPr>
              <w:t>.</w:t>
            </w:r>
          </w:p>
          <w:p w14:paraId="73884ED1" w14:textId="0366C216" w:rsidR="00F44967" w:rsidRPr="008D07D1" w:rsidRDefault="00F44967"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Se référer à la partie </w:t>
            </w:r>
            <w:r w:rsidRPr="008D07D1">
              <w:rPr>
                <w:rFonts w:ascii="Arial" w:hAnsi="Arial" w:cs="Arial"/>
                <w:color w:val="000000" w:themeColor="text1"/>
                <w:szCs w:val="22"/>
              </w:rPr>
              <w:fldChar w:fldCharType="begin"/>
            </w:r>
            <w:r w:rsidRPr="008D07D1">
              <w:rPr>
                <w:rFonts w:ascii="Arial" w:hAnsi="Arial" w:cs="Arial"/>
                <w:color w:val="000000" w:themeColor="text1"/>
                <w:szCs w:val="22"/>
              </w:rPr>
              <w:instrText xml:space="preserve"> REF _Ref172552018 \r \h </w:instrText>
            </w:r>
            <w:r w:rsidRPr="008D07D1">
              <w:rPr>
                <w:rFonts w:ascii="Arial" w:hAnsi="Arial" w:cs="Arial"/>
                <w:color w:val="000000" w:themeColor="text1"/>
                <w:szCs w:val="22"/>
              </w:rPr>
            </w:r>
            <w:r w:rsidR="008D07D1">
              <w:rPr>
                <w:rFonts w:ascii="Arial" w:hAnsi="Arial" w:cs="Arial"/>
                <w:color w:val="000000" w:themeColor="text1"/>
                <w:szCs w:val="22"/>
              </w:rPr>
              <w:instrText xml:space="preserve"> \* MERGEFORMAT </w:instrText>
            </w:r>
            <w:r w:rsidRPr="008D07D1">
              <w:rPr>
                <w:rFonts w:ascii="Arial" w:hAnsi="Arial" w:cs="Arial"/>
                <w:color w:val="000000" w:themeColor="text1"/>
                <w:szCs w:val="22"/>
              </w:rPr>
              <w:fldChar w:fldCharType="separate"/>
            </w:r>
            <w:r w:rsidRPr="008D07D1">
              <w:rPr>
                <w:rFonts w:ascii="Arial" w:hAnsi="Arial" w:cs="Arial"/>
                <w:color w:val="000000" w:themeColor="text1"/>
                <w:szCs w:val="22"/>
              </w:rPr>
              <w:t xml:space="preserve"> 5.3.22 </w:t>
            </w:r>
            <w:r w:rsidRPr="008D07D1">
              <w:rPr>
                <w:rFonts w:ascii="Arial" w:hAnsi="Arial" w:cs="Arial"/>
                <w:color w:val="000000" w:themeColor="text1"/>
                <w:szCs w:val="22"/>
              </w:rPr>
              <w:fldChar w:fldCharType="end"/>
            </w:r>
          </w:p>
        </w:tc>
        <w:tc>
          <w:tcPr>
            <w:tcW w:w="1354" w:type="dxa"/>
          </w:tcPr>
          <w:p w14:paraId="15A2A661" w14:textId="020502AB"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w:t>
            </w:r>
          </w:p>
        </w:tc>
      </w:tr>
      <w:tr w:rsidR="00732687" w:rsidRPr="008D07D1" w14:paraId="1C630F65" w14:textId="77777777" w:rsidTr="00A14374">
        <w:tc>
          <w:tcPr>
            <w:tcW w:w="1555" w:type="dxa"/>
          </w:tcPr>
          <w:p w14:paraId="6BEF2C5D" w14:textId="77777777" w:rsidR="00732687" w:rsidRPr="008D07D1" w:rsidRDefault="007B52A5" w:rsidP="00276466">
            <w:pPr>
              <w:pStyle w:val="Contenudetableau"/>
              <w:widowControl/>
              <w:jc w:val="both"/>
              <w:rPr>
                <w:rFonts w:ascii="Arial" w:hAnsi="Arial" w:cs="Arial"/>
                <w:color w:val="000000" w:themeColor="text1"/>
                <w:szCs w:val="22"/>
              </w:rPr>
            </w:pPr>
            <w:proofErr w:type="spellStart"/>
            <w:r w:rsidRPr="008D07D1">
              <w:rPr>
                <w:rFonts w:ascii="Arial" w:hAnsi="Arial" w:cs="Arial"/>
                <w:color w:val="000000" w:themeColor="text1"/>
                <w:sz w:val="24"/>
                <w:szCs w:val="22"/>
              </w:rPr>
              <w:t>profondeurDebut</w:t>
            </w:r>
            <w:proofErr w:type="spellEnd"/>
          </w:p>
        </w:tc>
        <w:tc>
          <w:tcPr>
            <w:tcW w:w="1979" w:type="dxa"/>
          </w:tcPr>
          <w:p w14:paraId="5185DAD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 le début de la profondeur pour la prise en compte des bandes de constructibilités entre x et y mètres (utile dans les cas où il y a plus de deux BC par parcelle ou il faut absolument incorporer une marge de recul à respecter dans la notion de BC).</w:t>
            </w:r>
          </w:p>
        </w:tc>
        <w:tc>
          <w:tcPr>
            <w:tcW w:w="3124" w:type="dxa"/>
          </w:tcPr>
          <w:p w14:paraId="1728D85A" w14:textId="2728905A"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 5 </w:t>
            </w:r>
          </w:p>
        </w:tc>
        <w:tc>
          <w:tcPr>
            <w:tcW w:w="1842" w:type="dxa"/>
          </w:tcPr>
          <w:p w14:paraId="1500A64D" w14:textId="2B038F9E"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w:t>
            </w:r>
            <w:r w:rsidR="00F44967" w:rsidRPr="008D07D1">
              <w:rPr>
                <w:rFonts w:ascii="Arial" w:hAnsi="Arial" w:cs="Arial"/>
                <w:color w:val="000000" w:themeColor="text1"/>
                <w:szCs w:val="22"/>
              </w:rPr>
              <w:t>l</w:t>
            </w:r>
          </w:p>
        </w:tc>
        <w:tc>
          <w:tcPr>
            <w:tcW w:w="1354" w:type="dxa"/>
          </w:tcPr>
          <w:p w14:paraId="5F74BC27" w14:textId="1544026F"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[1-1]</w:t>
            </w:r>
          </w:p>
        </w:tc>
      </w:tr>
      <w:tr w:rsidR="00732687" w:rsidRPr="008D07D1" w14:paraId="79B79A46" w14:textId="77777777" w:rsidTr="00A14374">
        <w:tc>
          <w:tcPr>
            <w:tcW w:w="1555" w:type="dxa"/>
          </w:tcPr>
          <w:p w14:paraId="1F524666" w14:textId="77777777" w:rsidR="00732687" w:rsidRPr="008D07D1" w:rsidRDefault="007B52A5" w:rsidP="00276466">
            <w:pPr>
              <w:pStyle w:val="Contenudetableau"/>
              <w:widowControl/>
              <w:jc w:val="both"/>
              <w:rPr>
                <w:rFonts w:ascii="Arial" w:hAnsi="Arial" w:cs="Arial"/>
                <w:color w:val="000000" w:themeColor="text1"/>
                <w:szCs w:val="22"/>
              </w:rPr>
            </w:pPr>
            <w:proofErr w:type="spellStart"/>
            <w:r w:rsidRPr="008D07D1">
              <w:rPr>
                <w:rFonts w:ascii="Arial" w:hAnsi="Arial" w:cs="Arial"/>
                <w:color w:val="000000" w:themeColor="text1"/>
                <w:sz w:val="24"/>
                <w:szCs w:val="22"/>
              </w:rPr>
              <w:t>profondeurFin</w:t>
            </w:r>
            <w:proofErr w:type="spellEnd"/>
          </w:p>
        </w:tc>
        <w:tc>
          <w:tcPr>
            <w:tcW w:w="1979" w:type="dxa"/>
          </w:tcPr>
          <w:p w14:paraId="32636D1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 la fin de la profondeur pour la prise en compte des bandes de constructibilités entre x et y mètres (utile dans les cas où il y a plus de deux BC par parcelle ou il faut absolument incorporer une marge de recul à respecter dans la notion de BC).</w:t>
            </w:r>
          </w:p>
        </w:tc>
        <w:tc>
          <w:tcPr>
            <w:tcW w:w="3124" w:type="dxa"/>
          </w:tcPr>
          <w:p w14:paraId="2B5C70AF" w14:textId="5A368770"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12 </w:t>
            </w:r>
          </w:p>
        </w:tc>
        <w:tc>
          <w:tcPr>
            <w:tcW w:w="1842" w:type="dxa"/>
          </w:tcPr>
          <w:p w14:paraId="145BA9F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354" w:type="dxa"/>
          </w:tcPr>
          <w:p w14:paraId="1B933727" w14:textId="7E1764A8"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 xml:space="preserve"> [1-1]</w:t>
            </w:r>
          </w:p>
        </w:tc>
      </w:tr>
      <w:tr w:rsidR="00732687" w:rsidRPr="008D07D1" w14:paraId="0F563D9F" w14:textId="77777777" w:rsidTr="00A14374">
        <w:tc>
          <w:tcPr>
            <w:tcW w:w="1555" w:type="dxa"/>
          </w:tcPr>
          <w:p w14:paraId="13A657BC" w14:textId="77777777" w:rsidR="00732687" w:rsidRPr="008D07D1" w:rsidRDefault="007B52A5" w:rsidP="00276466">
            <w:pPr>
              <w:pStyle w:val="Contenudetableau"/>
              <w:widowControl/>
              <w:jc w:val="both"/>
              <w:rPr>
                <w:rFonts w:ascii="Arial" w:hAnsi="Arial" w:cs="Arial"/>
                <w:color w:val="000000" w:themeColor="text1"/>
                <w:szCs w:val="22"/>
              </w:rPr>
            </w:pPr>
            <w:proofErr w:type="spellStart"/>
            <w:r w:rsidRPr="008D07D1">
              <w:rPr>
                <w:rFonts w:ascii="Arial" w:hAnsi="Arial" w:cs="Arial"/>
                <w:color w:val="000000" w:themeColor="text1"/>
                <w:sz w:val="24"/>
                <w:szCs w:val="22"/>
              </w:rPr>
              <w:t>reference</w:t>
            </w:r>
            <w:proofErr w:type="spellEnd"/>
          </w:p>
        </w:tc>
        <w:tc>
          <w:tcPr>
            <w:tcW w:w="1979" w:type="dxa"/>
          </w:tcPr>
          <w:p w14:paraId="6F8074C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Référence utilisée pour déterminer l’alignement</w:t>
            </w:r>
          </w:p>
        </w:tc>
        <w:tc>
          <w:tcPr>
            <w:tcW w:w="3124" w:type="dxa"/>
          </w:tcPr>
          <w:p w14:paraId="2E0CD9F3"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emprisePublique</w:t>
            </w:r>
            <w:proofErr w:type="spellEnd"/>
          </w:p>
        </w:tc>
        <w:tc>
          <w:tcPr>
            <w:tcW w:w="1842" w:type="dxa"/>
          </w:tcPr>
          <w:p w14:paraId="6D1D9326" w14:textId="18307B92" w:rsidR="00732687" w:rsidRPr="008D07D1" w:rsidRDefault="00F44967"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E</w:t>
            </w:r>
            <w:r w:rsidR="007B52A5" w:rsidRPr="008D07D1">
              <w:rPr>
                <w:rFonts w:ascii="Arial" w:hAnsi="Arial" w:cs="Arial"/>
                <w:color w:val="000000" w:themeColor="text1"/>
                <w:sz w:val="24"/>
                <w:szCs w:val="22"/>
              </w:rPr>
              <w:t>numération « </w:t>
            </w:r>
            <w:proofErr w:type="spellStart"/>
            <w:r w:rsidR="007B52A5" w:rsidRPr="008D07D1">
              <w:rPr>
                <w:rFonts w:ascii="Arial" w:hAnsi="Arial" w:cs="Arial"/>
              </w:rPr>
              <w:fldChar w:fldCharType="begin"/>
            </w:r>
            <w:r w:rsidR="007B52A5" w:rsidRPr="008D07D1">
              <w:rPr>
                <w:rFonts w:ascii="Arial" w:hAnsi="Arial" w:cs="Arial"/>
              </w:rPr>
              <w:instrText xml:space="preserve"> HYPERLINK \l "_toc3367" \h </w:instrText>
            </w:r>
            <w:r w:rsidR="007B52A5" w:rsidRPr="008D07D1">
              <w:rPr>
                <w:rFonts w:ascii="Arial" w:hAnsi="Arial" w:cs="Arial"/>
              </w:rPr>
              <w:fldChar w:fldCharType="separate"/>
            </w:r>
            <w:r w:rsidR="007B52A5" w:rsidRPr="008D07D1">
              <w:rPr>
                <w:rStyle w:val="Lienhypertexte"/>
                <w:rFonts w:ascii="Arial" w:hAnsi="Arial" w:cs="Arial"/>
                <w:color w:val="000000" w:themeColor="text1"/>
              </w:rPr>
              <w:t>TypeReference</w:t>
            </w:r>
            <w:proofErr w:type="spellEnd"/>
            <w:r w:rsidR="007B52A5" w:rsidRPr="008D07D1">
              <w:rPr>
                <w:rStyle w:val="Lienhypertexte"/>
                <w:rFonts w:ascii="Arial" w:hAnsi="Arial" w:cs="Arial"/>
                <w:color w:val="000000" w:themeColor="text1"/>
              </w:rPr>
              <w:fldChar w:fldCharType="end"/>
            </w:r>
            <w:r w:rsidR="007B52A5" w:rsidRPr="008D07D1">
              <w:rPr>
                <w:rFonts w:ascii="Arial" w:hAnsi="Arial" w:cs="Arial"/>
                <w:color w:val="000000" w:themeColor="text1"/>
                <w:sz w:val="24"/>
                <w:szCs w:val="22"/>
              </w:rPr>
              <w:t xml:space="preserve"> » : </w:t>
            </w:r>
            <w:r w:rsidRPr="008D07D1">
              <w:rPr>
                <w:rFonts w:ascii="Arial" w:hAnsi="Arial" w:cs="Arial"/>
                <w:color w:val="000000" w:themeColor="text1"/>
                <w:sz w:val="24"/>
                <w:szCs w:val="22"/>
              </w:rPr>
              <w:t xml:space="preserve">se référer à la partie </w:t>
            </w:r>
            <w:r w:rsidRPr="008D07D1">
              <w:rPr>
                <w:rFonts w:ascii="Arial" w:hAnsi="Arial" w:cs="Arial"/>
                <w:color w:val="000000" w:themeColor="text1"/>
                <w:sz w:val="24"/>
                <w:szCs w:val="22"/>
              </w:rPr>
              <w:fldChar w:fldCharType="begin"/>
            </w:r>
            <w:r w:rsidRPr="008D07D1">
              <w:rPr>
                <w:rFonts w:ascii="Arial" w:hAnsi="Arial" w:cs="Arial"/>
                <w:color w:val="000000" w:themeColor="text1"/>
                <w:sz w:val="24"/>
                <w:szCs w:val="22"/>
              </w:rPr>
              <w:instrText xml:space="preserve"> REF _Ref172552152 \r \h </w:instrText>
            </w:r>
            <w:r w:rsidRPr="008D07D1">
              <w:rPr>
                <w:rFonts w:ascii="Arial" w:hAnsi="Arial" w:cs="Arial"/>
                <w:color w:val="000000" w:themeColor="text1"/>
                <w:sz w:val="24"/>
                <w:szCs w:val="22"/>
              </w:rPr>
            </w:r>
            <w:r w:rsidR="008D07D1">
              <w:rPr>
                <w:rFonts w:ascii="Arial" w:hAnsi="Arial" w:cs="Arial"/>
                <w:color w:val="000000" w:themeColor="text1"/>
                <w:sz w:val="24"/>
                <w:szCs w:val="22"/>
              </w:rPr>
              <w:instrText xml:space="preserve"> \* MERGEFORMAT </w:instrText>
            </w:r>
            <w:r w:rsidRPr="008D07D1">
              <w:rPr>
                <w:rFonts w:ascii="Arial" w:hAnsi="Arial" w:cs="Arial"/>
                <w:color w:val="000000" w:themeColor="text1"/>
                <w:sz w:val="24"/>
                <w:szCs w:val="22"/>
              </w:rPr>
              <w:fldChar w:fldCharType="separate"/>
            </w:r>
            <w:r w:rsidRPr="008D07D1">
              <w:rPr>
                <w:rFonts w:ascii="Arial" w:hAnsi="Arial" w:cs="Arial"/>
                <w:color w:val="000000" w:themeColor="text1"/>
                <w:sz w:val="24"/>
                <w:szCs w:val="22"/>
              </w:rPr>
              <w:t xml:space="preserve"> 5.3.22 </w:t>
            </w:r>
            <w:r w:rsidRPr="008D07D1">
              <w:rPr>
                <w:rFonts w:ascii="Arial" w:hAnsi="Arial" w:cs="Arial"/>
                <w:color w:val="000000" w:themeColor="text1"/>
                <w:sz w:val="24"/>
                <w:szCs w:val="22"/>
              </w:rPr>
              <w:fldChar w:fldCharType="end"/>
            </w:r>
          </w:p>
          <w:p w14:paraId="65315CFD" w14:textId="77777777" w:rsidR="00732687" w:rsidRPr="008D07D1" w:rsidRDefault="00732687" w:rsidP="00276466">
            <w:pPr>
              <w:pStyle w:val="Corpsdetexte"/>
              <w:jc w:val="both"/>
              <w:rPr>
                <w:rFonts w:ascii="Arial" w:hAnsi="Arial" w:cs="Arial"/>
                <w:color w:val="000000" w:themeColor="text1"/>
                <w:szCs w:val="22"/>
              </w:rPr>
            </w:pPr>
          </w:p>
        </w:tc>
        <w:tc>
          <w:tcPr>
            <w:tcW w:w="1354" w:type="dxa"/>
          </w:tcPr>
          <w:p w14:paraId="31C9372B" w14:textId="627D83C8"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w:t>
            </w:r>
          </w:p>
        </w:tc>
      </w:tr>
    </w:tbl>
    <w:p w14:paraId="7A86BDCC" w14:textId="77777777" w:rsidR="00732687" w:rsidRPr="008D07D1" w:rsidRDefault="00732687" w:rsidP="00276466">
      <w:pPr>
        <w:pStyle w:val="Titre3mod"/>
        <w:jc w:val="both"/>
        <w:rPr>
          <w:rFonts w:ascii="Arial" w:hAnsi="Arial" w:cs="Arial"/>
          <w:color w:val="000000" w:themeColor="text1"/>
          <w:sz w:val="22"/>
          <w:szCs w:val="22"/>
        </w:rPr>
      </w:pPr>
    </w:p>
    <w:p w14:paraId="1E2C2E6D" w14:textId="77777777" w:rsidR="00732687" w:rsidRPr="008D07D1" w:rsidRDefault="007B52A5" w:rsidP="00276466">
      <w:pPr>
        <w:pStyle w:val="Titre3"/>
        <w:numPr>
          <w:ilvl w:val="2"/>
          <w:numId w:val="15"/>
        </w:numPr>
        <w:jc w:val="both"/>
        <w:rPr>
          <w:rStyle w:val="Titre4Car"/>
          <w:rFonts w:ascii="Arial" w:hAnsi="Arial" w:cs="Arial"/>
          <w:b/>
          <w:i w:val="0"/>
          <w:color w:val="000080"/>
          <w:sz w:val="22"/>
          <w:szCs w:val="36"/>
        </w:rPr>
      </w:pPr>
      <w:bookmarkStart w:id="177" w:name="_Toc164181829"/>
      <w:bookmarkStart w:id="178" w:name="_Toc174032955"/>
      <w:r w:rsidRPr="008D07D1">
        <w:rPr>
          <w:rStyle w:val="Titre4Car"/>
          <w:rFonts w:ascii="Arial" w:hAnsi="Arial" w:cs="Arial"/>
          <w:b/>
          <w:i w:val="0"/>
          <w:color w:val="000080"/>
          <w:sz w:val="22"/>
          <w:szCs w:val="36"/>
        </w:rPr>
        <w:t xml:space="preserve">Classe </w:t>
      </w:r>
      <w:proofErr w:type="spellStart"/>
      <w:r w:rsidRPr="008D07D1">
        <w:rPr>
          <w:rStyle w:val="Titre4Car"/>
          <w:rFonts w:ascii="Arial" w:hAnsi="Arial" w:cs="Arial"/>
          <w:b/>
          <w:i w:val="0"/>
          <w:color w:val="000080"/>
          <w:sz w:val="22"/>
          <w:szCs w:val="36"/>
        </w:rPr>
        <w:t>TypeBatiment</w:t>
      </w:r>
      <w:bookmarkEnd w:id="177"/>
      <w:bookmarkEnd w:id="178"/>
      <w:proofErr w:type="spellEnd"/>
    </w:p>
    <w:p w14:paraId="1FFDD40E" w14:textId="77777777" w:rsidR="00732687" w:rsidRPr="008D07D1" w:rsidRDefault="00732687" w:rsidP="00276466">
      <w:pPr>
        <w:pStyle w:val="Corpsdetexte"/>
        <w:jc w:val="both"/>
        <w:rPr>
          <w:rFonts w:ascii="Arial" w:hAnsi="Arial" w:cs="Arial"/>
          <w:color w:val="000000" w:themeColor="text1"/>
          <w:szCs w:val="22"/>
        </w:rPr>
      </w:pPr>
    </w:p>
    <w:tbl>
      <w:tblPr>
        <w:tblStyle w:val="Grilledutableau"/>
        <w:tblW w:w="9918" w:type="dxa"/>
        <w:tblLayout w:type="fixed"/>
        <w:tblLook w:val="04A0" w:firstRow="1" w:lastRow="0" w:firstColumn="1" w:lastColumn="0" w:noHBand="0" w:noVBand="1"/>
      </w:tblPr>
      <w:tblGrid>
        <w:gridCol w:w="1935"/>
        <w:gridCol w:w="2452"/>
        <w:gridCol w:w="2412"/>
        <w:gridCol w:w="1840"/>
        <w:gridCol w:w="1279"/>
      </w:tblGrid>
      <w:tr w:rsidR="00732687" w:rsidRPr="008D07D1" w14:paraId="55516B2D" w14:textId="77777777" w:rsidTr="00F44967">
        <w:tc>
          <w:tcPr>
            <w:tcW w:w="9918" w:type="dxa"/>
            <w:gridSpan w:val="5"/>
          </w:tcPr>
          <w:p w14:paraId="67BCE95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Nom de la table : </w:t>
            </w:r>
            <w:proofErr w:type="spellStart"/>
            <w:r w:rsidRPr="008D07D1">
              <w:rPr>
                <w:rFonts w:ascii="Arial" w:hAnsi="Arial" w:cs="Arial"/>
                <w:color w:val="000000" w:themeColor="text1"/>
                <w:szCs w:val="22"/>
              </w:rPr>
              <w:t>TypeBatiment</w:t>
            </w:r>
            <w:proofErr w:type="spellEnd"/>
          </w:p>
        </w:tc>
      </w:tr>
      <w:tr w:rsidR="00732687" w:rsidRPr="008D07D1" w14:paraId="4A298187" w14:textId="77777777" w:rsidTr="00F44967">
        <w:tc>
          <w:tcPr>
            <w:tcW w:w="9918" w:type="dxa"/>
            <w:gridSpan w:val="5"/>
          </w:tcPr>
          <w:p w14:paraId="2F8987B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Description des différentes activités qui vont conditionnées la destination et les sous destinations du bâtiment.</w:t>
            </w:r>
          </w:p>
        </w:tc>
      </w:tr>
      <w:tr w:rsidR="00732687" w:rsidRPr="008D07D1" w14:paraId="4089EC38" w14:textId="77777777" w:rsidTr="00F44967">
        <w:tc>
          <w:tcPr>
            <w:tcW w:w="1935" w:type="dxa"/>
          </w:tcPr>
          <w:p w14:paraId="355AFB6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2452" w:type="dxa"/>
          </w:tcPr>
          <w:p w14:paraId="7E6B4C5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2412" w:type="dxa"/>
          </w:tcPr>
          <w:p w14:paraId="755CD96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w:t>
            </w:r>
          </w:p>
        </w:tc>
        <w:tc>
          <w:tcPr>
            <w:tcW w:w="1840" w:type="dxa"/>
          </w:tcPr>
          <w:p w14:paraId="060E4EC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279" w:type="dxa"/>
          </w:tcPr>
          <w:p w14:paraId="6DF08E24" w14:textId="51F2DF6E" w:rsidR="00732687" w:rsidRPr="008D07D1" w:rsidRDefault="00F44967"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6F60B91E" w14:textId="77777777" w:rsidTr="00F44967">
        <w:tc>
          <w:tcPr>
            <w:tcW w:w="1935" w:type="dxa"/>
          </w:tcPr>
          <w:p w14:paraId="063804FA"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idTypeBatiment</w:t>
            </w:r>
            <w:proofErr w:type="spellEnd"/>
          </w:p>
        </w:tc>
        <w:tc>
          <w:tcPr>
            <w:tcW w:w="2452" w:type="dxa"/>
          </w:tcPr>
          <w:p w14:paraId="2E239C2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la condition s’appliquant.</w:t>
            </w:r>
          </w:p>
        </w:tc>
        <w:tc>
          <w:tcPr>
            <w:tcW w:w="2412" w:type="dxa"/>
          </w:tcPr>
          <w:p w14:paraId="27293F09" w14:textId="68535FD5"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44712_PLU_20041103/reglement/UE/UE2/contenu002/regle001/cd003/typba01</w:t>
            </w:r>
          </w:p>
        </w:tc>
        <w:tc>
          <w:tcPr>
            <w:tcW w:w="1840" w:type="dxa"/>
          </w:tcPr>
          <w:p w14:paraId="7463F3B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279" w:type="dxa"/>
          </w:tcPr>
          <w:p w14:paraId="39899D34" w14:textId="0FE94124"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0478C5AC" w14:textId="77777777" w:rsidTr="00F44967">
        <w:tc>
          <w:tcPr>
            <w:tcW w:w="1935" w:type="dxa"/>
          </w:tcPr>
          <w:p w14:paraId="6CAA9CF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2452" w:type="dxa"/>
          </w:tcPr>
          <w:p w14:paraId="6853E33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du type de bâtiment</w:t>
            </w:r>
          </w:p>
        </w:tc>
        <w:tc>
          <w:tcPr>
            <w:tcW w:w="2412" w:type="dxa"/>
          </w:tcPr>
          <w:p w14:paraId="754116E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Carrefour</w:t>
            </w:r>
          </w:p>
        </w:tc>
        <w:tc>
          <w:tcPr>
            <w:tcW w:w="1840" w:type="dxa"/>
          </w:tcPr>
          <w:p w14:paraId="5D17F51B"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279" w:type="dxa"/>
          </w:tcPr>
          <w:p w14:paraId="7B22E359" w14:textId="0A720A53"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 [1-1]</w:t>
            </w:r>
          </w:p>
        </w:tc>
      </w:tr>
      <w:tr w:rsidR="00732687" w:rsidRPr="008D07D1" w14:paraId="4C15204B" w14:textId="77777777" w:rsidTr="00F44967">
        <w:tc>
          <w:tcPr>
            <w:tcW w:w="1935" w:type="dxa"/>
          </w:tcPr>
          <w:p w14:paraId="2844002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2452" w:type="dxa"/>
          </w:tcPr>
          <w:p w14:paraId="53C763A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Catégorie de la condition s’appliquant.</w:t>
            </w:r>
          </w:p>
        </w:tc>
        <w:tc>
          <w:tcPr>
            <w:tcW w:w="2412" w:type="dxa"/>
          </w:tcPr>
          <w:p w14:paraId="234735C5"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TypeBatiment</w:t>
            </w:r>
            <w:proofErr w:type="spellEnd"/>
          </w:p>
        </w:tc>
        <w:tc>
          <w:tcPr>
            <w:tcW w:w="1840" w:type="dxa"/>
          </w:tcPr>
          <w:p w14:paraId="7DE68534"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279" w:type="dxa"/>
          </w:tcPr>
          <w:p w14:paraId="0F911667" w14:textId="090E470B"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 [1-*]</w:t>
            </w:r>
          </w:p>
        </w:tc>
      </w:tr>
      <w:tr w:rsidR="00732687" w:rsidRPr="008D07D1" w14:paraId="7EF04D5F" w14:textId="77777777" w:rsidTr="00F44967">
        <w:tc>
          <w:tcPr>
            <w:tcW w:w="1935" w:type="dxa"/>
          </w:tcPr>
          <w:p w14:paraId="6184C3E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2452" w:type="dxa"/>
          </w:tcPr>
          <w:p w14:paraId="3D5C228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Permet d’ajouter un commentaire pour les situations qui ne sont pas concernées par les conditions décrites</w:t>
            </w:r>
          </w:p>
        </w:tc>
        <w:tc>
          <w:tcPr>
            <w:tcW w:w="2412" w:type="dxa"/>
          </w:tcPr>
          <w:p w14:paraId="12A6467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Des locaux techniques nécessaires au fonctionnement d’un ou plusieurs bâtiments sauf s’il s’agit d’une habitation individuelle au sens du code de la construction et de l’habitat (à savoir jusqu’à deux logements par bâtiment).</w:t>
            </w:r>
          </w:p>
        </w:tc>
        <w:tc>
          <w:tcPr>
            <w:tcW w:w="1840" w:type="dxa"/>
          </w:tcPr>
          <w:p w14:paraId="0FE991B5"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279" w:type="dxa"/>
          </w:tcPr>
          <w:p w14:paraId="0E877DC3" w14:textId="03C82C91"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 [0-*]</w:t>
            </w:r>
          </w:p>
        </w:tc>
      </w:tr>
      <w:tr w:rsidR="00732687" w:rsidRPr="008D07D1" w14:paraId="396E8EC9" w14:textId="77777777" w:rsidTr="00F44967">
        <w:tc>
          <w:tcPr>
            <w:tcW w:w="1935" w:type="dxa"/>
          </w:tcPr>
          <w:p w14:paraId="63D523CE"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destinationType</w:t>
            </w:r>
            <w:proofErr w:type="spellEnd"/>
          </w:p>
        </w:tc>
        <w:tc>
          <w:tcPr>
            <w:tcW w:w="2452" w:type="dxa"/>
          </w:tcPr>
          <w:p w14:paraId="02CB7E1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Détermine-la ou les destinations et sous destinations du bâtiment</w:t>
            </w:r>
          </w:p>
        </w:tc>
        <w:tc>
          <w:tcPr>
            <w:tcW w:w="2412" w:type="dxa"/>
          </w:tcPr>
          <w:p w14:paraId="53AFF8B0" w14:textId="20B8314B"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Reprendre les codes définis dans le standard </w:t>
            </w:r>
            <w:hyperlink r:id="rId40">
              <w:r w:rsidRPr="008D07D1">
                <w:rPr>
                  <w:rStyle w:val="Lienhypertexte"/>
                  <w:rFonts w:ascii="Arial" w:hAnsi="Arial" w:cs="Arial"/>
                  <w:szCs w:val="22"/>
                </w:rPr>
                <w:t>CNIG PLU</w:t>
              </w:r>
            </w:hyperlink>
          </w:p>
        </w:tc>
        <w:tc>
          <w:tcPr>
            <w:tcW w:w="1840" w:type="dxa"/>
          </w:tcPr>
          <w:p w14:paraId="7438CFE9" w14:textId="02A4709B" w:rsidR="00732687" w:rsidRPr="008D07D1" w:rsidRDefault="001C66CC"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279" w:type="dxa"/>
          </w:tcPr>
          <w:p w14:paraId="428D1515" w14:textId="29E23112"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4720058F" w14:textId="77777777" w:rsidTr="00F44967">
        <w:tc>
          <w:tcPr>
            <w:tcW w:w="1935" w:type="dxa"/>
          </w:tcPr>
          <w:p w14:paraId="61688BC9" w14:textId="3573912E" w:rsidR="00732687" w:rsidRPr="008D07D1" w:rsidRDefault="00A14374"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nature</w:t>
            </w:r>
          </w:p>
        </w:tc>
        <w:tc>
          <w:tcPr>
            <w:tcW w:w="2452" w:type="dxa"/>
          </w:tcPr>
          <w:p w14:paraId="02C784E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 les types de logements</w:t>
            </w:r>
          </w:p>
        </w:tc>
        <w:tc>
          <w:tcPr>
            <w:tcW w:w="2412" w:type="dxa"/>
          </w:tcPr>
          <w:p w14:paraId="3B422E17" w14:textId="3090A53D" w:rsidR="00732687" w:rsidRPr="008D07D1" w:rsidRDefault="001942E3"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logementCommerceRDC</w:t>
            </w:r>
            <w:proofErr w:type="spellEnd"/>
          </w:p>
        </w:tc>
        <w:tc>
          <w:tcPr>
            <w:tcW w:w="1840" w:type="dxa"/>
          </w:tcPr>
          <w:p w14:paraId="74EF0D95" w14:textId="17013EA6" w:rsidR="00F44967" w:rsidRPr="008D07D1" w:rsidRDefault="00F44967"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w:t>
            </w:r>
            <w:r w:rsidR="007B52A5" w:rsidRPr="008D07D1">
              <w:rPr>
                <w:rFonts w:ascii="Arial" w:hAnsi="Arial" w:cs="Arial"/>
                <w:color w:val="000000" w:themeColor="text1"/>
                <w:szCs w:val="22"/>
              </w:rPr>
              <w:t xml:space="preserve">numération </w:t>
            </w:r>
            <w:proofErr w:type="spellStart"/>
            <w:r w:rsidR="007B52A5" w:rsidRPr="008D07D1">
              <w:rPr>
                <w:rFonts w:ascii="Arial" w:hAnsi="Arial" w:cs="Arial"/>
                <w:color w:val="000000" w:themeColor="text1"/>
                <w:szCs w:val="22"/>
              </w:rPr>
              <w:t>TypeLogement</w:t>
            </w:r>
            <w:proofErr w:type="spellEnd"/>
            <w:r w:rsidRPr="008D07D1">
              <w:rPr>
                <w:rFonts w:ascii="Arial" w:hAnsi="Arial" w:cs="Arial"/>
                <w:color w:val="000000" w:themeColor="text1"/>
                <w:szCs w:val="22"/>
              </w:rPr>
              <w:t xml:space="preserve"> : se référer à la partie </w:t>
            </w:r>
            <w:r w:rsidRPr="008D07D1">
              <w:rPr>
                <w:rFonts w:ascii="Arial" w:hAnsi="Arial" w:cs="Arial"/>
                <w:color w:val="000000" w:themeColor="text1"/>
                <w:szCs w:val="22"/>
              </w:rPr>
              <w:fldChar w:fldCharType="begin"/>
            </w:r>
            <w:r w:rsidRPr="008D07D1">
              <w:rPr>
                <w:rFonts w:ascii="Arial" w:hAnsi="Arial" w:cs="Arial"/>
                <w:color w:val="000000" w:themeColor="text1"/>
                <w:szCs w:val="22"/>
              </w:rPr>
              <w:instrText xml:space="preserve"> REF _Ref172552356 \r \h </w:instrText>
            </w:r>
            <w:r w:rsidRPr="008D07D1">
              <w:rPr>
                <w:rFonts w:ascii="Arial" w:hAnsi="Arial" w:cs="Arial"/>
                <w:color w:val="000000" w:themeColor="text1"/>
                <w:szCs w:val="22"/>
              </w:rPr>
            </w:r>
            <w:r w:rsidR="008D07D1">
              <w:rPr>
                <w:rFonts w:ascii="Arial" w:hAnsi="Arial" w:cs="Arial"/>
                <w:color w:val="000000" w:themeColor="text1"/>
                <w:szCs w:val="22"/>
              </w:rPr>
              <w:instrText xml:space="preserve"> \* MERGEFORMAT </w:instrText>
            </w:r>
            <w:r w:rsidRPr="008D07D1">
              <w:rPr>
                <w:rFonts w:ascii="Arial" w:hAnsi="Arial" w:cs="Arial"/>
                <w:color w:val="000000" w:themeColor="text1"/>
                <w:szCs w:val="22"/>
              </w:rPr>
              <w:fldChar w:fldCharType="separate"/>
            </w:r>
            <w:r w:rsidRPr="008D07D1">
              <w:rPr>
                <w:rFonts w:ascii="Arial" w:hAnsi="Arial" w:cs="Arial"/>
                <w:color w:val="000000" w:themeColor="text1"/>
                <w:szCs w:val="22"/>
              </w:rPr>
              <w:t xml:space="preserve"> 5.3.22 </w:t>
            </w:r>
            <w:r w:rsidRPr="008D07D1">
              <w:rPr>
                <w:rFonts w:ascii="Arial" w:hAnsi="Arial" w:cs="Arial"/>
                <w:color w:val="000000" w:themeColor="text1"/>
                <w:szCs w:val="22"/>
              </w:rPr>
              <w:fldChar w:fldCharType="end"/>
            </w:r>
          </w:p>
          <w:p w14:paraId="3388D1B4" w14:textId="4B3F69A6" w:rsidR="00732687" w:rsidRPr="008D07D1" w:rsidRDefault="00732687" w:rsidP="00276466">
            <w:pPr>
              <w:pStyle w:val="Corpsdetexte"/>
              <w:jc w:val="both"/>
              <w:rPr>
                <w:rFonts w:ascii="Arial" w:hAnsi="Arial" w:cs="Arial"/>
                <w:color w:val="000000" w:themeColor="text1"/>
                <w:szCs w:val="22"/>
              </w:rPr>
            </w:pPr>
          </w:p>
        </w:tc>
        <w:tc>
          <w:tcPr>
            <w:tcW w:w="1279" w:type="dxa"/>
          </w:tcPr>
          <w:p w14:paraId="22E1AFBF" w14:textId="65814FDC"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61E3F601" w14:textId="77777777" w:rsidTr="00F44967">
        <w:tc>
          <w:tcPr>
            <w:tcW w:w="1935" w:type="dxa"/>
          </w:tcPr>
          <w:p w14:paraId="32820A41"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hMax</w:t>
            </w:r>
            <w:proofErr w:type="spellEnd"/>
          </w:p>
          <w:p w14:paraId="41D02825" w14:textId="77777777" w:rsidR="00732687" w:rsidRPr="008D07D1" w:rsidRDefault="00732687" w:rsidP="00276466">
            <w:pPr>
              <w:ind w:firstLine="720"/>
              <w:jc w:val="both"/>
              <w:rPr>
                <w:rFonts w:ascii="Arial" w:hAnsi="Arial" w:cs="Arial"/>
                <w:szCs w:val="22"/>
              </w:rPr>
            </w:pPr>
          </w:p>
        </w:tc>
        <w:tc>
          <w:tcPr>
            <w:tcW w:w="2452" w:type="dxa"/>
          </w:tcPr>
          <w:p w14:paraId="69A0E6AF" w14:textId="2148DBE6"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 la hauteur maximum autorisée</w:t>
            </w:r>
            <w:r w:rsidR="001942E3" w:rsidRPr="008D07D1">
              <w:rPr>
                <w:rFonts w:ascii="Arial" w:hAnsi="Arial" w:cs="Arial"/>
                <w:color w:val="000000" w:themeColor="text1"/>
                <w:szCs w:val="22"/>
              </w:rPr>
              <w:t xml:space="preserve"> en mètres</w:t>
            </w:r>
          </w:p>
        </w:tc>
        <w:tc>
          <w:tcPr>
            <w:tcW w:w="2412" w:type="dxa"/>
          </w:tcPr>
          <w:p w14:paraId="5CBEC035" w14:textId="7C4BFF5F"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12</w:t>
            </w:r>
          </w:p>
        </w:tc>
        <w:tc>
          <w:tcPr>
            <w:tcW w:w="1840" w:type="dxa"/>
          </w:tcPr>
          <w:p w14:paraId="1CE09C0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279" w:type="dxa"/>
          </w:tcPr>
          <w:p w14:paraId="6FCE8C29" w14:textId="7F231ABD"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[0-1]</w:t>
            </w:r>
          </w:p>
        </w:tc>
      </w:tr>
      <w:tr w:rsidR="00732687" w:rsidRPr="008D07D1" w14:paraId="39998DF6" w14:textId="77777777" w:rsidTr="00F44967">
        <w:tc>
          <w:tcPr>
            <w:tcW w:w="1935" w:type="dxa"/>
          </w:tcPr>
          <w:p w14:paraId="016180F9"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hMin</w:t>
            </w:r>
            <w:proofErr w:type="spellEnd"/>
          </w:p>
        </w:tc>
        <w:tc>
          <w:tcPr>
            <w:tcW w:w="2452" w:type="dxa"/>
          </w:tcPr>
          <w:p w14:paraId="149D868F" w14:textId="2883FE5F"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 la hauteur minimum</w:t>
            </w:r>
            <w:r w:rsidR="001942E3" w:rsidRPr="008D07D1">
              <w:rPr>
                <w:rFonts w:ascii="Arial" w:hAnsi="Arial" w:cs="Arial"/>
                <w:color w:val="000000" w:themeColor="text1"/>
                <w:szCs w:val="22"/>
              </w:rPr>
              <w:t xml:space="preserve"> en mètres</w:t>
            </w:r>
          </w:p>
        </w:tc>
        <w:tc>
          <w:tcPr>
            <w:tcW w:w="2412" w:type="dxa"/>
          </w:tcPr>
          <w:p w14:paraId="7A3FD4F8" w14:textId="60A3F7A2"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5</w:t>
            </w:r>
          </w:p>
        </w:tc>
        <w:tc>
          <w:tcPr>
            <w:tcW w:w="1840" w:type="dxa"/>
          </w:tcPr>
          <w:p w14:paraId="7DDA1C3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279" w:type="dxa"/>
          </w:tcPr>
          <w:p w14:paraId="3378BA8D" w14:textId="3C40F980"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[0-1]</w:t>
            </w:r>
          </w:p>
        </w:tc>
      </w:tr>
    </w:tbl>
    <w:p w14:paraId="26C61520" w14:textId="77777777" w:rsidR="00732687" w:rsidRPr="008D07D1" w:rsidRDefault="007B52A5" w:rsidP="00276466">
      <w:pPr>
        <w:pStyle w:val="Titre3"/>
        <w:numPr>
          <w:ilvl w:val="2"/>
          <w:numId w:val="15"/>
        </w:numPr>
        <w:jc w:val="both"/>
        <w:rPr>
          <w:rStyle w:val="Titre4Car"/>
          <w:rFonts w:ascii="Arial" w:hAnsi="Arial" w:cs="Arial"/>
          <w:b/>
          <w:i w:val="0"/>
          <w:color w:val="000080"/>
          <w:sz w:val="22"/>
          <w:szCs w:val="36"/>
        </w:rPr>
      </w:pPr>
      <w:bookmarkStart w:id="179" w:name="_Toc164181830"/>
      <w:bookmarkStart w:id="180" w:name="_Toc174032956"/>
      <w:r w:rsidRPr="008D07D1">
        <w:rPr>
          <w:rStyle w:val="Titre4Car"/>
          <w:rFonts w:ascii="Arial" w:hAnsi="Arial" w:cs="Arial"/>
          <w:b/>
          <w:i w:val="0"/>
          <w:color w:val="000080"/>
          <w:sz w:val="22"/>
          <w:szCs w:val="36"/>
        </w:rPr>
        <w:t xml:space="preserve">Classe </w:t>
      </w:r>
      <w:proofErr w:type="spellStart"/>
      <w:r w:rsidRPr="008D07D1">
        <w:rPr>
          <w:rStyle w:val="Titre4Car"/>
          <w:rFonts w:ascii="Arial" w:hAnsi="Arial" w:cs="Arial"/>
          <w:b/>
          <w:i w:val="0"/>
          <w:color w:val="000080"/>
          <w:sz w:val="22"/>
          <w:szCs w:val="36"/>
        </w:rPr>
        <w:t>DimensionParcelle</w:t>
      </w:r>
      <w:bookmarkEnd w:id="179"/>
      <w:bookmarkEnd w:id="180"/>
      <w:proofErr w:type="spellEnd"/>
    </w:p>
    <w:p w14:paraId="18253F59" w14:textId="77777777" w:rsidR="00732687" w:rsidRPr="008D07D1" w:rsidRDefault="00732687" w:rsidP="00276466">
      <w:pPr>
        <w:pStyle w:val="Corpsdetexte"/>
        <w:jc w:val="both"/>
        <w:rPr>
          <w:rFonts w:ascii="Arial" w:hAnsi="Arial" w:cs="Arial"/>
          <w:color w:val="000000" w:themeColor="text1"/>
          <w:szCs w:val="22"/>
        </w:rPr>
      </w:pPr>
    </w:p>
    <w:tbl>
      <w:tblPr>
        <w:tblStyle w:val="Grilledutableau"/>
        <w:tblW w:w="9854" w:type="dxa"/>
        <w:tblLayout w:type="fixed"/>
        <w:tblLook w:val="04A0" w:firstRow="1" w:lastRow="0" w:firstColumn="1" w:lastColumn="0" w:noHBand="0" w:noVBand="1"/>
      </w:tblPr>
      <w:tblGrid>
        <w:gridCol w:w="2122"/>
        <w:gridCol w:w="1984"/>
        <w:gridCol w:w="2835"/>
        <w:gridCol w:w="1559"/>
        <w:gridCol w:w="1354"/>
      </w:tblGrid>
      <w:tr w:rsidR="00732687" w:rsidRPr="008D07D1" w14:paraId="49C66FB2" w14:textId="77777777">
        <w:tc>
          <w:tcPr>
            <w:tcW w:w="9854" w:type="dxa"/>
            <w:gridSpan w:val="5"/>
          </w:tcPr>
          <w:p w14:paraId="67FC013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Nom de la table : </w:t>
            </w:r>
            <w:proofErr w:type="spellStart"/>
            <w:r w:rsidRPr="008D07D1">
              <w:rPr>
                <w:rFonts w:ascii="Arial" w:hAnsi="Arial" w:cs="Arial"/>
                <w:color w:val="000000" w:themeColor="text1"/>
                <w:szCs w:val="22"/>
              </w:rPr>
              <w:t>DimensionParcelle</w:t>
            </w:r>
            <w:proofErr w:type="spellEnd"/>
          </w:p>
        </w:tc>
      </w:tr>
      <w:tr w:rsidR="00732687" w:rsidRPr="008D07D1" w14:paraId="12CCCACC" w14:textId="77777777">
        <w:tc>
          <w:tcPr>
            <w:tcW w:w="9854" w:type="dxa"/>
            <w:gridSpan w:val="5"/>
          </w:tcPr>
          <w:p w14:paraId="5CB7D0A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Description de la superficie de la parcelle comme condition de sa constructibilité</w:t>
            </w:r>
          </w:p>
        </w:tc>
      </w:tr>
      <w:tr w:rsidR="00732687" w:rsidRPr="008D07D1" w14:paraId="016A1F24" w14:textId="77777777" w:rsidTr="001E48BF">
        <w:tc>
          <w:tcPr>
            <w:tcW w:w="2122" w:type="dxa"/>
          </w:tcPr>
          <w:p w14:paraId="558CC10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1984" w:type="dxa"/>
          </w:tcPr>
          <w:p w14:paraId="13D74B3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2835" w:type="dxa"/>
          </w:tcPr>
          <w:p w14:paraId="456C827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w:t>
            </w:r>
          </w:p>
        </w:tc>
        <w:tc>
          <w:tcPr>
            <w:tcW w:w="1559" w:type="dxa"/>
          </w:tcPr>
          <w:p w14:paraId="6ED6367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354" w:type="dxa"/>
          </w:tcPr>
          <w:p w14:paraId="2AF4839E" w14:textId="4E01201C" w:rsidR="00732687" w:rsidRPr="008D07D1" w:rsidRDefault="00A14374"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17077D15" w14:textId="77777777" w:rsidTr="001E48BF">
        <w:tc>
          <w:tcPr>
            <w:tcW w:w="2122" w:type="dxa"/>
          </w:tcPr>
          <w:p w14:paraId="5F395A47"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idDimensionParcelle</w:t>
            </w:r>
            <w:proofErr w:type="spellEnd"/>
          </w:p>
        </w:tc>
        <w:tc>
          <w:tcPr>
            <w:tcW w:w="1984" w:type="dxa"/>
          </w:tcPr>
          <w:p w14:paraId="36494A75"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Identifiant unique de la condition s’appliquant.</w:t>
            </w:r>
          </w:p>
        </w:tc>
        <w:tc>
          <w:tcPr>
            <w:tcW w:w="2835" w:type="dxa"/>
          </w:tcPr>
          <w:p w14:paraId="34BA48B1" w14:textId="1A02611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44712_PLU_20041103/reglement/UE/UE2/contenu002/regle001/cd003/dimpa01</w:t>
            </w:r>
          </w:p>
        </w:tc>
        <w:tc>
          <w:tcPr>
            <w:tcW w:w="1559" w:type="dxa"/>
          </w:tcPr>
          <w:p w14:paraId="69836E2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354" w:type="dxa"/>
          </w:tcPr>
          <w:p w14:paraId="72252BA0" w14:textId="27EF057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0006CD1C" w14:textId="77777777" w:rsidTr="001E48BF">
        <w:tc>
          <w:tcPr>
            <w:tcW w:w="2122" w:type="dxa"/>
          </w:tcPr>
          <w:p w14:paraId="15564E1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1984" w:type="dxa"/>
          </w:tcPr>
          <w:p w14:paraId="2AFEC2CA"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Nom de la parcelle</w:t>
            </w:r>
          </w:p>
        </w:tc>
        <w:tc>
          <w:tcPr>
            <w:tcW w:w="2835" w:type="dxa"/>
          </w:tcPr>
          <w:p w14:paraId="0A83919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Parcelle 4</w:t>
            </w:r>
          </w:p>
        </w:tc>
        <w:tc>
          <w:tcPr>
            <w:tcW w:w="1559" w:type="dxa"/>
          </w:tcPr>
          <w:p w14:paraId="7474BE91"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3DBFBEC8" w14:textId="1AEAE135"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0ADC1DDC" w14:textId="77777777" w:rsidTr="001E48BF">
        <w:tc>
          <w:tcPr>
            <w:tcW w:w="2122" w:type="dxa"/>
          </w:tcPr>
          <w:p w14:paraId="1FF7657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984" w:type="dxa"/>
          </w:tcPr>
          <w:p w14:paraId="70FC6C35"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Catégorie de la condition s’appliquant.</w:t>
            </w:r>
          </w:p>
        </w:tc>
        <w:tc>
          <w:tcPr>
            <w:tcW w:w="2835" w:type="dxa"/>
          </w:tcPr>
          <w:p w14:paraId="1ED01CE6" w14:textId="55DEEDD4"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DimensionParcelle</w:t>
            </w:r>
            <w:proofErr w:type="spellEnd"/>
          </w:p>
        </w:tc>
        <w:tc>
          <w:tcPr>
            <w:tcW w:w="1559" w:type="dxa"/>
          </w:tcPr>
          <w:p w14:paraId="30F16FE8"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395EF4A5" w14:textId="1EAD867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w:t>
            </w:r>
          </w:p>
        </w:tc>
      </w:tr>
      <w:tr w:rsidR="00732687" w:rsidRPr="008D07D1" w14:paraId="20E6CBDE" w14:textId="77777777" w:rsidTr="001E48BF">
        <w:tc>
          <w:tcPr>
            <w:tcW w:w="2122" w:type="dxa"/>
          </w:tcPr>
          <w:p w14:paraId="3972321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1984" w:type="dxa"/>
          </w:tcPr>
          <w:p w14:paraId="6CF7E2BC"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Permet d’ajouter un commentaire pour les situations qui ne sont pas concernées par les condition décrites</w:t>
            </w:r>
          </w:p>
        </w:tc>
        <w:tc>
          <w:tcPr>
            <w:tcW w:w="2835" w:type="dxa"/>
          </w:tcPr>
          <w:p w14:paraId="402C3B7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(voir exemple de Buildrz)</w:t>
            </w:r>
          </w:p>
        </w:tc>
        <w:tc>
          <w:tcPr>
            <w:tcW w:w="1559" w:type="dxa"/>
          </w:tcPr>
          <w:p w14:paraId="7BF1CB58"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0612F8FE" w14:textId="419F7DE5"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327B5D40" w14:textId="77777777" w:rsidTr="001E48BF">
        <w:tc>
          <w:tcPr>
            <w:tcW w:w="2122" w:type="dxa"/>
          </w:tcPr>
          <w:p w14:paraId="5127C1D7"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aireMin</w:t>
            </w:r>
            <w:proofErr w:type="spellEnd"/>
          </w:p>
        </w:tc>
        <w:tc>
          <w:tcPr>
            <w:tcW w:w="1984" w:type="dxa"/>
          </w:tcPr>
          <w:p w14:paraId="7D4425CD" w14:textId="27CA4382"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Détermine la surface minimale d’une parcelle constructible</w:t>
            </w:r>
            <w:r w:rsidR="001942E3" w:rsidRPr="008D07D1">
              <w:rPr>
                <w:rFonts w:ascii="Arial" w:hAnsi="Arial" w:cs="Arial"/>
                <w:color w:val="000000" w:themeColor="text1"/>
                <w:sz w:val="24"/>
                <w:szCs w:val="22"/>
              </w:rPr>
              <w:t xml:space="preserve"> en mètres</w:t>
            </w:r>
          </w:p>
        </w:tc>
        <w:tc>
          <w:tcPr>
            <w:tcW w:w="2835" w:type="dxa"/>
          </w:tcPr>
          <w:p w14:paraId="3A6B1B5D" w14:textId="6DE7B87F"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20</w:t>
            </w:r>
          </w:p>
        </w:tc>
        <w:tc>
          <w:tcPr>
            <w:tcW w:w="1559" w:type="dxa"/>
          </w:tcPr>
          <w:p w14:paraId="3A059C3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354" w:type="dxa"/>
          </w:tcPr>
          <w:p w14:paraId="0446FD98" w14:textId="3150918A"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w:t>
            </w:r>
            <w:r w:rsidR="00226903" w:rsidRPr="008D07D1">
              <w:rPr>
                <w:rFonts w:ascii="Arial" w:hAnsi="Arial" w:cs="Arial"/>
                <w:color w:val="000000" w:themeColor="text1"/>
                <w:szCs w:val="22"/>
              </w:rPr>
              <w:t>0</w:t>
            </w:r>
            <w:r w:rsidRPr="008D07D1">
              <w:rPr>
                <w:rFonts w:ascii="Arial" w:hAnsi="Arial" w:cs="Arial"/>
                <w:color w:val="000000" w:themeColor="text1"/>
                <w:szCs w:val="22"/>
              </w:rPr>
              <w:t>-1]</w:t>
            </w:r>
          </w:p>
        </w:tc>
      </w:tr>
      <w:tr w:rsidR="00732687" w:rsidRPr="008D07D1" w14:paraId="2561D759" w14:textId="77777777" w:rsidTr="001E48BF">
        <w:tc>
          <w:tcPr>
            <w:tcW w:w="2122" w:type="dxa"/>
          </w:tcPr>
          <w:p w14:paraId="41B54075"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aireMax</w:t>
            </w:r>
            <w:proofErr w:type="spellEnd"/>
          </w:p>
        </w:tc>
        <w:tc>
          <w:tcPr>
            <w:tcW w:w="1984" w:type="dxa"/>
          </w:tcPr>
          <w:p w14:paraId="6176AB08" w14:textId="1A3ABAED"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Détermine la surface maximale d’une parcelle constructible</w:t>
            </w:r>
            <w:r w:rsidR="001942E3" w:rsidRPr="008D07D1">
              <w:rPr>
                <w:rFonts w:ascii="Arial" w:hAnsi="Arial" w:cs="Arial"/>
                <w:color w:val="000000" w:themeColor="text1"/>
                <w:sz w:val="24"/>
                <w:szCs w:val="22"/>
              </w:rPr>
              <w:t xml:space="preserve"> en mètres</w:t>
            </w:r>
          </w:p>
        </w:tc>
        <w:tc>
          <w:tcPr>
            <w:tcW w:w="2835" w:type="dxa"/>
          </w:tcPr>
          <w:p w14:paraId="208C4CA4" w14:textId="2942747B"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35</w:t>
            </w:r>
          </w:p>
        </w:tc>
        <w:tc>
          <w:tcPr>
            <w:tcW w:w="1559" w:type="dxa"/>
          </w:tcPr>
          <w:p w14:paraId="4164F74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354" w:type="dxa"/>
          </w:tcPr>
          <w:p w14:paraId="596F7ED7" w14:textId="525D0A44"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w:t>
            </w:r>
            <w:r w:rsidR="00226903" w:rsidRPr="008D07D1">
              <w:rPr>
                <w:rFonts w:ascii="Arial" w:hAnsi="Arial" w:cs="Arial"/>
                <w:color w:val="000000" w:themeColor="text1"/>
                <w:szCs w:val="22"/>
              </w:rPr>
              <w:t>0</w:t>
            </w:r>
            <w:r w:rsidRPr="008D07D1">
              <w:rPr>
                <w:rFonts w:ascii="Arial" w:hAnsi="Arial" w:cs="Arial"/>
                <w:color w:val="000000" w:themeColor="text1"/>
                <w:szCs w:val="22"/>
              </w:rPr>
              <w:t>-1]</w:t>
            </w:r>
          </w:p>
        </w:tc>
      </w:tr>
      <w:tr w:rsidR="00732687" w:rsidRPr="008D07D1" w14:paraId="01E9BDCC" w14:textId="77777777" w:rsidTr="001E48BF">
        <w:tc>
          <w:tcPr>
            <w:tcW w:w="2122" w:type="dxa"/>
          </w:tcPr>
          <w:p w14:paraId="358F319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largueur</w:t>
            </w:r>
          </w:p>
        </w:tc>
        <w:tc>
          <w:tcPr>
            <w:tcW w:w="1984" w:type="dxa"/>
          </w:tcPr>
          <w:p w14:paraId="516F74C1" w14:textId="3CA675C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Détermine la largueur de la parcelle</w:t>
            </w:r>
            <w:r w:rsidR="001942E3" w:rsidRPr="008D07D1">
              <w:rPr>
                <w:rFonts w:ascii="Arial" w:hAnsi="Arial" w:cs="Arial"/>
                <w:color w:val="000000" w:themeColor="text1"/>
                <w:sz w:val="24"/>
                <w:szCs w:val="22"/>
              </w:rPr>
              <w:t xml:space="preserve"> en mètres</w:t>
            </w:r>
          </w:p>
        </w:tc>
        <w:tc>
          <w:tcPr>
            <w:tcW w:w="2835" w:type="dxa"/>
          </w:tcPr>
          <w:p w14:paraId="3BDF01B5" w14:textId="6039AC44"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5</w:t>
            </w:r>
          </w:p>
        </w:tc>
        <w:tc>
          <w:tcPr>
            <w:tcW w:w="1559" w:type="dxa"/>
          </w:tcPr>
          <w:p w14:paraId="75513E5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354" w:type="dxa"/>
          </w:tcPr>
          <w:p w14:paraId="48D080CB" w14:textId="31E385B8"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w:t>
            </w:r>
            <w:r w:rsidR="00226903" w:rsidRPr="008D07D1">
              <w:rPr>
                <w:rFonts w:ascii="Arial" w:hAnsi="Arial" w:cs="Arial"/>
                <w:color w:val="000000" w:themeColor="text1"/>
                <w:szCs w:val="22"/>
              </w:rPr>
              <w:t>0</w:t>
            </w:r>
            <w:r w:rsidRPr="008D07D1">
              <w:rPr>
                <w:rFonts w:ascii="Arial" w:hAnsi="Arial" w:cs="Arial"/>
                <w:color w:val="000000" w:themeColor="text1"/>
                <w:szCs w:val="22"/>
              </w:rPr>
              <w:t>-1]</w:t>
            </w:r>
          </w:p>
        </w:tc>
      </w:tr>
      <w:tr w:rsidR="00732687" w:rsidRPr="008D07D1" w14:paraId="2F72506F" w14:textId="77777777" w:rsidTr="001E48BF">
        <w:tc>
          <w:tcPr>
            <w:tcW w:w="2122" w:type="dxa"/>
          </w:tcPr>
          <w:p w14:paraId="7F22EA9C" w14:textId="4F97C44F"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profondeur</w:t>
            </w:r>
            <w:r w:rsidR="00461C9A" w:rsidRPr="008D07D1">
              <w:rPr>
                <w:rFonts w:ascii="Arial" w:hAnsi="Arial" w:cs="Arial"/>
                <w:color w:val="000000" w:themeColor="text1"/>
                <w:szCs w:val="22"/>
              </w:rPr>
              <w:t>Parcelle</w:t>
            </w:r>
            <w:proofErr w:type="spellEnd"/>
          </w:p>
        </w:tc>
        <w:tc>
          <w:tcPr>
            <w:tcW w:w="1984" w:type="dxa"/>
          </w:tcPr>
          <w:p w14:paraId="1E88F228" w14:textId="572AAF66"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Détermine la profondeur de la parcelle</w:t>
            </w:r>
            <w:r w:rsidR="001942E3" w:rsidRPr="008D07D1">
              <w:rPr>
                <w:rFonts w:ascii="Arial" w:hAnsi="Arial" w:cs="Arial"/>
                <w:color w:val="000000" w:themeColor="text1"/>
                <w:sz w:val="24"/>
                <w:szCs w:val="22"/>
              </w:rPr>
              <w:t xml:space="preserve"> en mètres</w:t>
            </w:r>
          </w:p>
        </w:tc>
        <w:tc>
          <w:tcPr>
            <w:tcW w:w="2835" w:type="dxa"/>
          </w:tcPr>
          <w:p w14:paraId="06BEB6E9" w14:textId="29E64E0F"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c>
          <w:tcPr>
            <w:tcW w:w="1559" w:type="dxa"/>
          </w:tcPr>
          <w:p w14:paraId="5D7BBBF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354" w:type="dxa"/>
          </w:tcPr>
          <w:p w14:paraId="6EE70331" w14:textId="5238361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w:t>
            </w:r>
            <w:r w:rsidR="001E48BF" w:rsidRPr="008D07D1">
              <w:rPr>
                <w:rFonts w:ascii="Arial" w:hAnsi="Arial" w:cs="Arial"/>
                <w:color w:val="000000" w:themeColor="text1"/>
                <w:szCs w:val="22"/>
              </w:rPr>
              <w:t>0</w:t>
            </w:r>
            <w:r w:rsidRPr="008D07D1">
              <w:rPr>
                <w:rFonts w:ascii="Arial" w:hAnsi="Arial" w:cs="Arial"/>
                <w:color w:val="000000" w:themeColor="text1"/>
                <w:szCs w:val="22"/>
              </w:rPr>
              <w:t>-</w:t>
            </w:r>
            <w:r w:rsidR="001E48BF" w:rsidRPr="008D07D1">
              <w:rPr>
                <w:rFonts w:ascii="Arial" w:hAnsi="Arial" w:cs="Arial"/>
                <w:color w:val="000000" w:themeColor="text1"/>
                <w:szCs w:val="22"/>
              </w:rPr>
              <w:t>*</w:t>
            </w:r>
            <w:r w:rsidRPr="008D07D1">
              <w:rPr>
                <w:rFonts w:ascii="Arial" w:hAnsi="Arial" w:cs="Arial"/>
                <w:color w:val="000000" w:themeColor="text1"/>
                <w:szCs w:val="22"/>
              </w:rPr>
              <w:t>]</w:t>
            </w:r>
          </w:p>
        </w:tc>
      </w:tr>
    </w:tbl>
    <w:p w14:paraId="4F847FE0" w14:textId="77777777" w:rsidR="00732687" w:rsidRPr="008D07D1" w:rsidRDefault="00732687" w:rsidP="00276466">
      <w:pPr>
        <w:pStyle w:val="Titre3mod"/>
        <w:jc w:val="both"/>
        <w:rPr>
          <w:rFonts w:ascii="Arial" w:hAnsi="Arial" w:cs="Arial"/>
          <w:color w:val="000000" w:themeColor="text1"/>
          <w:sz w:val="22"/>
          <w:szCs w:val="22"/>
        </w:rPr>
      </w:pPr>
    </w:p>
    <w:p w14:paraId="292A8E24" w14:textId="77777777" w:rsidR="00732687" w:rsidRPr="008D07D1" w:rsidRDefault="00732687" w:rsidP="00276466">
      <w:pPr>
        <w:pStyle w:val="Titre3mod"/>
        <w:jc w:val="both"/>
        <w:rPr>
          <w:rFonts w:ascii="Arial" w:hAnsi="Arial" w:cs="Arial"/>
          <w:color w:val="000000" w:themeColor="text1"/>
          <w:sz w:val="22"/>
          <w:szCs w:val="22"/>
        </w:rPr>
      </w:pPr>
    </w:p>
    <w:p w14:paraId="609BC5C8" w14:textId="77777777" w:rsidR="00732687" w:rsidRPr="008D07D1" w:rsidRDefault="007B52A5" w:rsidP="00276466">
      <w:pPr>
        <w:pStyle w:val="Titre3"/>
        <w:numPr>
          <w:ilvl w:val="2"/>
          <w:numId w:val="15"/>
        </w:numPr>
        <w:jc w:val="both"/>
        <w:rPr>
          <w:rStyle w:val="Titre4Car"/>
          <w:rFonts w:ascii="Arial" w:hAnsi="Arial" w:cs="Arial"/>
          <w:b/>
          <w:i w:val="0"/>
          <w:color w:val="000080"/>
          <w:sz w:val="22"/>
          <w:szCs w:val="36"/>
        </w:rPr>
      </w:pPr>
      <w:bookmarkStart w:id="181" w:name="_Toc164181831"/>
      <w:bookmarkStart w:id="182" w:name="_Toc174032957"/>
      <w:r w:rsidRPr="008D07D1">
        <w:rPr>
          <w:rStyle w:val="Titre4Car"/>
          <w:rFonts w:ascii="Arial" w:hAnsi="Arial" w:cs="Arial"/>
          <w:b/>
          <w:i w:val="0"/>
          <w:color w:val="000080"/>
          <w:sz w:val="22"/>
          <w:szCs w:val="36"/>
        </w:rPr>
        <w:t xml:space="preserve">Classe </w:t>
      </w:r>
      <w:proofErr w:type="spellStart"/>
      <w:r w:rsidRPr="008D07D1">
        <w:rPr>
          <w:rStyle w:val="Titre4Car"/>
          <w:rFonts w:ascii="Arial" w:hAnsi="Arial" w:cs="Arial"/>
          <w:b/>
          <w:i w:val="0"/>
          <w:color w:val="000080"/>
          <w:sz w:val="22"/>
          <w:szCs w:val="36"/>
        </w:rPr>
        <w:t>VoirieBordante</w:t>
      </w:r>
      <w:bookmarkEnd w:id="181"/>
      <w:bookmarkEnd w:id="182"/>
      <w:proofErr w:type="spellEnd"/>
      <w:r w:rsidRPr="008D07D1">
        <w:rPr>
          <w:rStyle w:val="Titre4Car"/>
          <w:rFonts w:ascii="Arial" w:hAnsi="Arial" w:cs="Arial"/>
          <w:b/>
          <w:i w:val="0"/>
          <w:color w:val="000080"/>
          <w:sz w:val="22"/>
          <w:szCs w:val="36"/>
        </w:rPr>
        <w:t xml:space="preserve"> </w:t>
      </w:r>
    </w:p>
    <w:p w14:paraId="52FF672A" w14:textId="77777777" w:rsidR="00732687" w:rsidRPr="008D07D1" w:rsidRDefault="00732687" w:rsidP="00276466">
      <w:pPr>
        <w:pStyle w:val="Titre3mod"/>
        <w:jc w:val="both"/>
        <w:rPr>
          <w:rFonts w:ascii="Arial" w:hAnsi="Arial" w:cs="Arial"/>
          <w:color w:val="000000" w:themeColor="text1"/>
          <w:sz w:val="22"/>
          <w:szCs w:val="22"/>
        </w:rPr>
      </w:pPr>
    </w:p>
    <w:tbl>
      <w:tblPr>
        <w:tblStyle w:val="Grilledutableau"/>
        <w:tblW w:w="9854" w:type="dxa"/>
        <w:tblLayout w:type="fixed"/>
        <w:tblLook w:val="04A0" w:firstRow="1" w:lastRow="0" w:firstColumn="1" w:lastColumn="0" w:noHBand="0" w:noVBand="1"/>
      </w:tblPr>
      <w:tblGrid>
        <w:gridCol w:w="1970"/>
        <w:gridCol w:w="1971"/>
        <w:gridCol w:w="2575"/>
        <w:gridCol w:w="1984"/>
        <w:gridCol w:w="1354"/>
      </w:tblGrid>
      <w:tr w:rsidR="00732687" w:rsidRPr="008D07D1" w14:paraId="5F09B33B" w14:textId="77777777">
        <w:tc>
          <w:tcPr>
            <w:tcW w:w="9854" w:type="dxa"/>
            <w:gridSpan w:val="5"/>
          </w:tcPr>
          <w:p w14:paraId="2B25AA7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Nom de la table : </w:t>
            </w:r>
            <w:proofErr w:type="spellStart"/>
            <w:r w:rsidRPr="008D07D1">
              <w:rPr>
                <w:rFonts w:ascii="Arial" w:hAnsi="Arial" w:cs="Arial"/>
                <w:color w:val="000000" w:themeColor="text1"/>
                <w:szCs w:val="22"/>
              </w:rPr>
              <w:t>VoirieBordante</w:t>
            </w:r>
            <w:proofErr w:type="spellEnd"/>
          </w:p>
        </w:tc>
      </w:tr>
      <w:tr w:rsidR="00732687" w:rsidRPr="008D07D1" w14:paraId="0005DB77" w14:textId="77777777">
        <w:tc>
          <w:tcPr>
            <w:tcW w:w="9854" w:type="dxa"/>
            <w:gridSpan w:val="5"/>
          </w:tcPr>
          <w:p w14:paraId="122DBF05" w14:textId="77777777"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Description de la voirie bordant la parcelle et pouvant conditionner sa constructibilité.</w:t>
            </w:r>
          </w:p>
        </w:tc>
      </w:tr>
      <w:tr w:rsidR="00732687" w:rsidRPr="008D07D1" w14:paraId="1588B5B0" w14:textId="77777777">
        <w:tc>
          <w:tcPr>
            <w:tcW w:w="1970" w:type="dxa"/>
          </w:tcPr>
          <w:p w14:paraId="7BC123F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1971" w:type="dxa"/>
          </w:tcPr>
          <w:p w14:paraId="3B8EB73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2575" w:type="dxa"/>
          </w:tcPr>
          <w:p w14:paraId="6D17AEF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Exemples</w:t>
            </w:r>
          </w:p>
        </w:tc>
        <w:tc>
          <w:tcPr>
            <w:tcW w:w="1984" w:type="dxa"/>
          </w:tcPr>
          <w:p w14:paraId="40A1235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354" w:type="dxa"/>
          </w:tcPr>
          <w:p w14:paraId="00D564CD" w14:textId="3F349B71" w:rsidR="00732687" w:rsidRPr="008D07D1" w:rsidRDefault="00A14374"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19153CBA" w14:textId="77777777">
        <w:tc>
          <w:tcPr>
            <w:tcW w:w="1970" w:type="dxa"/>
          </w:tcPr>
          <w:p w14:paraId="38AED0AB"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idVoirieBordante</w:t>
            </w:r>
            <w:proofErr w:type="spellEnd"/>
          </w:p>
        </w:tc>
        <w:tc>
          <w:tcPr>
            <w:tcW w:w="1971" w:type="dxa"/>
          </w:tcPr>
          <w:p w14:paraId="25880A2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la condition s’appliquant.</w:t>
            </w:r>
          </w:p>
        </w:tc>
        <w:tc>
          <w:tcPr>
            <w:tcW w:w="2575" w:type="dxa"/>
          </w:tcPr>
          <w:p w14:paraId="6EFA23AD" w14:textId="7614E0D6"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44712_PLU_20041103/reglement/UE/UE2/contenu002/regle001/cd003/voibo01</w:t>
            </w:r>
          </w:p>
        </w:tc>
        <w:tc>
          <w:tcPr>
            <w:tcW w:w="1984" w:type="dxa"/>
          </w:tcPr>
          <w:p w14:paraId="0D3795D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354" w:type="dxa"/>
          </w:tcPr>
          <w:p w14:paraId="287B310B" w14:textId="07FADBF0"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021607F1" w14:textId="77777777">
        <w:tc>
          <w:tcPr>
            <w:tcW w:w="1970" w:type="dxa"/>
          </w:tcPr>
          <w:p w14:paraId="5EC77B3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1971" w:type="dxa"/>
          </w:tcPr>
          <w:p w14:paraId="25CEF06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condition</w:t>
            </w:r>
          </w:p>
        </w:tc>
        <w:tc>
          <w:tcPr>
            <w:tcW w:w="2575" w:type="dxa"/>
          </w:tcPr>
          <w:p w14:paraId="0EE9903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Logements sociaux jouxtant la rue Georges </w:t>
            </w:r>
            <w:proofErr w:type="spellStart"/>
            <w:r w:rsidRPr="008D07D1">
              <w:rPr>
                <w:rFonts w:ascii="Arial" w:hAnsi="Arial" w:cs="Arial"/>
                <w:color w:val="000000" w:themeColor="text1"/>
                <w:szCs w:val="22"/>
              </w:rPr>
              <w:t>Wodli</w:t>
            </w:r>
            <w:proofErr w:type="spellEnd"/>
          </w:p>
        </w:tc>
        <w:tc>
          <w:tcPr>
            <w:tcW w:w="1984" w:type="dxa"/>
          </w:tcPr>
          <w:p w14:paraId="314D4313"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7C130E3C" w14:textId="17D45246"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517ED770" w14:textId="77777777">
        <w:tc>
          <w:tcPr>
            <w:tcW w:w="1970" w:type="dxa"/>
          </w:tcPr>
          <w:p w14:paraId="223B4AA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w:t>
            </w:r>
          </w:p>
        </w:tc>
        <w:tc>
          <w:tcPr>
            <w:tcW w:w="1971" w:type="dxa"/>
          </w:tcPr>
          <w:p w14:paraId="57AB683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Nom de la </w:t>
            </w:r>
            <w:proofErr w:type="spellStart"/>
            <w:r w:rsidRPr="008D07D1">
              <w:rPr>
                <w:rFonts w:ascii="Arial" w:hAnsi="Arial" w:cs="Arial"/>
                <w:color w:val="000000" w:themeColor="text1"/>
                <w:szCs w:val="22"/>
              </w:rPr>
              <w:t>voirieBordante</w:t>
            </w:r>
            <w:proofErr w:type="spellEnd"/>
            <w:r w:rsidRPr="008D07D1">
              <w:rPr>
                <w:rFonts w:ascii="Arial" w:hAnsi="Arial" w:cs="Arial"/>
                <w:color w:val="000000" w:themeColor="text1"/>
                <w:szCs w:val="22"/>
              </w:rPr>
              <w:t xml:space="preserve"> dans les langues régionales</w:t>
            </w:r>
          </w:p>
        </w:tc>
        <w:tc>
          <w:tcPr>
            <w:tcW w:w="2575" w:type="dxa"/>
          </w:tcPr>
          <w:p w14:paraId="65CA19B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Rue de l’église</w:t>
            </w:r>
          </w:p>
        </w:tc>
        <w:tc>
          <w:tcPr>
            <w:tcW w:w="1984" w:type="dxa"/>
          </w:tcPr>
          <w:p w14:paraId="154A48FF"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5DDF103D" w14:textId="07027EBE"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42CBB9B5" w14:textId="77777777">
        <w:tc>
          <w:tcPr>
            <w:tcW w:w="1970" w:type="dxa"/>
          </w:tcPr>
          <w:p w14:paraId="0A1BD76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971" w:type="dxa"/>
          </w:tcPr>
          <w:p w14:paraId="6922691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Catégorie de la condition s’appliquant.</w:t>
            </w:r>
          </w:p>
        </w:tc>
        <w:tc>
          <w:tcPr>
            <w:tcW w:w="2575" w:type="dxa"/>
          </w:tcPr>
          <w:p w14:paraId="6826BB26"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VoirieBordante</w:t>
            </w:r>
            <w:proofErr w:type="spellEnd"/>
          </w:p>
        </w:tc>
        <w:tc>
          <w:tcPr>
            <w:tcW w:w="1984" w:type="dxa"/>
          </w:tcPr>
          <w:p w14:paraId="30E67D31"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155D9938" w14:textId="32CDAF8C"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w:t>
            </w:r>
            <w:r w:rsidR="00A14374" w:rsidRPr="008D07D1">
              <w:rPr>
                <w:rFonts w:ascii="Arial" w:hAnsi="Arial" w:cs="Arial"/>
                <w:color w:val="000000" w:themeColor="text1"/>
                <w:szCs w:val="22"/>
              </w:rPr>
              <w:t>1</w:t>
            </w:r>
            <w:r w:rsidRPr="008D07D1">
              <w:rPr>
                <w:rFonts w:ascii="Arial" w:hAnsi="Arial" w:cs="Arial"/>
                <w:color w:val="000000" w:themeColor="text1"/>
                <w:szCs w:val="22"/>
              </w:rPr>
              <w:t>-*]</w:t>
            </w:r>
          </w:p>
        </w:tc>
      </w:tr>
      <w:tr w:rsidR="00732687" w:rsidRPr="008D07D1" w14:paraId="012CA353" w14:textId="77777777">
        <w:tc>
          <w:tcPr>
            <w:tcW w:w="1970" w:type="dxa"/>
          </w:tcPr>
          <w:p w14:paraId="1CA02FB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1971" w:type="dxa"/>
          </w:tcPr>
          <w:p w14:paraId="48536CF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Permet d’ajouter un commentaire pour les situations qui ne sont pas concernées par les condition décrites</w:t>
            </w:r>
          </w:p>
        </w:tc>
        <w:tc>
          <w:tcPr>
            <w:tcW w:w="2575" w:type="dxa"/>
          </w:tcPr>
          <w:p w14:paraId="43878E9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rPr>
              <w:t>Le permis de construire peut être refusé sur des terrains qui ne seraient pas desservis par des voies publiques ou privées dans des conditions répondant à l’importance ou à la destination de l’immeuble ou de l’ensemble d’immeubles envisagé, et notamment si les caractéristiques de ces voies rendent difficile la circulation ou l’utilisation des engins de lutte contre l’incendie.</w:t>
            </w:r>
          </w:p>
        </w:tc>
        <w:tc>
          <w:tcPr>
            <w:tcW w:w="1984" w:type="dxa"/>
          </w:tcPr>
          <w:p w14:paraId="4275979C"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34461F54" w14:textId="671F31FD"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38CA8E81" w14:textId="77777777">
        <w:tc>
          <w:tcPr>
            <w:tcW w:w="1970" w:type="dxa"/>
          </w:tcPr>
          <w:p w14:paraId="28825768" w14:textId="5E29BDCF"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largeurVoirie</w:t>
            </w:r>
            <w:r w:rsidR="00C30366" w:rsidRPr="008D07D1">
              <w:rPr>
                <w:rFonts w:ascii="Arial" w:hAnsi="Arial" w:cs="Arial"/>
                <w:color w:val="000000" w:themeColor="text1"/>
                <w:szCs w:val="22"/>
              </w:rPr>
              <w:t>Min</w:t>
            </w:r>
            <w:proofErr w:type="spellEnd"/>
          </w:p>
        </w:tc>
        <w:tc>
          <w:tcPr>
            <w:tcW w:w="1971" w:type="dxa"/>
          </w:tcPr>
          <w:p w14:paraId="2B6009B9" w14:textId="76333E3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Détermine la largueur </w:t>
            </w:r>
            <w:r w:rsidR="008A2611" w:rsidRPr="008D07D1">
              <w:rPr>
                <w:rFonts w:ascii="Arial" w:hAnsi="Arial" w:cs="Arial"/>
                <w:color w:val="000000" w:themeColor="text1"/>
                <w:szCs w:val="22"/>
              </w:rPr>
              <w:t>minimale</w:t>
            </w:r>
            <w:r w:rsidR="00C30366" w:rsidRPr="008D07D1">
              <w:rPr>
                <w:rFonts w:ascii="Arial" w:hAnsi="Arial" w:cs="Arial"/>
                <w:color w:val="000000" w:themeColor="text1"/>
                <w:szCs w:val="22"/>
              </w:rPr>
              <w:t xml:space="preserve"> </w:t>
            </w:r>
            <w:r w:rsidRPr="008D07D1">
              <w:rPr>
                <w:rFonts w:ascii="Arial" w:hAnsi="Arial" w:cs="Arial"/>
                <w:color w:val="000000" w:themeColor="text1"/>
                <w:szCs w:val="22"/>
              </w:rPr>
              <w:t xml:space="preserve">de la </w:t>
            </w:r>
            <w:r w:rsidR="00C30366" w:rsidRPr="008D07D1">
              <w:rPr>
                <w:rFonts w:ascii="Arial" w:hAnsi="Arial" w:cs="Arial"/>
                <w:color w:val="000000" w:themeColor="text1"/>
                <w:szCs w:val="22"/>
              </w:rPr>
              <w:t>voirie</w:t>
            </w:r>
            <w:r w:rsidRPr="008D07D1">
              <w:rPr>
                <w:rFonts w:ascii="Arial" w:hAnsi="Arial" w:cs="Arial"/>
                <w:color w:val="000000" w:themeColor="text1"/>
                <w:szCs w:val="22"/>
              </w:rPr>
              <w:t xml:space="preserve"> en mètre</w:t>
            </w:r>
            <w:r w:rsidR="001942E3" w:rsidRPr="008D07D1">
              <w:rPr>
                <w:rFonts w:ascii="Arial" w:hAnsi="Arial" w:cs="Arial"/>
                <w:color w:val="000000" w:themeColor="text1"/>
                <w:szCs w:val="22"/>
              </w:rPr>
              <w:t xml:space="preserve"> </w:t>
            </w:r>
          </w:p>
        </w:tc>
        <w:tc>
          <w:tcPr>
            <w:tcW w:w="2575" w:type="dxa"/>
          </w:tcPr>
          <w:p w14:paraId="1E61D47D" w14:textId="33CEB401"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 12</w:t>
            </w:r>
          </w:p>
        </w:tc>
        <w:tc>
          <w:tcPr>
            <w:tcW w:w="1984" w:type="dxa"/>
          </w:tcPr>
          <w:p w14:paraId="2A218C2D" w14:textId="66C75D0D" w:rsidR="00732687" w:rsidRPr="008D07D1" w:rsidRDefault="008A2611"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354" w:type="dxa"/>
          </w:tcPr>
          <w:p w14:paraId="241AF235" w14:textId="388B8A1F"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[0-1]</w:t>
            </w:r>
          </w:p>
        </w:tc>
      </w:tr>
      <w:tr w:rsidR="008A2611" w:rsidRPr="008D07D1" w14:paraId="7DD5B31D" w14:textId="77777777">
        <w:tc>
          <w:tcPr>
            <w:tcW w:w="1970" w:type="dxa"/>
          </w:tcPr>
          <w:p w14:paraId="5F18B50C" w14:textId="50E96A8D" w:rsidR="008A2611" w:rsidRPr="008D07D1" w:rsidRDefault="008A2611"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largeurVoirieMax</w:t>
            </w:r>
            <w:proofErr w:type="spellEnd"/>
          </w:p>
        </w:tc>
        <w:tc>
          <w:tcPr>
            <w:tcW w:w="1971" w:type="dxa"/>
          </w:tcPr>
          <w:p w14:paraId="51E66D0B" w14:textId="46B9E0DD" w:rsidR="008A2611" w:rsidRPr="008D07D1" w:rsidRDefault="008A2611"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 la largueur maximale de la voirie en mètre</w:t>
            </w:r>
          </w:p>
        </w:tc>
        <w:tc>
          <w:tcPr>
            <w:tcW w:w="2575" w:type="dxa"/>
          </w:tcPr>
          <w:p w14:paraId="0FF2171D" w14:textId="32A5D59D" w:rsidR="008A2611" w:rsidRPr="008D07D1" w:rsidRDefault="008A2611"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20</w:t>
            </w:r>
          </w:p>
        </w:tc>
        <w:tc>
          <w:tcPr>
            <w:tcW w:w="1984" w:type="dxa"/>
          </w:tcPr>
          <w:p w14:paraId="556D7E63" w14:textId="0E080E8D" w:rsidR="008A2611" w:rsidRPr="008D07D1" w:rsidRDefault="008A2611"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354" w:type="dxa"/>
          </w:tcPr>
          <w:p w14:paraId="64968769" w14:textId="19B645FA" w:rsidR="008A2611" w:rsidRPr="008D07D1" w:rsidRDefault="008A2611"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[0-1]</w:t>
            </w:r>
          </w:p>
        </w:tc>
      </w:tr>
      <w:tr w:rsidR="00732687" w:rsidRPr="008D07D1" w14:paraId="63A14B84" w14:textId="77777777">
        <w:tc>
          <w:tcPr>
            <w:tcW w:w="1970" w:type="dxa"/>
          </w:tcPr>
          <w:p w14:paraId="4DC9CDFE" w14:textId="22775545" w:rsidR="00732687" w:rsidRPr="008D07D1" w:rsidRDefault="00D911EE"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nature</w:t>
            </w:r>
          </w:p>
        </w:tc>
        <w:tc>
          <w:tcPr>
            <w:tcW w:w="1971" w:type="dxa"/>
          </w:tcPr>
          <w:p w14:paraId="51F06F0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 le type de routes concernées</w:t>
            </w:r>
          </w:p>
        </w:tc>
        <w:tc>
          <w:tcPr>
            <w:tcW w:w="2575" w:type="dxa"/>
          </w:tcPr>
          <w:p w14:paraId="0FE02CA6" w14:textId="575A7C27" w:rsidR="00732687" w:rsidRPr="008D07D1" w:rsidRDefault="001942E3"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w:t>
            </w:r>
            <w:r w:rsidR="007B52A5" w:rsidRPr="008D07D1">
              <w:rPr>
                <w:rFonts w:ascii="Arial" w:hAnsi="Arial" w:cs="Arial"/>
                <w:color w:val="000000" w:themeColor="text1"/>
                <w:szCs w:val="22"/>
              </w:rPr>
              <w:t>ationale</w:t>
            </w:r>
          </w:p>
        </w:tc>
        <w:tc>
          <w:tcPr>
            <w:tcW w:w="1984" w:type="dxa"/>
          </w:tcPr>
          <w:p w14:paraId="261D8C43" w14:textId="3AA5614D" w:rsidR="00732687" w:rsidRPr="008D07D1" w:rsidRDefault="00A14374"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w:t>
            </w:r>
            <w:r w:rsidR="007B52A5" w:rsidRPr="008D07D1">
              <w:rPr>
                <w:rFonts w:ascii="Arial" w:hAnsi="Arial" w:cs="Arial"/>
                <w:color w:val="000000" w:themeColor="text1"/>
                <w:szCs w:val="22"/>
              </w:rPr>
              <w:t>numération « </w:t>
            </w:r>
            <w:proofErr w:type="spellStart"/>
            <w:r w:rsidR="007B52A5" w:rsidRPr="008D07D1">
              <w:rPr>
                <w:rFonts w:ascii="Arial" w:hAnsi="Arial" w:cs="Arial"/>
                <w:color w:val="000000" w:themeColor="text1"/>
                <w:szCs w:val="22"/>
              </w:rPr>
              <w:t>TypeVoirie</w:t>
            </w:r>
            <w:proofErr w:type="spellEnd"/>
            <w:r w:rsidR="007B52A5" w:rsidRPr="008D07D1">
              <w:rPr>
                <w:rFonts w:ascii="Arial" w:hAnsi="Arial" w:cs="Arial"/>
                <w:color w:val="000000" w:themeColor="text1"/>
                <w:szCs w:val="22"/>
              </w:rPr>
              <w:t> » :</w:t>
            </w:r>
          </w:p>
          <w:p w14:paraId="08C89EA4" w14:textId="25CD1908" w:rsidR="00732687" w:rsidRPr="008D07D1" w:rsidRDefault="00D911EE"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Se référer à la partie </w:t>
            </w:r>
            <w:r w:rsidRPr="008D07D1">
              <w:rPr>
                <w:rFonts w:ascii="Arial" w:hAnsi="Arial" w:cs="Arial"/>
                <w:color w:val="000000" w:themeColor="text1"/>
                <w:szCs w:val="22"/>
              </w:rPr>
              <w:fldChar w:fldCharType="begin"/>
            </w:r>
            <w:r w:rsidRPr="008D07D1">
              <w:rPr>
                <w:rFonts w:ascii="Arial" w:hAnsi="Arial" w:cs="Arial"/>
                <w:color w:val="000000" w:themeColor="text1"/>
                <w:szCs w:val="22"/>
              </w:rPr>
              <w:instrText xml:space="preserve"> REF _Ref172553513 \r \h </w:instrText>
            </w:r>
            <w:r w:rsidRPr="008D07D1">
              <w:rPr>
                <w:rFonts w:ascii="Arial" w:hAnsi="Arial" w:cs="Arial"/>
                <w:color w:val="000000" w:themeColor="text1"/>
                <w:szCs w:val="22"/>
              </w:rPr>
            </w:r>
            <w:r w:rsidR="008D07D1">
              <w:rPr>
                <w:rFonts w:ascii="Arial" w:hAnsi="Arial" w:cs="Arial"/>
                <w:color w:val="000000" w:themeColor="text1"/>
                <w:szCs w:val="22"/>
              </w:rPr>
              <w:instrText xml:space="preserve"> \* MERGEFORMAT </w:instrText>
            </w:r>
            <w:r w:rsidRPr="008D07D1">
              <w:rPr>
                <w:rFonts w:ascii="Arial" w:hAnsi="Arial" w:cs="Arial"/>
                <w:color w:val="000000" w:themeColor="text1"/>
                <w:szCs w:val="22"/>
              </w:rPr>
              <w:fldChar w:fldCharType="separate"/>
            </w:r>
            <w:r w:rsidRPr="008D07D1">
              <w:rPr>
                <w:rFonts w:ascii="Arial" w:hAnsi="Arial" w:cs="Arial"/>
                <w:color w:val="000000" w:themeColor="text1"/>
                <w:szCs w:val="22"/>
              </w:rPr>
              <w:t xml:space="preserve"> 5.3.22 </w:t>
            </w:r>
            <w:r w:rsidRPr="008D07D1">
              <w:rPr>
                <w:rFonts w:ascii="Arial" w:hAnsi="Arial" w:cs="Arial"/>
                <w:color w:val="000000" w:themeColor="text1"/>
                <w:szCs w:val="22"/>
              </w:rPr>
              <w:fldChar w:fldCharType="end"/>
            </w:r>
          </w:p>
        </w:tc>
        <w:tc>
          <w:tcPr>
            <w:tcW w:w="1354" w:type="dxa"/>
          </w:tcPr>
          <w:p w14:paraId="137AA890" w14:textId="070BD2B1"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785B380F" w14:textId="77777777">
        <w:tc>
          <w:tcPr>
            <w:tcW w:w="1970" w:type="dxa"/>
          </w:tcPr>
          <w:p w14:paraId="3DDAF16D"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reference</w:t>
            </w:r>
            <w:proofErr w:type="spellEnd"/>
          </w:p>
        </w:tc>
        <w:tc>
          <w:tcPr>
            <w:tcW w:w="1971" w:type="dxa"/>
          </w:tcPr>
          <w:p w14:paraId="136CC0B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Référence utilisée pour déterminer l’alignement</w:t>
            </w:r>
          </w:p>
        </w:tc>
        <w:tc>
          <w:tcPr>
            <w:tcW w:w="2575" w:type="dxa"/>
          </w:tcPr>
          <w:p w14:paraId="4E29BEFD" w14:textId="1768C15C" w:rsidR="00732687" w:rsidRPr="008D07D1" w:rsidRDefault="001942E3"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limitePublique</w:t>
            </w:r>
            <w:proofErr w:type="spellEnd"/>
          </w:p>
        </w:tc>
        <w:tc>
          <w:tcPr>
            <w:tcW w:w="1984" w:type="dxa"/>
          </w:tcPr>
          <w:p w14:paraId="7BBB2A2A" w14:textId="4846209F" w:rsidR="00732687" w:rsidRPr="008D07D1" w:rsidRDefault="00D911EE"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w:t>
            </w:r>
            <w:r w:rsidR="007B52A5" w:rsidRPr="008D07D1">
              <w:rPr>
                <w:rFonts w:ascii="Arial" w:hAnsi="Arial" w:cs="Arial"/>
                <w:color w:val="000000" w:themeColor="text1"/>
                <w:szCs w:val="22"/>
              </w:rPr>
              <w:t>numération « </w:t>
            </w:r>
            <w:proofErr w:type="spellStart"/>
            <w:r w:rsidR="007B52A5" w:rsidRPr="008D07D1">
              <w:rPr>
                <w:rFonts w:ascii="Arial" w:hAnsi="Arial" w:cs="Arial"/>
                <w:color w:val="000000" w:themeColor="text1"/>
                <w:szCs w:val="22"/>
              </w:rPr>
              <w:t>TypeReference</w:t>
            </w:r>
            <w:proofErr w:type="spellEnd"/>
            <w:r w:rsidR="007B52A5" w:rsidRPr="008D07D1">
              <w:rPr>
                <w:rFonts w:ascii="Arial" w:hAnsi="Arial" w:cs="Arial"/>
                <w:color w:val="000000" w:themeColor="text1"/>
                <w:szCs w:val="22"/>
              </w:rPr>
              <w:t> » :</w:t>
            </w:r>
            <w:r w:rsidRPr="008D07D1">
              <w:rPr>
                <w:rFonts w:ascii="Arial" w:hAnsi="Arial" w:cs="Arial"/>
                <w:color w:val="000000" w:themeColor="text1"/>
                <w:szCs w:val="22"/>
              </w:rPr>
              <w:t xml:space="preserve"> Se référer à la partie </w:t>
            </w:r>
            <w:r w:rsidRPr="008D07D1">
              <w:rPr>
                <w:rFonts w:ascii="Arial" w:hAnsi="Arial" w:cs="Arial"/>
                <w:color w:val="000000" w:themeColor="text1"/>
                <w:szCs w:val="22"/>
              </w:rPr>
              <w:fldChar w:fldCharType="begin"/>
            </w:r>
            <w:r w:rsidRPr="008D07D1">
              <w:rPr>
                <w:rFonts w:ascii="Arial" w:hAnsi="Arial" w:cs="Arial"/>
                <w:color w:val="000000" w:themeColor="text1"/>
                <w:szCs w:val="22"/>
              </w:rPr>
              <w:instrText xml:space="preserve"> REF _Ref172553513 \r \h </w:instrText>
            </w:r>
            <w:r w:rsidRPr="008D07D1">
              <w:rPr>
                <w:rFonts w:ascii="Arial" w:hAnsi="Arial" w:cs="Arial"/>
                <w:color w:val="000000" w:themeColor="text1"/>
                <w:szCs w:val="22"/>
              </w:rPr>
            </w:r>
            <w:r w:rsidR="008D07D1">
              <w:rPr>
                <w:rFonts w:ascii="Arial" w:hAnsi="Arial" w:cs="Arial"/>
                <w:color w:val="000000" w:themeColor="text1"/>
                <w:szCs w:val="22"/>
              </w:rPr>
              <w:instrText xml:space="preserve"> \* MERGEFORMAT </w:instrText>
            </w:r>
            <w:r w:rsidRPr="008D07D1">
              <w:rPr>
                <w:rFonts w:ascii="Arial" w:hAnsi="Arial" w:cs="Arial"/>
                <w:color w:val="000000" w:themeColor="text1"/>
                <w:szCs w:val="22"/>
              </w:rPr>
              <w:fldChar w:fldCharType="separate"/>
            </w:r>
            <w:r w:rsidRPr="008D07D1">
              <w:rPr>
                <w:rFonts w:ascii="Arial" w:hAnsi="Arial" w:cs="Arial"/>
                <w:color w:val="000000" w:themeColor="text1"/>
                <w:szCs w:val="22"/>
              </w:rPr>
              <w:t xml:space="preserve"> 5.3.22 </w:t>
            </w:r>
            <w:r w:rsidRPr="008D07D1">
              <w:rPr>
                <w:rFonts w:ascii="Arial" w:hAnsi="Arial" w:cs="Arial"/>
                <w:color w:val="000000" w:themeColor="text1"/>
                <w:szCs w:val="22"/>
              </w:rPr>
              <w:fldChar w:fldCharType="end"/>
            </w:r>
          </w:p>
        </w:tc>
        <w:tc>
          <w:tcPr>
            <w:tcW w:w="1354" w:type="dxa"/>
          </w:tcPr>
          <w:p w14:paraId="564D8E5C" w14:textId="44B886B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w:t>
            </w:r>
          </w:p>
        </w:tc>
      </w:tr>
    </w:tbl>
    <w:p w14:paraId="5E829314" w14:textId="77777777" w:rsidR="00732687" w:rsidRPr="008D07D1" w:rsidRDefault="00732687" w:rsidP="00276466">
      <w:pPr>
        <w:pStyle w:val="Corpsdetexte"/>
        <w:jc w:val="both"/>
        <w:rPr>
          <w:rFonts w:ascii="Arial" w:hAnsi="Arial" w:cs="Arial"/>
          <w:color w:val="000000" w:themeColor="text1"/>
          <w:szCs w:val="22"/>
        </w:rPr>
      </w:pPr>
    </w:p>
    <w:p w14:paraId="52515B61" w14:textId="77A4D1BF" w:rsidR="00732687" w:rsidRPr="008D07D1" w:rsidRDefault="007B52A5" w:rsidP="00276466">
      <w:pPr>
        <w:pStyle w:val="Titre3"/>
        <w:numPr>
          <w:ilvl w:val="2"/>
          <w:numId w:val="15"/>
        </w:numPr>
        <w:jc w:val="both"/>
        <w:rPr>
          <w:rStyle w:val="Titre4Car"/>
          <w:rFonts w:ascii="Arial" w:hAnsi="Arial" w:cs="Arial"/>
          <w:b/>
          <w:i w:val="0"/>
          <w:color w:val="000080"/>
          <w:sz w:val="22"/>
          <w:szCs w:val="36"/>
        </w:rPr>
      </w:pPr>
      <w:bookmarkStart w:id="183" w:name="_Toc172557601"/>
      <w:bookmarkStart w:id="184" w:name="_Toc164181826"/>
      <w:bookmarkStart w:id="185" w:name="_Toc174032958"/>
      <w:bookmarkEnd w:id="183"/>
      <w:r w:rsidRPr="008D07D1">
        <w:rPr>
          <w:rStyle w:val="Titre4Car"/>
          <w:rFonts w:ascii="Arial" w:hAnsi="Arial" w:cs="Arial"/>
          <w:b/>
          <w:i w:val="0"/>
          <w:color w:val="000080"/>
          <w:sz w:val="22"/>
          <w:szCs w:val="36"/>
        </w:rPr>
        <w:t xml:space="preserve">Classe </w:t>
      </w:r>
      <w:proofErr w:type="spellStart"/>
      <w:r w:rsidRPr="008D07D1">
        <w:rPr>
          <w:rStyle w:val="Titre4Car"/>
          <w:rFonts w:ascii="Arial" w:hAnsi="Arial" w:cs="Arial"/>
          <w:b/>
          <w:i w:val="0"/>
          <w:color w:val="000080"/>
          <w:sz w:val="22"/>
          <w:szCs w:val="36"/>
        </w:rPr>
        <w:t>ChampApplication</w:t>
      </w:r>
      <w:bookmarkEnd w:id="184"/>
      <w:bookmarkEnd w:id="185"/>
      <w:proofErr w:type="spellEnd"/>
    </w:p>
    <w:p w14:paraId="162B6E6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Une classe </w:t>
      </w:r>
      <w:proofErr w:type="spellStart"/>
      <w:r w:rsidRPr="008D07D1">
        <w:rPr>
          <w:rFonts w:ascii="Arial" w:hAnsi="Arial" w:cs="Arial"/>
          <w:color w:val="000000" w:themeColor="text1"/>
          <w:szCs w:val="22"/>
        </w:rPr>
        <w:t>ChampApplication</w:t>
      </w:r>
      <w:proofErr w:type="spellEnd"/>
      <w:r w:rsidRPr="008D07D1">
        <w:rPr>
          <w:rFonts w:ascii="Arial" w:hAnsi="Arial" w:cs="Arial"/>
          <w:color w:val="000000" w:themeColor="text1"/>
          <w:szCs w:val="22"/>
        </w:rPr>
        <w:t xml:space="preserve"> a été ajoutée afin de couvrir les cas où l’usage des classes Contrainte et Condition ne permettaient pas de représenter la situation décrite dans le règlement écrite. </w:t>
      </w:r>
    </w:p>
    <w:p w14:paraId="1B37614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Cette classe peut s’applique</w:t>
      </w:r>
      <w:r w:rsidRPr="008D07D1">
        <w:rPr>
          <w:rFonts w:ascii="Arial" w:hAnsi="Arial" w:cs="Arial"/>
          <w:color w:val="000000" w:themeColor="text1"/>
          <w:szCs w:val="22"/>
        </w:rPr>
        <w:t>r</w:t>
      </w:r>
      <w:r w:rsidRPr="008D07D1">
        <w:rPr>
          <w:rFonts w:ascii="Arial" w:hAnsi="Arial" w:cs="Arial"/>
          <w:color w:val="000000" w:themeColor="text1"/>
          <w:szCs w:val="22"/>
        </w:rPr>
        <w:t xml:space="preserve"> dans les exemples suivants : </w:t>
      </w:r>
    </w:p>
    <w:p w14:paraId="369B9DEF" w14:textId="77777777" w:rsidR="00732687" w:rsidRPr="008D07D1" w:rsidRDefault="007B52A5" w:rsidP="00276466">
      <w:pPr>
        <w:numPr>
          <w:ilvl w:val="0"/>
          <w:numId w:val="4"/>
        </w:numPr>
        <w:tabs>
          <w:tab w:val="left" w:pos="720"/>
        </w:tabs>
        <w:spacing w:before="100" w:after="100"/>
        <w:jc w:val="both"/>
        <w:rPr>
          <w:rFonts w:ascii="Arial" w:hAnsi="Arial" w:cs="Arial"/>
          <w:color w:val="000000" w:themeColor="text1"/>
          <w:szCs w:val="22"/>
        </w:rPr>
      </w:pPr>
      <w:r w:rsidRPr="008D07D1">
        <w:rPr>
          <w:rFonts w:ascii="Arial" w:hAnsi="Arial" w:cs="Arial"/>
          <w:color w:val="000000" w:themeColor="text1"/>
          <w:szCs w:val="22"/>
        </w:rPr>
        <w:t>Un exemple de bande de constructibilité graphique référencé dans le règlement</w:t>
      </w:r>
    </w:p>
    <w:p w14:paraId="0B06BC0F" w14:textId="77777777" w:rsidR="00732687" w:rsidRPr="008D07D1" w:rsidRDefault="007B52A5" w:rsidP="00276466">
      <w:pPr>
        <w:numPr>
          <w:ilvl w:val="0"/>
          <w:numId w:val="4"/>
        </w:numPr>
        <w:tabs>
          <w:tab w:val="left" w:pos="720"/>
        </w:tabs>
        <w:spacing w:before="100" w:after="100"/>
        <w:jc w:val="both"/>
        <w:rPr>
          <w:rFonts w:ascii="Arial" w:hAnsi="Arial" w:cs="Arial"/>
          <w:color w:val="000000" w:themeColor="text1"/>
          <w:szCs w:val="22"/>
        </w:rPr>
      </w:pPr>
      <w:r w:rsidRPr="008D07D1">
        <w:rPr>
          <w:rFonts w:ascii="Arial" w:hAnsi="Arial" w:cs="Arial"/>
          <w:color w:val="000000" w:themeColor="text1"/>
          <w:szCs w:val="22"/>
        </w:rPr>
        <w:t>Un exemple de périmètre non défini graphiquement présenté dans le règlement</w:t>
      </w:r>
    </w:p>
    <w:p w14:paraId="1C6943F3" w14:textId="77777777" w:rsidR="00732687" w:rsidRPr="008D07D1" w:rsidRDefault="007B52A5" w:rsidP="00276466">
      <w:pPr>
        <w:numPr>
          <w:ilvl w:val="0"/>
          <w:numId w:val="4"/>
        </w:numPr>
        <w:tabs>
          <w:tab w:val="left" w:pos="720"/>
        </w:tabs>
        <w:spacing w:before="100" w:after="100"/>
        <w:jc w:val="both"/>
        <w:rPr>
          <w:rFonts w:ascii="Arial" w:hAnsi="Arial" w:cs="Arial"/>
          <w:color w:val="000000" w:themeColor="text1"/>
          <w:szCs w:val="22"/>
        </w:rPr>
      </w:pPr>
      <w:r w:rsidRPr="008D07D1">
        <w:rPr>
          <w:rFonts w:ascii="Arial" w:hAnsi="Arial" w:cs="Arial"/>
          <w:color w:val="000000" w:themeColor="text1"/>
          <w:szCs w:val="22"/>
        </w:rPr>
        <w:t>Un exemple de condition de périmètre distinct du périmètre d'application de la contrainte</w:t>
      </w:r>
    </w:p>
    <w:p w14:paraId="0D60731C" w14:textId="0ED527A7"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 xml:space="preserve">La classe </w:t>
      </w:r>
      <w:proofErr w:type="spellStart"/>
      <w:r w:rsidRPr="008D07D1">
        <w:rPr>
          <w:rFonts w:ascii="Arial" w:hAnsi="Arial" w:cs="Arial"/>
          <w:color w:val="000000" w:themeColor="text1"/>
          <w:szCs w:val="22"/>
        </w:rPr>
        <w:t>ChampApplication</w:t>
      </w:r>
      <w:proofErr w:type="spellEnd"/>
      <w:r w:rsidRPr="008D07D1">
        <w:rPr>
          <w:rFonts w:ascii="Arial" w:hAnsi="Arial" w:cs="Arial"/>
          <w:color w:val="000000" w:themeColor="text1"/>
          <w:szCs w:val="22"/>
        </w:rPr>
        <w:t xml:space="preserve"> est distincte des classes Condition et Contrainte mais elle est associée aux conditions qui s’appliquent dans une zone géographique.</w:t>
      </w:r>
    </w:p>
    <w:p w14:paraId="482CA4A1" w14:textId="77777777" w:rsidR="00732687" w:rsidRPr="008D07D1" w:rsidRDefault="00732687" w:rsidP="00276466">
      <w:pPr>
        <w:jc w:val="both"/>
        <w:rPr>
          <w:rFonts w:ascii="Arial" w:hAnsi="Arial" w:cs="Arial"/>
          <w:color w:val="000000" w:themeColor="text1"/>
          <w:szCs w:val="22"/>
        </w:rPr>
      </w:pPr>
    </w:p>
    <w:p w14:paraId="73B49BD0" w14:textId="1104B66F" w:rsidR="00732687" w:rsidRPr="008D07D1" w:rsidRDefault="007B52A5" w:rsidP="00276466">
      <w:pPr>
        <w:jc w:val="both"/>
        <w:rPr>
          <w:rFonts w:ascii="Arial" w:hAnsi="Arial" w:cs="Arial"/>
          <w:szCs w:val="22"/>
        </w:rPr>
      </w:pPr>
      <w:r w:rsidRPr="008D07D1">
        <w:rPr>
          <w:rFonts w:ascii="Arial" w:hAnsi="Arial" w:cs="Arial"/>
          <w:szCs w:val="22"/>
        </w:rPr>
        <w:t xml:space="preserve">La classe </w:t>
      </w:r>
      <w:proofErr w:type="spellStart"/>
      <w:r w:rsidRPr="008D07D1">
        <w:rPr>
          <w:rFonts w:ascii="Arial" w:hAnsi="Arial" w:cs="Arial"/>
          <w:szCs w:val="22"/>
        </w:rPr>
        <w:t>ChampApplication</w:t>
      </w:r>
      <w:proofErr w:type="spellEnd"/>
      <w:r w:rsidRPr="008D07D1">
        <w:rPr>
          <w:rFonts w:ascii="Arial" w:hAnsi="Arial" w:cs="Arial"/>
          <w:szCs w:val="22"/>
        </w:rPr>
        <w:t xml:space="preserve"> est facultative et n'est nécessaire que lorsqu'une condition ne s'applique qu'à une partie d'une parcelle ou une zone particulière</w:t>
      </w:r>
      <w:r w:rsidRPr="008D07D1">
        <w:rPr>
          <w:rFonts w:ascii="Arial" w:hAnsi="Arial" w:cs="Arial"/>
          <w:color w:val="000000" w:themeColor="text1"/>
          <w:szCs w:val="22"/>
        </w:rPr>
        <w:t>.</w:t>
      </w:r>
      <w:commentRangeStart w:id="186"/>
      <w:commentRangeStart w:id="187"/>
      <w:commentRangeEnd w:id="186"/>
      <w:r w:rsidRPr="008D07D1">
        <w:rPr>
          <w:rFonts w:ascii="Arial" w:hAnsi="Arial" w:cs="Arial"/>
        </w:rPr>
        <w:commentReference w:id="186"/>
      </w:r>
      <w:commentRangeEnd w:id="187"/>
      <w:r w:rsidR="0035271B" w:rsidRPr="008D07D1">
        <w:rPr>
          <w:rStyle w:val="Marquedecommentaire"/>
          <w:rFonts w:ascii="Arial" w:hAnsi="Arial" w:cs="Arial"/>
        </w:rPr>
        <w:commentReference w:id="187"/>
      </w:r>
    </w:p>
    <w:p w14:paraId="59DAC54C" w14:textId="77777777" w:rsidR="00732687" w:rsidRPr="008D07D1" w:rsidRDefault="00732687" w:rsidP="00276466">
      <w:pPr>
        <w:jc w:val="both"/>
        <w:rPr>
          <w:rFonts w:ascii="Arial" w:hAnsi="Arial" w:cs="Arial"/>
          <w:color w:val="000000" w:themeColor="text1"/>
          <w:szCs w:val="22"/>
        </w:rPr>
      </w:pPr>
    </w:p>
    <w:p w14:paraId="38CFC78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Des exemples d’instanciations ont été ajoutés afin d’illustrer les cas d’applications de cette classe. </w:t>
      </w:r>
    </w:p>
    <w:p w14:paraId="16276F5A" w14:textId="77777777" w:rsidR="00732687" w:rsidRPr="008D07D1" w:rsidRDefault="007B52A5" w:rsidP="00276466">
      <w:pPr>
        <w:spacing w:line="276" w:lineRule="auto"/>
        <w:jc w:val="both"/>
        <w:rPr>
          <w:rFonts w:ascii="Arial" w:hAnsi="Arial" w:cs="Arial"/>
          <w:color w:val="000000" w:themeColor="text1"/>
          <w:szCs w:val="22"/>
        </w:rPr>
      </w:pPr>
      <w:r w:rsidRPr="008D07D1">
        <w:rPr>
          <w:rFonts w:ascii="Arial" w:hAnsi="Arial" w:cs="Arial"/>
          <w:color w:val="000000" w:themeColor="text1"/>
          <w:szCs w:val="22"/>
        </w:rPr>
        <w:t xml:space="preserve">La classe </w:t>
      </w:r>
      <w:proofErr w:type="spellStart"/>
      <w:r w:rsidRPr="008D07D1">
        <w:rPr>
          <w:rFonts w:ascii="Arial" w:hAnsi="Arial" w:cs="Arial"/>
          <w:color w:val="000000" w:themeColor="text1"/>
          <w:szCs w:val="22"/>
        </w:rPr>
        <w:t>ChampApplication</w:t>
      </w:r>
      <w:proofErr w:type="spellEnd"/>
      <w:r w:rsidRPr="008D07D1">
        <w:rPr>
          <w:rFonts w:ascii="Arial" w:hAnsi="Arial" w:cs="Arial"/>
          <w:color w:val="000000" w:themeColor="text1"/>
          <w:szCs w:val="22"/>
        </w:rPr>
        <w:t xml:space="preserve"> est facultative, ainsi, si le périmètre n’est pas spécifié dans le règlement écrit, on considère que la condition s’applique à l’ensemble de la parcelle.</w:t>
      </w:r>
    </w:p>
    <w:p w14:paraId="01E77E3B" w14:textId="77777777" w:rsidR="00732687" w:rsidRPr="008D07D1" w:rsidRDefault="00732687" w:rsidP="00276466">
      <w:pPr>
        <w:spacing w:line="276" w:lineRule="auto"/>
        <w:jc w:val="both"/>
        <w:rPr>
          <w:rFonts w:ascii="Arial" w:hAnsi="Arial" w:cs="Arial"/>
          <w:color w:val="000000" w:themeColor="text1"/>
          <w:szCs w:val="22"/>
        </w:rPr>
      </w:pPr>
    </w:p>
    <w:p w14:paraId="28E24932" w14:textId="77777777" w:rsidR="00732687" w:rsidRPr="008D07D1" w:rsidRDefault="007B52A5" w:rsidP="00276466">
      <w:pPr>
        <w:spacing w:line="276" w:lineRule="auto"/>
        <w:jc w:val="both"/>
        <w:rPr>
          <w:rFonts w:ascii="Arial" w:hAnsi="Arial" w:cs="Arial"/>
          <w:color w:val="000000" w:themeColor="text1"/>
          <w:szCs w:val="22"/>
        </w:rPr>
      </w:pPr>
      <w:r w:rsidRPr="008D07D1">
        <w:rPr>
          <w:rFonts w:ascii="Arial" w:hAnsi="Arial" w:cs="Arial"/>
          <w:color w:val="000000" w:themeColor="text1"/>
          <w:szCs w:val="22"/>
        </w:rPr>
        <w:t xml:space="preserve">Si un périmètre est spécifié dans le règlement écrit, il se traduit par un objet de la classe </w:t>
      </w:r>
      <w:proofErr w:type="spellStart"/>
      <w:r w:rsidRPr="008D07D1">
        <w:rPr>
          <w:rFonts w:ascii="Arial" w:hAnsi="Arial" w:cs="Arial"/>
          <w:color w:val="000000" w:themeColor="text1"/>
          <w:szCs w:val="22"/>
        </w:rPr>
        <w:t>ChampApplication</w:t>
      </w:r>
      <w:proofErr w:type="spellEnd"/>
      <w:r w:rsidRPr="008D07D1">
        <w:rPr>
          <w:rFonts w:ascii="Arial" w:hAnsi="Arial" w:cs="Arial"/>
          <w:color w:val="000000" w:themeColor="text1"/>
          <w:szCs w:val="22"/>
        </w:rPr>
        <w:t>.</w:t>
      </w:r>
    </w:p>
    <w:p w14:paraId="0C1EB9A5" w14:textId="5BFE0056"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 xml:space="preserve">Le champ d’application doit être compris au sens sémantique du terme, ce n’est pas un périmètre graphique sauf lorsqu’il fait le lien avec une prescription surfacique du PLU (cf. classe PRESCRIPTION du standard PLU). La prescription graphique sera alors traitée grâce à la classe </w:t>
      </w:r>
      <w:proofErr w:type="spellStart"/>
      <w:r w:rsidRPr="008D07D1">
        <w:rPr>
          <w:rFonts w:ascii="Arial" w:hAnsi="Arial" w:cs="Arial"/>
          <w:color w:val="000000" w:themeColor="text1"/>
          <w:szCs w:val="22"/>
        </w:rPr>
        <w:t>ContrainteSpecifique</w:t>
      </w:r>
      <w:proofErr w:type="spellEnd"/>
      <w:r w:rsidRPr="008D07D1">
        <w:rPr>
          <w:rFonts w:ascii="Arial" w:hAnsi="Arial" w:cs="Arial"/>
          <w:color w:val="000000" w:themeColor="text1"/>
          <w:szCs w:val="22"/>
        </w:rPr>
        <w:t xml:space="preserve"> qui fait le lien avec la classe PRESCRIPTION définie dans le standard CNIG PLU. </w:t>
      </w:r>
    </w:p>
    <w:p w14:paraId="3D980B90" w14:textId="77777777"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 xml:space="preserve">Dans une règle d’urbanisme décrite par une règle, il est possible d’avoir plusieurs contraintes pouvant chacune avoir un champ d’application propre. </w:t>
      </w:r>
    </w:p>
    <w:p w14:paraId="0D00715A" w14:textId="77777777" w:rsidR="00732687" w:rsidRPr="008D07D1" w:rsidRDefault="00732687" w:rsidP="00276466">
      <w:pPr>
        <w:jc w:val="both"/>
        <w:rPr>
          <w:rFonts w:ascii="Arial" w:hAnsi="Arial" w:cs="Arial"/>
          <w:color w:val="000000" w:themeColor="text1"/>
          <w:szCs w:val="22"/>
        </w:rPr>
      </w:pPr>
    </w:p>
    <w:p w14:paraId="65093B98" w14:textId="77777777" w:rsidR="00732687" w:rsidRPr="008D07D1" w:rsidRDefault="00732687" w:rsidP="00276466">
      <w:pPr>
        <w:spacing w:line="276" w:lineRule="auto"/>
        <w:jc w:val="both"/>
        <w:rPr>
          <w:rFonts w:ascii="Arial" w:hAnsi="Arial" w:cs="Arial"/>
          <w:color w:val="000000" w:themeColor="text1"/>
          <w:szCs w:val="22"/>
        </w:rPr>
      </w:pPr>
    </w:p>
    <w:tbl>
      <w:tblPr>
        <w:tblStyle w:val="Grilledutableau"/>
        <w:tblW w:w="9854" w:type="dxa"/>
        <w:tblLayout w:type="fixed"/>
        <w:tblLook w:val="04A0" w:firstRow="1" w:lastRow="0" w:firstColumn="1" w:lastColumn="0" w:noHBand="0" w:noVBand="1"/>
      </w:tblPr>
      <w:tblGrid>
        <w:gridCol w:w="2405"/>
        <w:gridCol w:w="1559"/>
        <w:gridCol w:w="2240"/>
        <w:gridCol w:w="2155"/>
        <w:gridCol w:w="1495"/>
      </w:tblGrid>
      <w:tr w:rsidR="00732687" w:rsidRPr="008D07D1" w14:paraId="704C60B7" w14:textId="77777777">
        <w:tc>
          <w:tcPr>
            <w:tcW w:w="9854" w:type="dxa"/>
            <w:gridSpan w:val="5"/>
          </w:tcPr>
          <w:p w14:paraId="2E40356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Nom de la table : </w:t>
            </w:r>
            <w:proofErr w:type="spellStart"/>
            <w:r w:rsidRPr="008D07D1">
              <w:rPr>
                <w:rFonts w:ascii="Arial" w:hAnsi="Arial" w:cs="Arial"/>
                <w:color w:val="000000" w:themeColor="text1"/>
                <w:szCs w:val="22"/>
              </w:rPr>
              <w:t>ChampApplication</w:t>
            </w:r>
            <w:proofErr w:type="spellEnd"/>
          </w:p>
        </w:tc>
      </w:tr>
      <w:tr w:rsidR="00732687" w:rsidRPr="008D07D1" w14:paraId="24CA48F3" w14:textId="77777777">
        <w:tc>
          <w:tcPr>
            <w:tcW w:w="9854" w:type="dxa"/>
            <w:gridSpan w:val="5"/>
          </w:tcPr>
          <w:p w14:paraId="3D273934"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ChampApplication</w:t>
            </w:r>
            <w:proofErr w:type="spellEnd"/>
            <w:r w:rsidRPr="008D07D1">
              <w:rPr>
                <w:rFonts w:ascii="Arial" w:hAnsi="Arial" w:cs="Arial"/>
                <w:color w:val="000000" w:themeColor="text1"/>
                <w:szCs w:val="22"/>
              </w:rPr>
              <w:t xml:space="preserve"> de la condition</w:t>
            </w:r>
          </w:p>
        </w:tc>
      </w:tr>
      <w:tr w:rsidR="00732687" w:rsidRPr="008D07D1" w14:paraId="1FC8E91D" w14:textId="77777777" w:rsidTr="00D27C37">
        <w:tc>
          <w:tcPr>
            <w:tcW w:w="2405" w:type="dxa"/>
          </w:tcPr>
          <w:p w14:paraId="7F5D499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1559" w:type="dxa"/>
          </w:tcPr>
          <w:p w14:paraId="38DC683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2240" w:type="dxa"/>
          </w:tcPr>
          <w:p w14:paraId="7A95E6E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w:t>
            </w:r>
          </w:p>
        </w:tc>
        <w:tc>
          <w:tcPr>
            <w:tcW w:w="2155" w:type="dxa"/>
          </w:tcPr>
          <w:p w14:paraId="63C83A9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495" w:type="dxa"/>
          </w:tcPr>
          <w:p w14:paraId="137C39FA" w14:textId="2086F93E" w:rsidR="00732687" w:rsidRPr="008D07D1" w:rsidRDefault="00030B10"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09F8EAFB" w14:textId="77777777" w:rsidTr="00D27C37">
        <w:tc>
          <w:tcPr>
            <w:tcW w:w="2405" w:type="dxa"/>
          </w:tcPr>
          <w:p w14:paraId="79A3C756" w14:textId="225EF4E1"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idChampApplication</w:t>
            </w:r>
            <w:proofErr w:type="spellEnd"/>
          </w:p>
        </w:tc>
        <w:tc>
          <w:tcPr>
            <w:tcW w:w="1559" w:type="dxa"/>
          </w:tcPr>
          <w:p w14:paraId="1B232B3A" w14:textId="2FE532F5"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du champ d’application.</w:t>
            </w:r>
          </w:p>
        </w:tc>
        <w:tc>
          <w:tcPr>
            <w:tcW w:w="2240" w:type="dxa"/>
          </w:tcPr>
          <w:p w14:paraId="2F3E02A6" w14:textId="06E0A4F8"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szCs w:val="22"/>
              </w:rPr>
              <w:t>44712_PLU_20041103/</w:t>
            </w:r>
            <w:proofErr w:type="spellStart"/>
            <w:r w:rsidRPr="008D07D1">
              <w:rPr>
                <w:rFonts w:ascii="Arial" w:hAnsi="Arial" w:cs="Arial"/>
                <w:szCs w:val="22"/>
              </w:rPr>
              <w:t>reglement</w:t>
            </w:r>
            <w:proofErr w:type="spellEnd"/>
            <w:r w:rsidRPr="008D07D1">
              <w:rPr>
                <w:rFonts w:ascii="Arial" w:hAnsi="Arial" w:cs="Arial"/>
                <w:szCs w:val="22"/>
              </w:rPr>
              <w:t>/UE/contenu01/regle02/chappli01</w:t>
            </w:r>
          </w:p>
        </w:tc>
        <w:tc>
          <w:tcPr>
            <w:tcW w:w="2155" w:type="dxa"/>
          </w:tcPr>
          <w:p w14:paraId="78F8651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495" w:type="dxa"/>
          </w:tcPr>
          <w:p w14:paraId="6C4ABB1B" w14:textId="01326374"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22B29D65" w14:textId="77777777" w:rsidTr="00D27C37">
        <w:tc>
          <w:tcPr>
            <w:tcW w:w="2405" w:type="dxa"/>
          </w:tcPr>
          <w:p w14:paraId="2D5B4F8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1559" w:type="dxa"/>
          </w:tcPr>
          <w:p w14:paraId="2306348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du champ d’application.</w:t>
            </w:r>
          </w:p>
        </w:tc>
        <w:tc>
          <w:tcPr>
            <w:tcW w:w="2240" w:type="dxa"/>
          </w:tcPr>
          <w:p w14:paraId="4018D92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Hors de la bande de constructibilité principale</w:t>
            </w:r>
          </w:p>
        </w:tc>
        <w:tc>
          <w:tcPr>
            <w:tcW w:w="2155" w:type="dxa"/>
          </w:tcPr>
          <w:p w14:paraId="144FB863"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495" w:type="dxa"/>
          </w:tcPr>
          <w:p w14:paraId="5161742C" w14:textId="1EE9268B"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32CDE974" w14:textId="77777777" w:rsidTr="00D27C37">
        <w:tc>
          <w:tcPr>
            <w:tcW w:w="2405" w:type="dxa"/>
          </w:tcPr>
          <w:p w14:paraId="394CE44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559" w:type="dxa"/>
          </w:tcPr>
          <w:p w14:paraId="55DDBD7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Catégorie de la condition s’appliquant.</w:t>
            </w:r>
          </w:p>
        </w:tc>
        <w:tc>
          <w:tcPr>
            <w:tcW w:w="2240" w:type="dxa"/>
          </w:tcPr>
          <w:p w14:paraId="36BBA534" w14:textId="56377E60"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ChampApplication</w:t>
            </w:r>
            <w:proofErr w:type="spellEnd"/>
          </w:p>
        </w:tc>
        <w:tc>
          <w:tcPr>
            <w:tcW w:w="2155" w:type="dxa"/>
          </w:tcPr>
          <w:p w14:paraId="57BD7D3A"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495" w:type="dxa"/>
          </w:tcPr>
          <w:p w14:paraId="1B7A02E6" w14:textId="017150FA"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w:t>
            </w:r>
          </w:p>
        </w:tc>
      </w:tr>
      <w:tr w:rsidR="00732687" w:rsidRPr="008D07D1" w14:paraId="26F52F24" w14:textId="77777777" w:rsidTr="00D27C37">
        <w:tc>
          <w:tcPr>
            <w:tcW w:w="2405" w:type="dxa"/>
          </w:tcPr>
          <w:p w14:paraId="2081CDF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1559" w:type="dxa"/>
          </w:tcPr>
          <w:p w14:paraId="2EC6AFB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Permet d’ajouter un commentaire pour les situations qui ne sont pas prises en compte dans la classe </w:t>
            </w:r>
            <w:proofErr w:type="spellStart"/>
            <w:r w:rsidRPr="008D07D1">
              <w:rPr>
                <w:rFonts w:ascii="Arial" w:hAnsi="Arial" w:cs="Arial"/>
                <w:color w:val="000000" w:themeColor="text1"/>
                <w:szCs w:val="22"/>
              </w:rPr>
              <w:t>champApplication</w:t>
            </w:r>
            <w:proofErr w:type="spellEnd"/>
          </w:p>
        </w:tc>
        <w:tc>
          <w:tcPr>
            <w:tcW w:w="2240" w:type="dxa"/>
          </w:tcPr>
          <w:p w14:paraId="174F70B9" w14:textId="0C4FEA12"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rPr>
              <w:t>Sauf mention contraire, s’applique à l’échelle du terrain et non à chaque construction nouvelle et travaux</w:t>
            </w:r>
          </w:p>
        </w:tc>
        <w:tc>
          <w:tcPr>
            <w:tcW w:w="2155" w:type="dxa"/>
          </w:tcPr>
          <w:p w14:paraId="5DA42500"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495" w:type="dxa"/>
          </w:tcPr>
          <w:p w14:paraId="7D2C48E3" w14:textId="352A4043"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1A5AE6E6" w14:textId="77777777" w:rsidTr="00D27C37">
        <w:tc>
          <w:tcPr>
            <w:tcW w:w="2405" w:type="dxa"/>
          </w:tcPr>
          <w:p w14:paraId="271E4987" w14:textId="193ABAFF" w:rsidR="00732687" w:rsidRPr="008D07D1" w:rsidRDefault="001942E3"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r</w:t>
            </w:r>
            <w:r w:rsidR="007B52A5" w:rsidRPr="008D07D1">
              <w:rPr>
                <w:rFonts w:ascii="Arial" w:hAnsi="Arial" w:cs="Arial"/>
                <w:color w:val="000000" w:themeColor="text1"/>
                <w:szCs w:val="22"/>
              </w:rPr>
              <w:t>eference</w:t>
            </w:r>
            <w:proofErr w:type="spellEnd"/>
          </w:p>
        </w:tc>
        <w:tc>
          <w:tcPr>
            <w:tcW w:w="1559" w:type="dxa"/>
          </w:tcPr>
          <w:p w14:paraId="4FF7848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Caractérise la référence utilisée pour déterminer l’alignement</w:t>
            </w:r>
          </w:p>
        </w:tc>
        <w:tc>
          <w:tcPr>
            <w:tcW w:w="2240" w:type="dxa"/>
          </w:tcPr>
          <w:p w14:paraId="65A409A1" w14:textId="680292F7" w:rsidR="00732687" w:rsidRPr="008D07D1" w:rsidRDefault="001942E3"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l</w:t>
            </w:r>
            <w:r w:rsidR="007B52A5" w:rsidRPr="008D07D1">
              <w:rPr>
                <w:rFonts w:ascii="Arial" w:hAnsi="Arial" w:cs="Arial"/>
                <w:color w:val="000000" w:themeColor="text1"/>
                <w:szCs w:val="22"/>
              </w:rPr>
              <w:t>imite</w:t>
            </w:r>
            <w:r w:rsidRPr="008D07D1">
              <w:rPr>
                <w:rFonts w:ascii="Arial" w:hAnsi="Arial" w:cs="Arial"/>
                <w:color w:val="000000" w:themeColor="text1"/>
                <w:szCs w:val="22"/>
              </w:rPr>
              <w:t>L</w:t>
            </w:r>
            <w:r w:rsidR="007B52A5" w:rsidRPr="008D07D1">
              <w:rPr>
                <w:rFonts w:ascii="Arial" w:hAnsi="Arial" w:cs="Arial"/>
                <w:color w:val="000000" w:themeColor="text1"/>
                <w:szCs w:val="22"/>
              </w:rPr>
              <w:t>atérale</w:t>
            </w:r>
            <w:proofErr w:type="spellEnd"/>
          </w:p>
        </w:tc>
        <w:tc>
          <w:tcPr>
            <w:tcW w:w="2155" w:type="dxa"/>
          </w:tcPr>
          <w:p w14:paraId="178C833B" w14:textId="455E5000" w:rsidR="00D27C37" w:rsidRPr="008D07D1" w:rsidRDefault="00D27C37"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w:t>
            </w:r>
            <w:r w:rsidR="007B52A5" w:rsidRPr="008D07D1">
              <w:rPr>
                <w:rFonts w:ascii="Arial" w:hAnsi="Arial" w:cs="Arial"/>
                <w:color w:val="000000" w:themeColor="text1"/>
                <w:szCs w:val="22"/>
              </w:rPr>
              <w:t>numération « </w:t>
            </w:r>
            <w:proofErr w:type="spellStart"/>
            <w:r w:rsidR="007B52A5" w:rsidRPr="008D07D1">
              <w:rPr>
                <w:rFonts w:ascii="Arial" w:hAnsi="Arial" w:cs="Arial"/>
              </w:rPr>
              <w:fldChar w:fldCharType="begin"/>
            </w:r>
            <w:r w:rsidR="007B52A5" w:rsidRPr="008D07D1">
              <w:rPr>
                <w:rFonts w:ascii="Arial" w:hAnsi="Arial" w:cs="Arial"/>
              </w:rPr>
              <w:instrText xml:space="preserve"> HYPERLINK \l "_toc3367" \h </w:instrText>
            </w:r>
            <w:r w:rsidR="007B52A5" w:rsidRPr="008D07D1">
              <w:rPr>
                <w:rFonts w:ascii="Arial" w:hAnsi="Arial" w:cs="Arial"/>
              </w:rPr>
              <w:fldChar w:fldCharType="separate"/>
            </w:r>
            <w:r w:rsidR="007B52A5" w:rsidRPr="008D07D1">
              <w:rPr>
                <w:rStyle w:val="Lienhypertexte"/>
                <w:rFonts w:ascii="Arial" w:hAnsi="Arial" w:cs="Arial"/>
                <w:color w:val="000000" w:themeColor="text1"/>
              </w:rPr>
              <w:t>TypeReference</w:t>
            </w:r>
            <w:proofErr w:type="spellEnd"/>
            <w:r w:rsidR="007B52A5" w:rsidRPr="008D07D1">
              <w:rPr>
                <w:rStyle w:val="Lienhypertexte"/>
                <w:rFonts w:ascii="Arial" w:hAnsi="Arial" w:cs="Arial"/>
                <w:color w:val="000000" w:themeColor="text1"/>
              </w:rPr>
              <w:fldChar w:fldCharType="end"/>
            </w:r>
            <w:r w:rsidR="007B52A5" w:rsidRPr="008D07D1">
              <w:rPr>
                <w:rFonts w:ascii="Arial" w:hAnsi="Arial" w:cs="Arial"/>
                <w:color w:val="000000" w:themeColor="text1"/>
                <w:szCs w:val="22"/>
              </w:rPr>
              <w:t> »</w:t>
            </w:r>
            <w:r w:rsidRPr="008D07D1">
              <w:rPr>
                <w:rFonts w:ascii="Arial" w:hAnsi="Arial" w:cs="Arial"/>
                <w:color w:val="000000" w:themeColor="text1"/>
                <w:szCs w:val="22"/>
              </w:rPr>
              <w:t xml:space="preserve"> : Se référer à la partie </w:t>
            </w:r>
            <w:r w:rsidRPr="008D07D1">
              <w:rPr>
                <w:rFonts w:ascii="Arial" w:hAnsi="Arial" w:cs="Arial"/>
                <w:color w:val="000000" w:themeColor="text1"/>
                <w:szCs w:val="22"/>
              </w:rPr>
              <w:fldChar w:fldCharType="begin"/>
            </w:r>
            <w:r w:rsidRPr="008D07D1">
              <w:rPr>
                <w:rFonts w:ascii="Arial" w:hAnsi="Arial" w:cs="Arial"/>
                <w:color w:val="000000" w:themeColor="text1"/>
                <w:szCs w:val="22"/>
              </w:rPr>
              <w:instrText xml:space="preserve"> REF _Ref172553837 \r \h </w:instrText>
            </w:r>
            <w:r w:rsidRPr="008D07D1">
              <w:rPr>
                <w:rFonts w:ascii="Arial" w:hAnsi="Arial" w:cs="Arial"/>
                <w:color w:val="000000" w:themeColor="text1"/>
                <w:szCs w:val="22"/>
              </w:rPr>
            </w:r>
            <w:r w:rsidR="008D07D1">
              <w:rPr>
                <w:rFonts w:ascii="Arial" w:hAnsi="Arial" w:cs="Arial"/>
                <w:color w:val="000000" w:themeColor="text1"/>
                <w:szCs w:val="22"/>
              </w:rPr>
              <w:instrText xml:space="preserve"> \* MERGEFORMAT </w:instrText>
            </w:r>
            <w:r w:rsidRPr="008D07D1">
              <w:rPr>
                <w:rFonts w:ascii="Arial" w:hAnsi="Arial" w:cs="Arial"/>
                <w:color w:val="000000" w:themeColor="text1"/>
                <w:szCs w:val="22"/>
              </w:rPr>
              <w:fldChar w:fldCharType="separate"/>
            </w:r>
            <w:r w:rsidRPr="008D07D1">
              <w:rPr>
                <w:rFonts w:ascii="Arial" w:hAnsi="Arial" w:cs="Arial"/>
                <w:color w:val="000000" w:themeColor="text1"/>
                <w:szCs w:val="22"/>
              </w:rPr>
              <w:t xml:space="preserve"> 5.3.22 </w:t>
            </w:r>
            <w:r w:rsidRPr="008D07D1">
              <w:rPr>
                <w:rFonts w:ascii="Arial" w:hAnsi="Arial" w:cs="Arial"/>
                <w:color w:val="000000" w:themeColor="text1"/>
                <w:szCs w:val="22"/>
              </w:rPr>
              <w:fldChar w:fldCharType="end"/>
            </w:r>
          </w:p>
        </w:tc>
        <w:tc>
          <w:tcPr>
            <w:tcW w:w="1495" w:type="dxa"/>
          </w:tcPr>
          <w:p w14:paraId="04931A0C" w14:textId="08F07BA5"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w:t>
            </w:r>
          </w:p>
        </w:tc>
      </w:tr>
    </w:tbl>
    <w:p w14:paraId="2C58C34C" w14:textId="77777777" w:rsidR="00732687" w:rsidRPr="008D07D1" w:rsidRDefault="00732687" w:rsidP="00276466">
      <w:pPr>
        <w:spacing w:line="276" w:lineRule="auto"/>
        <w:jc w:val="both"/>
        <w:rPr>
          <w:rFonts w:ascii="Arial" w:hAnsi="Arial" w:cs="Arial"/>
          <w:color w:val="000000" w:themeColor="text1"/>
          <w:szCs w:val="22"/>
        </w:rPr>
      </w:pPr>
    </w:p>
    <w:p w14:paraId="644907DC" w14:textId="77777777" w:rsidR="00732687" w:rsidRPr="008D07D1" w:rsidRDefault="007B52A5" w:rsidP="00276466">
      <w:pPr>
        <w:jc w:val="both"/>
        <w:rPr>
          <w:rFonts w:ascii="Arial" w:hAnsi="Arial" w:cs="Arial"/>
          <w:color w:val="000000" w:themeColor="text1"/>
          <w:szCs w:val="22"/>
        </w:rPr>
      </w:pPr>
      <w:r w:rsidRPr="008D07D1">
        <w:rPr>
          <w:rFonts w:ascii="Arial" w:hAnsi="Arial" w:cs="Arial"/>
          <w:color w:val="000000" w:themeColor="text1"/>
          <w:szCs w:val="22"/>
        </w:rPr>
        <w:t xml:space="preserve">Se référencer aux exemples mis à disposition dans l’annexe 6.2 « Exemples d’instanciation » </w:t>
      </w:r>
    </w:p>
    <w:p w14:paraId="60BF672D" w14:textId="77777777" w:rsidR="00732687" w:rsidRPr="008D07D1" w:rsidRDefault="00732687" w:rsidP="00276466">
      <w:pPr>
        <w:pStyle w:val="Titre3mod"/>
        <w:jc w:val="both"/>
        <w:rPr>
          <w:rFonts w:ascii="Arial" w:hAnsi="Arial" w:cs="Arial"/>
          <w:color w:val="000000" w:themeColor="text1"/>
          <w:sz w:val="22"/>
          <w:szCs w:val="22"/>
        </w:rPr>
      </w:pPr>
    </w:p>
    <w:p w14:paraId="29E60489" w14:textId="3D0DD9F9" w:rsidR="00732687" w:rsidRPr="008D07D1" w:rsidRDefault="007B52A5" w:rsidP="00276466">
      <w:pPr>
        <w:pStyle w:val="Titre3"/>
        <w:numPr>
          <w:ilvl w:val="2"/>
          <w:numId w:val="15"/>
        </w:numPr>
        <w:jc w:val="both"/>
        <w:rPr>
          <w:rStyle w:val="Titre4Car"/>
          <w:rFonts w:ascii="Arial" w:hAnsi="Arial" w:cs="Arial"/>
          <w:b/>
          <w:i w:val="0"/>
          <w:color w:val="000080"/>
          <w:sz w:val="22"/>
          <w:szCs w:val="36"/>
        </w:rPr>
      </w:pPr>
      <w:bookmarkStart w:id="188" w:name="_Toc164181827"/>
      <w:bookmarkStart w:id="189" w:name="_Toc174032959"/>
      <w:r w:rsidRPr="008D07D1">
        <w:rPr>
          <w:rStyle w:val="Titre4Car"/>
          <w:rFonts w:ascii="Arial" w:hAnsi="Arial" w:cs="Arial"/>
          <w:b/>
          <w:i w:val="0"/>
          <w:color w:val="000080"/>
          <w:sz w:val="22"/>
          <w:szCs w:val="36"/>
        </w:rPr>
        <w:t xml:space="preserve">Classe </w:t>
      </w:r>
      <w:proofErr w:type="spellStart"/>
      <w:r w:rsidRPr="008D07D1">
        <w:rPr>
          <w:rStyle w:val="Titre4Car"/>
          <w:rFonts w:ascii="Arial" w:hAnsi="Arial" w:cs="Arial"/>
          <w:b/>
          <w:i w:val="0"/>
          <w:color w:val="000080"/>
          <w:sz w:val="22"/>
          <w:szCs w:val="36"/>
        </w:rPr>
        <w:t>Con</w:t>
      </w:r>
      <w:r w:rsidR="00421DC7" w:rsidRPr="008D07D1">
        <w:rPr>
          <w:rStyle w:val="Titre4Car"/>
          <w:rFonts w:ascii="Arial" w:hAnsi="Arial" w:cs="Arial"/>
          <w:b/>
          <w:i w:val="0"/>
          <w:color w:val="000080"/>
          <w:sz w:val="22"/>
          <w:szCs w:val="36"/>
        </w:rPr>
        <w:t>trainte</w:t>
      </w:r>
      <w:r w:rsidRPr="008D07D1">
        <w:rPr>
          <w:rStyle w:val="Titre4Car"/>
          <w:rFonts w:ascii="Arial" w:hAnsi="Arial" w:cs="Arial"/>
          <w:b/>
          <w:i w:val="0"/>
          <w:color w:val="000080"/>
          <w:sz w:val="22"/>
          <w:szCs w:val="36"/>
        </w:rPr>
        <w:t>Spécifique</w:t>
      </w:r>
      <w:bookmarkEnd w:id="188"/>
      <w:bookmarkEnd w:id="189"/>
      <w:proofErr w:type="spellEnd"/>
    </w:p>
    <w:p w14:paraId="1D8AEF98" w14:textId="77777777" w:rsidR="00732687" w:rsidRPr="008D07D1" w:rsidRDefault="00732687" w:rsidP="00276466">
      <w:pPr>
        <w:pStyle w:val="Titre3mod"/>
        <w:jc w:val="both"/>
        <w:rPr>
          <w:rFonts w:ascii="Arial" w:hAnsi="Arial" w:cs="Arial"/>
          <w:color w:val="000000" w:themeColor="text1"/>
          <w:sz w:val="22"/>
          <w:szCs w:val="22"/>
        </w:rPr>
      </w:pPr>
    </w:p>
    <w:p w14:paraId="76166F4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Cette classe indique qu'une contrainte spécifique s'applique sur un bâtiment dans une parcelle ou dans une surface concernée par une prescription. Cette classe fait le lien avec la classe Prescription du Standard CNIG PLU. </w:t>
      </w:r>
    </w:p>
    <w:p w14:paraId="55B73D66" w14:textId="77777777"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Cette classe est associée avec la classe Condition avec un lien de généralisation (héritage). Elle hérite de l’ensemble des attributs de la classe Condition.</w:t>
      </w:r>
    </w:p>
    <w:p w14:paraId="71BB46CC" w14:textId="352236D4"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 xml:space="preserve">L’ensemble des attributs de la classe abstraite Condition seront les mêmes attributs dans la classe </w:t>
      </w:r>
      <w:proofErr w:type="spellStart"/>
      <w:r w:rsidRPr="008D07D1">
        <w:rPr>
          <w:rFonts w:ascii="Arial" w:hAnsi="Arial" w:cs="Arial"/>
          <w:color w:val="000000" w:themeColor="text1"/>
          <w:sz w:val="22"/>
          <w:szCs w:val="22"/>
        </w:rPr>
        <w:t>Con</w:t>
      </w:r>
      <w:r w:rsidR="00421DC7" w:rsidRPr="008D07D1">
        <w:rPr>
          <w:rFonts w:ascii="Arial" w:hAnsi="Arial" w:cs="Arial"/>
          <w:color w:val="000000" w:themeColor="text1"/>
          <w:sz w:val="22"/>
          <w:szCs w:val="22"/>
        </w:rPr>
        <w:t>trainte</w:t>
      </w:r>
      <w:r w:rsidRPr="008D07D1">
        <w:rPr>
          <w:rFonts w:ascii="Arial" w:hAnsi="Arial" w:cs="Arial"/>
          <w:color w:val="000000" w:themeColor="text1"/>
          <w:sz w:val="22"/>
          <w:szCs w:val="22"/>
        </w:rPr>
        <w:t>Specifique</w:t>
      </w:r>
      <w:proofErr w:type="spellEnd"/>
      <w:r w:rsidRPr="008D07D1">
        <w:rPr>
          <w:rFonts w:ascii="Arial" w:hAnsi="Arial" w:cs="Arial"/>
          <w:color w:val="000000" w:themeColor="text1"/>
          <w:sz w:val="22"/>
          <w:szCs w:val="22"/>
        </w:rPr>
        <w:t>.</w:t>
      </w:r>
    </w:p>
    <w:p w14:paraId="3897EAA8" w14:textId="77777777" w:rsidR="00732687" w:rsidRPr="008D07D1" w:rsidRDefault="00732687" w:rsidP="00276466">
      <w:pPr>
        <w:pStyle w:val="Corpsdetexte"/>
        <w:jc w:val="both"/>
        <w:rPr>
          <w:rFonts w:ascii="Arial" w:hAnsi="Arial" w:cs="Arial"/>
          <w:color w:val="000000" w:themeColor="text1"/>
          <w:szCs w:val="22"/>
        </w:rPr>
      </w:pPr>
    </w:p>
    <w:tbl>
      <w:tblPr>
        <w:tblStyle w:val="Grilledutableau"/>
        <w:tblW w:w="9854" w:type="dxa"/>
        <w:tblLayout w:type="fixed"/>
        <w:tblLook w:val="04A0" w:firstRow="1" w:lastRow="0" w:firstColumn="1" w:lastColumn="0" w:noHBand="0" w:noVBand="1"/>
      </w:tblPr>
      <w:tblGrid>
        <w:gridCol w:w="2263"/>
        <w:gridCol w:w="2410"/>
        <w:gridCol w:w="1985"/>
        <w:gridCol w:w="1842"/>
        <w:gridCol w:w="1354"/>
      </w:tblGrid>
      <w:tr w:rsidR="00732687" w:rsidRPr="008D07D1" w14:paraId="4BA01107" w14:textId="77777777">
        <w:tc>
          <w:tcPr>
            <w:tcW w:w="9854" w:type="dxa"/>
            <w:gridSpan w:val="5"/>
          </w:tcPr>
          <w:p w14:paraId="37121443" w14:textId="049C1FE4"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Nom de la table : </w:t>
            </w:r>
            <w:bookmarkStart w:id="190" w:name="_Hlk172541126"/>
            <w:proofErr w:type="spellStart"/>
            <w:r w:rsidR="00421DC7" w:rsidRPr="008D07D1">
              <w:rPr>
                <w:rFonts w:ascii="Arial" w:hAnsi="Arial" w:cs="Arial"/>
                <w:color w:val="000000" w:themeColor="text1"/>
                <w:szCs w:val="22"/>
              </w:rPr>
              <w:t>ContrainteSpecifique</w:t>
            </w:r>
            <w:bookmarkEnd w:id="190"/>
            <w:proofErr w:type="spellEnd"/>
          </w:p>
        </w:tc>
      </w:tr>
      <w:tr w:rsidR="00732687" w:rsidRPr="008D07D1" w14:paraId="39923EC7" w14:textId="77777777">
        <w:tc>
          <w:tcPr>
            <w:tcW w:w="9854" w:type="dxa"/>
            <w:gridSpan w:val="5"/>
          </w:tcPr>
          <w:p w14:paraId="56BA0658" w14:textId="2E9B6705"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Condition devant être vérifiée pour que la contrainte s'applique.</w:t>
            </w:r>
          </w:p>
        </w:tc>
      </w:tr>
      <w:tr w:rsidR="00732687" w:rsidRPr="008D07D1" w14:paraId="418779D3" w14:textId="77777777" w:rsidTr="004F2C0F">
        <w:tc>
          <w:tcPr>
            <w:tcW w:w="2263" w:type="dxa"/>
          </w:tcPr>
          <w:p w14:paraId="3A7F25D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2410" w:type="dxa"/>
          </w:tcPr>
          <w:p w14:paraId="3ADBA93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1985" w:type="dxa"/>
          </w:tcPr>
          <w:p w14:paraId="17F82D8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Exemples</w:t>
            </w:r>
          </w:p>
        </w:tc>
        <w:tc>
          <w:tcPr>
            <w:tcW w:w="1842" w:type="dxa"/>
          </w:tcPr>
          <w:p w14:paraId="26F6650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354" w:type="dxa"/>
          </w:tcPr>
          <w:p w14:paraId="558DF1F0" w14:textId="7EC53A19" w:rsidR="00732687" w:rsidRPr="008D07D1" w:rsidRDefault="00D27C37"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5B2C1FF9" w14:textId="77777777" w:rsidTr="004F2C0F">
        <w:tc>
          <w:tcPr>
            <w:tcW w:w="2263" w:type="dxa"/>
          </w:tcPr>
          <w:p w14:paraId="0559743D" w14:textId="0C5F64C5"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w:t>
            </w:r>
            <w:r w:rsidR="00421DC7" w:rsidRPr="008D07D1">
              <w:rPr>
                <w:rFonts w:ascii="Arial" w:hAnsi="Arial" w:cs="Arial"/>
                <w:color w:val="000000" w:themeColor="text1"/>
                <w:szCs w:val="22"/>
              </w:rPr>
              <w:t xml:space="preserve"> </w:t>
            </w:r>
            <w:proofErr w:type="spellStart"/>
            <w:r w:rsidR="00421DC7" w:rsidRPr="008D07D1">
              <w:rPr>
                <w:rFonts w:ascii="Arial" w:hAnsi="Arial" w:cs="Arial"/>
                <w:color w:val="000000" w:themeColor="text1"/>
                <w:szCs w:val="22"/>
              </w:rPr>
              <w:t>ContrainteSpecifique</w:t>
            </w:r>
            <w:proofErr w:type="spellEnd"/>
          </w:p>
        </w:tc>
        <w:tc>
          <w:tcPr>
            <w:tcW w:w="2410" w:type="dxa"/>
          </w:tcPr>
          <w:p w14:paraId="53CD00C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la contrainte spécifique s’appliquant.</w:t>
            </w:r>
          </w:p>
        </w:tc>
        <w:tc>
          <w:tcPr>
            <w:tcW w:w="1985" w:type="dxa"/>
          </w:tcPr>
          <w:p w14:paraId="7AA4C4F6" w14:textId="34D45EE6"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szCs w:val="22"/>
              </w:rPr>
              <w:t>44712_PLU_20041103/reglement/UE/UE2/contenu02/regle01/cd03/con</w:t>
            </w:r>
            <w:r w:rsidR="00421DC7" w:rsidRPr="008D07D1">
              <w:rPr>
                <w:rFonts w:ascii="Arial" w:hAnsi="Arial" w:cs="Arial"/>
                <w:szCs w:val="22"/>
              </w:rPr>
              <w:t>t</w:t>
            </w:r>
            <w:r w:rsidRPr="008D07D1">
              <w:rPr>
                <w:rFonts w:ascii="Arial" w:hAnsi="Arial" w:cs="Arial"/>
                <w:szCs w:val="22"/>
              </w:rPr>
              <w:t>sp01</w:t>
            </w:r>
          </w:p>
        </w:tc>
        <w:tc>
          <w:tcPr>
            <w:tcW w:w="1842" w:type="dxa"/>
          </w:tcPr>
          <w:p w14:paraId="1E25015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354" w:type="dxa"/>
          </w:tcPr>
          <w:p w14:paraId="0CB01BEE" w14:textId="0A425AA0"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63509109" w14:textId="77777777" w:rsidTr="004F2C0F">
        <w:tc>
          <w:tcPr>
            <w:tcW w:w="2263" w:type="dxa"/>
          </w:tcPr>
          <w:p w14:paraId="46D37B3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2410" w:type="dxa"/>
          </w:tcPr>
          <w:p w14:paraId="3A2B763A" w14:textId="58BDD80E"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contrainte spécifique s’appliquant.</w:t>
            </w:r>
          </w:p>
        </w:tc>
        <w:tc>
          <w:tcPr>
            <w:tcW w:w="1985" w:type="dxa"/>
          </w:tcPr>
          <w:p w14:paraId="3063693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Eglise Saint Ambroise</w:t>
            </w:r>
          </w:p>
        </w:tc>
        <w:tc>
          <w:tcPr>
            <w:tcW w:w="1842" w:type="dxa"/>
          </w:tcPr>
          <w:p w14:paraId="70C803CC"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44469861" w14:textId="4C9B3E6C"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[1-1]</w:t>
            </w:r>
          </w:p>
        </w:tc>
      </w:tr>
      <w:tr w:rsidR="00732687" w:rsidRPr="008D07D1" w14:paraId="7139D880" w14:textId="77777777" w:rsidTr="004F2C0F">
        <w:tc>
          <w:tcPr>
            <w:tcW w:w="2263" w:type="dxa"/>
          </w:tcPr>
          <w:p w14:paraId="24D8F14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2410" w:type="dxa"/>
          </w:tcPr>
          <w:p w14:paraId="31ACA63B" w14:textId="338F484B"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 xml:space="preserve">Catégorie de la </w:t>
            </w:r>
            <w:r w:rsidR="00421DC7" w:rsidRPr="008D07D1">
              <w:rPr>
                <w:rFonts w:ascii="Arial" w:hAnsi="Arial" w:cs="Arial"/>
                <w:color w:val="000000" w:themeColor="text1"/>
                <w:sz w:val="24"/>
                <w:szCs w:val="22"/>
              </w:rPr>
              <w:t>contrainte</w:t>
            </w:r>
            <w:r w:rsidRPr="008D07D1">
              <w:rPr>
                <w:rFonts w:ascii="Arial" w:hAnsi="Arial" w:cs="Arial"/>
                <w:color w:val="000000" w:themeColor="text1"/>
                <w:sz w:val="24"/>
                <w:szCs w:val="22"/>
              </w:rPr>
              <w:t xml:space="preserve"> s’appliquant.</w:t>
            </w:r>
          </w:p>
        </w:tc>
        <w:tc>
          <w:tcPr>
            <w:tcW w:w="1985" w:type="dxa"/>
          </w:tcPr>
          <w:p w14:paraId="4771E7D2" w14:textId="502D2568" w:rsidR="00732687" w:rsidRPr="008D07D1" w:rsidRDefault="00421DC7" w:rsidP="00276466">
            <w:pPr>
              <w:pStyle w:val="Contenudetableau"/>
              <w:widowControl/>
              <w:jc w:val="both"/>
              <w:rPr>
                <w:rFonts w:ascii="Arial" w:hAnsi="Arial" w:cs="Arial"/>
                <w:color w:val="000000" w:themeColor="text1"/>
                <w:szCs w:val="22"/>
              </w:rPr>
            </w:pPr>
            <w:proofErr w:type="spellStart"/>
            <w:r w:rsidRPr="008D07D1">
              <w:rPr>
                <w:rFonts w:ascii="Arial" w:hAnsi="Arial" w:cs="Arial"/>
                <w:color w:val="000000" w:themeColor="text1"/>
                <w:szCs w:val="22"/>
              </w:rPr>
              <w:t>ContrainteSpecifique</w:t>
            </w:r>
            <w:proofErr w:type="spellEnd"/>
          </w:p>
        </w:tc>
        <w:tc>
          <w:tcPr>
            <w:tcW w:w="1842" w:type="dxa"/>
          </w:tcPr>
          <w:p w14:paraId="77D73A94"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16EF310F" w14:textId="007B959F"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w:t>
            </w:r>
            <w:r w:rsidR="00421DC7" w:rsidRPr="008D07D1">
              <w:rPr>
                <w:rFonts w:ascii="Arial" w:hAnsi="Arial" w:cs="Arial"/>
                <w:color w:val="000000" w:themeColor="text1"/>
                <w:sz w:val="24"/>
                <w:szCs w:val="22"/>
              </w:rPr>
              <w:t>*</w:t>
            </w:r>
            <w:r w:rsidRPr="008D07D1">
              <w:rPr>
                <w:rFonts w:ascii="Arial" w:hAnsi="Arial" w:cs="Arial"/>
                <w:color w:val="000000" w:themeColor="text1"/>
                <w:sz w:val="24"/>
                <w:szCs w:val="22"/>
              </w:rPr>
              <w:t>]</w:t>
            </w:r>
          </w:p>
        </w:tc>
      </w:tr>
      <w:tr w:rsidR="00732687" w:rsidRPr="008D07D1" w14:paraId="4EC74F25" w14:textId="77777777" w:rsidTr="004F2C0F">
        <w:tc>
          <w:tcPr>
            <w:tcW w:w="2263" w:type="dxa"/>
            <w:tcBorders>
              <w:top w:val="nil"/>
            </w:tcBorders>
          </w:tcPr>
          <w:p w14:paraId="24E1C3D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2410" w:type="dxa"/>
            <w:tcBorders>
              <w:top w:val="nil"/>
            </w:tcBorders>
          </w:tcPr>
          <w:p w14:paraId="04232437"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Permet d’ajouter un commentaire pour les situations qui ne sont pas concernées par les conditions décrites</w:t>
            </w:r>
          </w:p>
        </w:tc>
        <w:tc>
          <w:tcPr>
            <w:tcW w:w="1985" w:type="dxa"/>
            <w:tcBorders>
              <w:top w:val="nil"/>
            </w:tcBorders>
          </w:tcPr>
          <w:p w14:paraId="5331174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Concerné par une prescription</w:t>
            </w:r>
          </w:p>
        </w:tc>
        <w:tc>
          <w:tcPr>
            <w:tcW w:w="1842" w:type="dxa"/>
            <w:tcBorders>
              <w:top w:val="nil"/>
            </w:tcBorders>
          </w:tcPr>
          <w:p w14:paraId="1D574C66"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Borders>
              <w:top w:val="nil"/>
            </w:tcBorders>
          </w:tcPr>
          <w:p w14:paraId="391AA8B7" w14:textId="11758D85"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bl>
    <w:p w14:paraId="4F34100A" w14:textId="77777777" w:rsidR="00732687" w:rsidRPr="008D07D1" w:rsidRDefault="00732687" w:rsidP="00276466">
      <w:pPr>
        <w:pStyle w:val="Corpsdetexte"/>
        <w:jc w:val="both"/>
        <w:rPr>
          <w:rFonts w:ascii="Arial" w:hAnsi="Arial" w:cs="Arial"/>
          <w:color w:val="000000" w:themeColor="text1"/>
          <w:szCs w:val="22"/>
        </w:rPr>
      </w:pPr>
    </w:p>
    <w:p w14:paraId="1B58220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rPr>
        <w:br w:type="page"/>
      </w:r>
    </w:p>
    <w:p w14:paraId="1F1F456F" w14:textId="77777777" w:rsidR="00732687" w:rsidRPr="008D07D1" w:rsidRDefault="007B52A5" w:rsidP="00276466">
      <w:pPr>
        <w:pStyle w:val="Titre3mod"/>
        <w:jc w:val="both"/>
        <w:rPr>
          <w:rFonts w:ascii="Arial" w:hAnsi="Arial" w:cs="Arial"/>
          <w:color w:val="000000" w:themeColor="text1"/>
          <w:szCs w:val="22"/>
        </w:rPr>
      </w:pPr>
      <w:r w:rsidRPr="008D07D1">
        <w:rPr>
          <w:rFonts w:ascii="Arial" w:hAnsi="Arial" w:cs="Arial"/>
          <w:b/>
          <w:bCs/>
          <w:color w:val="000000" w:themeColor="text1"/>
          <w:sz w:val="22"/>
          <w:szCs w:val="22"/>
        </w:rPr>
        <w:t>Classes d’objets liées à une contrainte d’urbanisme :</w:t>
      </w:r>
    </w:p>
    <w:p w14:paraId="53848EE4" w14:textId="77777777" w:rsidR="00732687" w:rsidRPr="008D07D1" w:rsidRDefault="00732687" w:rsidP="00276466">
      <w:pPr>
        <w:pStyle w:val="Titre3mod"/>
        <w:jc w:val="both"/>
        <w:rPr>
          <w:rFonts w:ascii="Arial" w:hAnsi="Arial" w:cs="Arial"/>
          <w:color w:val="000000" w:themeColor="text1"/>
          <w:sz w:val="22"/>
          <w:szCs w:val="22"/>
        </w:rPr>
      </w:pPr>
    </w:p>
    <w:p w14:paraId="1F6A8FF4" w14:textId="77777777" w:rsidR="00732687" w:rsidRPr="008D07D1" w:rsidRDefault="007B52A5" w:rsidP="00276466">
      <w:pPr>
        <w:pStyle w:val="Titre3"/>
        <w:numPr>
          <w:ilvl w:val="2"/>
          <w:numId w:val="15"/>
        </w:numPr>
        <w:jc w:val="both"/>
        <w:rPr>
          <w:rFonts w:ascii="Arial" w:hAnsi="Arial" w:cs="Arial"/>
        </w:rPr>
      </w:pPr>
      <w:bookmarkStart w:id="191" w:name="_Toc164181833"/>
      <w:bookmarkStart w:id="192" w:name="_Toc174032960"/>
      <w:r w:rsidRPr="008D07D1">
        <w:rPr>
          <w:rStyle w:val="Titre4Car"/>
          <w:rFonts w:ascii="Arial" w:hAnsi="Arial" w:cs="Arial"/>
          <w:b/>
          <w:i w:val="0"/>
          <w:color w:val="000080"/>
          <w:sz w:val="22"/>
          <w:szCs w:val="36"/>
        </w:rPr>
        <w:t xml:space="preserve">Classe </w:t>
      </w:r>
      <w:proofErr w:type="spellStart"/>
      <w:r w:rsidRPr="008D07D1">
        <w:rPr>
          <w:rStyle w:val="Titre4Car"/>
          <w:rFonts w:ascii="Arial" w:hAnsi="Arial" w:cs="Arial"/>
          <w:b/>
          <w:i w:val="0"/>
          <w:color w:val="000080"/>
          <w:sz w:val="22"/>
          <w:szCs w:val="36"/>
        </w:rPr>
        <w:t>CoefficientBiotope</w:t>
      </w:r>
      <w:bookmarkEnd w:id="191"/>
      <w:bookmarkEnd w:id="192"/>
      <w:proofErr w:type="spellEnd"/>
    </w:p>
    <w:p w14:paraId="56215649" w14:textId="77777777" w:rsidR="00732687" w:rsidRPr="008D07D1" w:rsidRDefault="00732687" w:rsidP="00276466">
      <w:pPr>
        <w:pStyle w:val="Titre3mod"/>
        <w:jc w:val="both"/>
        <w:rPr>
          <w:rFonts w:ascii="Arial" w:hAnsi="Arial" w:cs="Arial"/>
          <w:color w:val="000000" w:themeColor="text1"/>
          <w:sz w:val="22"/>
          <w:szCs w:val="22"/>
        </w:rPr>
      </w:pPr>
    </w:p>
    <w:tbl>
      <w:tblPr>
        <w:tblStyle w:val="Grilledutableau"/>
        <w:tblW w:w="9854" w:type="dxa"/>
        <w:tblLayout w:type="fixed"/>
        <w:tblLook w:val="04A0" w:firstRow="1" w:lastRow="0" w:firstColumn="1" w:lastColumn="0" w:noHBand="0" w:noVBand="1"/>
      </w:tblPr>
      <w:tblGrid>
        <w:gridCol w:w="2429"/>
        <w:gridCol w:w="1820"/>
        <w:gridCol w:w="2409"/>
        <w:gridCol w:w="1842"/>
        <w:gridCol w:w="1354"/>
      </w:tblGrid>
      <w:tr w:rsidR="00732687" w:rsidRPr="008D07D1" w14:paraId="63680BF1" w14:textId="77777777">
        <w:tc>
          <w:tcPr>
            <w:tcW w:w="9854" w:type="dxa"/>
            <w:gridSpan w:val="5"/>
          </w:tcPr>
          <w:p w14:paraId="57F815C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Nom de la table : </w:t>
            </w:r>
            <w:proofErr w:type="spellStart"/>
            <w:r w:rsidRPr="008D07D1">
              <w:rPr>
                <w:rFonts w:ascii="Arial" w:hAnsi="Arial" w:cs="Arial"/>
                <w:color w:val="000000" w:themeColor="text1"/>
                <w:szCs w:val="22"/>
              </w:rPr>
              <w:t>CoefficientBiotope</w:t>
            </w:r>
            <w:proofErr w:type="spellEnd"/>
          </w:p>
        </w:tc>
      </w:tr>
      <w:tr w:rsidR="00732687" w:rsidRPr="008D07D1" w14:paraId="56BD59B1" w14:textId="77777777">
        <w:tc>
          <w:tcPr>
            <w:tcW w:w="9854" w:type="dxa"/>
            <w:gridSpan w:val="5"/>
          </w:tcPr>
          <w:p w14:paraId="299F138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Cette classe caractérise le coefficient Biotope.</w:t>
            </w:r>
          </w:p>
        </w:tc>
      </w:tr>
      <w:tr w:rsidR="00732687" w:rsidRPr="008D07D1" w14:paraId="16D50E33" w14:textId="77777777" w:rsidTr="00C741DC">
        <w:tc>
          <w:tcPr>
            <w:tcW w:w="2429" w:type="dxa"/>
          </w:tcPr>
          <w:p w14:paraId="3926BCD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1820" w:type="dxa"/>
          </w:tcPr>
          <w:p w14:paraId="1E280A6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2409" w:type="dxa"/>
          </w:tcPr>
          <w:p w14:paraId="0124F4E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Exemples</w:t>
            </w:r>
          </w:p>
        </w:tc>
        <w:tc>
          <w:tcPr>
            <w:tcW w:w="1842" w:type="dxa"/>
          </w:tcPr>
          <w:p w14:paraId="01D32A3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354" w:type="dxa"/>
          </w:tcPr>
          <w:p w14:paraId="1D065419" w14:textId="50D74CC1" w:rsidR="00732687" w:rsidRPr="008D07D1" w:rsidRDefault="004F2C0F"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58AEE0AA" w14:textId="77777777" w:rsidTr="00C741DC">
        <w:tc>
          <w:tcPr>
            <w:tcW w:w="2429" w:type="dxa"/>
          </w:tcPr>
          <w:p w14:paraId="068E6DD2" w14:textId="56F172E0"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idCoefficientBiotope</w:t>
            </w:r>
            <w:proofErr w:type="spellEnd"/>
          </w:p>
        </w:tc>
        <w:tc>
          <w:tcPr>
            <w:tcW w:w="1820" w:type="dxa"/>
          </w:tcPr>
          <w:p w14:paraId="2117BE5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la contrainte s’appliquant.</w:t>
            </w:r>
          </w:p>
        </w:tc>
        <w:tc>
          <w:tcPr>
            <w:tcW w:w="2409" w:type="dxa"/>
          </w:tcPr>
          <w:p w14:paraId="26EE9FEF" w14:textId="07D0D4D8"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44712_PLU_20041103/reglement/UE/UE2/contenu02/regle01/ct02/coefficientbiotope01</w:t>
            </w:r>
          </w:p>
        </w:tc>
        <w:tc>
          <w:tcPr>
            <w:tcW w:w="1842" w:type="dxa"/>
          </w:tcPr>
          <w:p w14:paraId="2B7A611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354" w:type="dxa"/>
          </w:tcPr>
          <w:p w14:paraId="10EC6A18" w14:textId="3668E5F2"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5B333CE3" w14:textId="77777777" w:rsidTr="00C741DC">
        <w:tc>
          <w:tcPr>
            <w:tcW w:w="2429" w:type="dxa"/>
          </w:tcPr>
          <w:p w14:paraId="47EDB5F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1820" w:type="dxa"/>
          </w:tcPr>
          <w:p w14:paraId="056A523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contrainte s’appliquant.</w:t>
            </w:r>
          </w:p>
        </w:tc>
        <w:tc>
          <w:tcPr>
            <w:tcW w:w="2409" w:type="dxa"/>
          </w:tcPr>
          <w:p w14:paraId="5AE0FC7E"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szCs w:val="22"/>
              </w:rPr>
              <w:t>CoefficicientBiotope</w:t>
            </w:r>
            <w:proofErr w:type="spellEnd"/>
            <w:r w:rsidRPr="008D07D1">
              <w:rPr>
                <w:rFonts w:ascii="Arial" w:hAnsi="Arial" w:cs="Arial"/>
                <w:szCs w:val="22"/>
              </w:rPr>
              <w:t xml:space="preserve"> de l’espace public rue saint Martin</w:t>
            </w:r>
          </w:p>
        </w:tc>
        <w:tc>
          <w:tcPr>
            <w:tcW w:w="1842" w:type="dxa"/>
          </w:tcPr>
          <w:p w14:paraId="044358ED"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26B725D6" w14:textId="480752F4"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452FA176" w14:textId="77777777" w:rsidTr="00C741DC">
        <w:tc>
          <w:tcPr>
            <w:tcW w:w="2429" w:type="dxa"/>
          </w:tcPr>
          <w:p w14:paraId="57B3A88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820" w:type="dxa"/>
          </w:tcPr>
          <w:p w14:paraId="2254471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Catégorie de la contrainte s’appliquant.</w:t>
            </w:r>
          </w:p>
        </w:tc>
        <w:tc>
          <w:tcPr>
            <w:tcW w:w="2409" w:type="dxa"/>
          </w:tcPr>
          <w:p w14:paraId="1638ECBE"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CoefficientBiotope</w:t>
            </w:r>
            <w:proofErr w:type="spellEnd"/>
          </w:p>
        </w:tc>
        <w:tc>
          <w:tcPr>
            <w:tcW w:w="1842" w:type="dxa"/>
          </w:tcPr>
          <w:p w14:paraId="20DEFA42"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25338986" w14:textId="0529EB3B"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w:t>
            </w:r>
          </w:p>
        </w:tc>
      </w:tr>
      <w:tr w:rsidR="00732687" w:rsidRPr="008D07D1" w14:paraId="10E7BB03" w14:textId="77777777" w:rsidTr="00C741DC">
        <w:tc>
          <w:tcPr>
            <w:tcW w:w="2429" w:type="dxa"/>
          </w:tcPr>
          <w:p w14:paraId="4F52062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1820" w:type="dxa"/>
          </w:tcPr>
          <w:p w14:paraId="18C301A7" w14:textId="7ECFE562"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Permet d’ajouter un commentaire pour les situations qui ne sont pas concernées par les </w:t>
            </w:r>
            <w:r w:rsidR="004F2C0F" w:rsidRPr="008D07D1">
              <w:rPr>
                <w:rFonts w:ascii="Arial" w:hAnsi="Arial" w:cs="Arial"/>
                <w:color w:val="000000" w:themeColor="text1"/>
                <w:szCs w:val="22"/>
              </w:rPr>
              <w:t>contraintes</w:t>
            </w:r>
            <w:r w:rsidRPr="008D07D1">
              <w:rPr>
                <w:rFonts w:ascii="Arial" w:hAnsi="Arial" w:cs="Arial"/>
                <w:color w:val="000000" w:themeColor="text1"/>
                <w:szCs w:val="22"/>
              </w:rPr>
              <w:t xml:space="preserve"> décrites</w:t>
            </w:r>
          </w:p>
        </w:tc>
        <w:tc>
          <w:tcPr>
            <w:tcW w:w="2409" w:type="dxa"/>
          </w:tcPr>
          <w:p w14:paraId="0C23245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rPr>
              <w:t>Les espaces de pleine terre sont plantés d’arbres de haute tige, à raison d’au moins une unité par tranche entamée de 300 m², sauf impératif lié à l’exercice de l’activité relevant de l’autorité militaires en UQG.</w:t>
            </w:r>
          </w:p>
        </w:tc>
        <w:tc>
          <w:tcPr>
            <w:tcW w:w="1842" w:type="dxa"/>
          </w:tcPr>
          <w:p w14:paraId="3B35A15A"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137BD6AF" w14:textId="41ABA3D4"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2F722D6A" w14:textId="77777777" w:rsidTr="00C741DC">
        <w:tc>
          <w:tcPr>
            <w:tcW w:w="2429" w:type="dxa"/>
          </w:tcPr>
          <w:p w14:paraId="24FE27DA" w14:textId="77777777" w:rsidR="00732687" w:rsidRPr="00350B7B" w:rsidRDefault="007B52A5" w:rsidP="00276466">
            <w:pPr>
              <w:pStyle w:val="Corpsdetexte"/>
              <w:jc w:val="both"/>
              <w:rPr>
                <w:rFonts w:ascii="Arial" w:hAnsi="Arial" w:cs="Arial"/>
                <w:color w:val="000000" w:themeColor="text1"/>
                <w:szCs w:val="22"/>
              </w:rPr>
            </w:pPr>
            <w:proofErr w:type="spellStart"/>
            <w:r w:rsidRPr="00350B7B">
              <w:rPr>
                <w:rFonts w:ascii="Arial" w:hAnsi="Arial" w:cs="Arial"/>
                <w:color w:val="000000" w:themeColor="text1"/>
                <w:szCs w:val="22"/>
              </w:rPr>
              <w:t>TypeSurfaceCalcule</w:t>
            </w:r>
            <w:proofErr w:type="spellEnd"/>
          </w:p>
        </w:tc>
        <w:tc>
          <w:tcPr>
            <w:tcW w:w="1820" w:type="dxa"/>
          </w:tcPr>
          <w:p w14:paraId="454B8DC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 de surface calculée</w:t>
            </w:r>
          </w:p>
        </w:tc>
        <w:tc>
          <w:tcPr>
            <w:tcW w:w="2409" w:type="dxa"/>
          </w:tcPr>
          <w:p w14:paraId="7E8B760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Parcelle, toit</w:t>
            </w:r>
          </w:p>
        </w:tc>
        <w:tc>
          <w:tcPr>
            <w:tcW w:w="1842" w:type="dxa"/>
          </w:tcPr>
          <w:p w14:paraId="473C60E8"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725E871C" w14:textId="70B8CBD0"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2B41AB89" w14:textId="77777777" w:rsidTr="00C741DC">
        <w:tc>
          <w:tcPr>
            <w:tcW w:w="2429" w:type="dxa"/>
          </w:tcPr>
          <w:p w14:paraId="4A45193E" w14:textId="77777777" w:rsidR="00732687" w:rsidRPr="00350B7B" w:rsidRDefault="007B52A5" w:rsidP="00276466">
            <w:pPr>
              <w:pStyle w:val="Corpsdetexte"/>
              <w:jc w:val="both"/>
              <w:rPr>
                <w:rFonts w:ascii="Arial" w:hAnsi="Arial" w:cs="Arial"/>
                <w:color w:val="000000" w:themeColor="text1"/>
                <w:szCs w:val="22"/>
              </w:rPr>
            </w:pPr>
            <w:proofErr w:type="spellStart"/>
            <w:r w:rsidRPr="00350B7B">
              <w:rPr>
                <w:rFonts w:ascii="Arial" w:hAnsi="Arial" w:cs="Arial"/>
                <w:color w:val="000000" w:themeColor="text1"/>
                <w:szCs w:val="22"/>
              </w:rPr>
              <w:t>coeffParking</w:t>
            </w:r>
            <w:proofErr w:type="spellEnd"/>
          </w:p>
        </w:tc>
        <w:tc>
          <w:tcPr>
            <w:tcW w:w="1820" w:type="dxa"/>
          </w:tcPr>
          <w:p w14:paraId="57E6424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surface du parking en m²</w:t>
            </w:r>
          </w:p>
        </w:tc>
        <w:tc>
          <w:tcPr>
            <w:tcW w:w="2409" w:type="dxa"/>
          </w:tcPr>
          <w:p w14:paraId="37898711" w14:textId="34D8FD68"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5</w:t>
            </w:r>
          </w:p>
        </w:tc>
        <w:tc>
          <w:tcPr>
            <w:tcW w:w="1842" w:type="dxa"/>
          </w:tcPr>
          <w:p w14:paraId="320F78E2" w14:textId="3D60B192"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354" w:type="dxa"/>
          </w:tcPr>
          <w:p w14:paraId="169D4A8C" w14:textId="6960B77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0567D17F" w14:textId="77777777" w:rsidTr="00C741DC">
        <w:tc>
          <w:tcPr>
            <w:tcW w:w="2429" w:type="dxa"/>
          </w:tcPr>
          <w:p w14:paraId="115E75F9" w14:textId="77777777" w:rsidR="00732687" w:rsidRPr="00350B7B" w:rsidRDefault="007B52A5" w:rsidP="00276466">
            <w:pPr>
              <w:pStyle w:val="Texte"/>
              <w:widowControl/>
              <w:spacing w:before="0"/>
              <w:jc w:val="both"/>
              <w:rPr>
                <w:rFonts w:ascii="Arial" w:hAnsi="Arial" w:cs="Arial"/>
                <w:color w:val="000000" w:themeColor="text1"/>
                <w:szCs w:val="22"/>
              </w:rPr>
            </w:pPr>
            <w:proofErr w:type="spellStart"/>
            <w:r w:rsidRPr="00350B7B">
              <w:rPr>
                <w:rFonts w:ascii="Arial" w:hAnsi="Arial" w:cs="Arial"/>
                <w:color w:val="000000" w:themeColor="text1"/>
                <w:szCs w:val="22"/>
              </w:rPr>
              <w:t>coeffToitVegetal</w:t>
            </w:r>
            <w:proofErr w:type="spellEnd"/>
          </w:p>
          <w:p w14:paraId="6FE084B5" w14:textId="77777777" w:rsidR="00732687" w:rsidRPr="00350B7B" w:rsidRDefault="00732687" w:rsidP="00276466">
            <w:pPr>
              <w:pStyle w:val="Corpsdetexte"/>
              <w:jc w:val="both"/>
              <w:rPr>
                <w:rFonts w:ascii="Arial" w:hAnsi="Arial" w:cs="Arial"/>
                <w:color w:val="000000" w:themeColor="text1"/>
                <w:szCs w:val="22"/>
              </w:rPr>
            </w:pPr>
          </w:p>
        </w:tc>
        <w:tc>
          <w:tcPr>
            <w:tcW w:w="1820" w:type="dxa"/>
          </w:tcPr>
          <w:p w14:paraId="134FF6E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coefficient occupé par le toit végétal</w:t>
            </w:r>
          </w:p>
        </w:tc>
        <w:tc>
          <w:tcPr>
            <w:tcW w:w="2409" w:type="dxa"/>
          </w:tcPr>
          <w:p w14:paraId="7DBF21E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10</w:t>
            </w:r>
          </w:p>
        </w:tc>
        <w:tc>
          <w:tcPr>
            <w:tcW w:w="1842" w:type="dxa"/>
          </w:tcPr>
          <w:p w14:paraId="28857B88" w14:textId="4189107F"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Real </w:t>
            </w:r>
          </w:p>
        </w:tc>
        <w:tc>
          <w:tcPr>
            <w:tcW w:w="1354" w:type="dxa"/>
          </w:tcPr>
          <w:p w14:paraId="23E0E2C1" w14:textId="2493F3F5"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0653B328" w14:textId="77777777" w:rsidTr="00C741DC">
        <w:tc>
          <w:tcPr>
            <w:tcW w:w="2429" w:type="dxa"/>
          </w:tcPr>
          <w:p w14:paraId="7ADC9E45" w14:textId="77777777" w:rsidR="00732687" w:rsidRPr="00350B7B" w:rsidRDefault="007B52A5" w:rsidP="00276466">
            <w:pPr>
              <w:pStyle w:val="Texte"/>
              <w:widowControl/>
              <w:spacing w:before="0"/>
              <w:jc w:val="both"/>
              <w:rPr>
                <w:rFonts w:ascii="Arial" w:hAnsi="Arial" w:cs="Arial"/>
                <w:color w:val="000000" w:themeColor="text1"/>
                <w:szCs w:val="22"/>
              </w:rPr>
            </w:pPr>
            <w:proofErr w:type="spellStart"/>
            <w:r w:rsidRPr="00350B7B">
              <w:rPr>
                <w:rFonts w:ascii="Arial" w:hAnsi="Arial" w:cs="Arial"/>
                <w:color w:val="000000" w:themeColor="text1"/>
                <w:szCs w:val="22"/>
              </w:rPr>
              <w:t>coeffEspaceVegetalise</w:t>
            </w:r>
            <w:proofErr w:type="spellEnd"/>
          </w:p>
        </w:tc>
        <w:tc>
          <w:tcPr>
            <w:tcW w:w="1820" w:type="dxa"/>
          </w:tcPr>
          <w:p w14:paraId="7CB0B28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coefficient de plantation</w:t>
            </w:r>
          </w:p>
        </w:tc>
        <w:tc>
          <w:tcPr>
            <w:tcW w:w="2409" w:type="dxa"/>
          </w:tcPr>
          <w:p w14:paraId="21BEC43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30</w:t>
            </w:r>
          </w:p>
        </w:tc>
        <w:tc>
          <w:tcPr>
            <w:tcW w:w="1842" w:type="dxa"/>
          </w:tcPr>
          <w:p w14:paraId="2E7AF2C3" w14:textId="56BF43EB"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Real </w:t>
            </w:r>
          </w:p>
        </w:tc>
        <w:tc>
          <w:tcPr>
            <w:tcW w:w="1354" w:type="dxa"/>
          </w:tcPr>
          <w:p w14:paraId="3DBFE8D3" w14:textId="6424117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2B6F990F" w14:textId="77777777" w:rsidTr="00C741DC">
        <w:tc>
          <w:tcPr>
            <w:tcW w:w="2429" w:type="dxa"/>
          </w:tcPr>
          <w:p w14:paraId="540CCA77" w14:textId="77777777" w:rsidR="00732687" w:rsidRPr="00350B7B" w:rsidRDefault="007B52A5" w:rsidP="00276466">
            <w:pPr>
              <w:pStyle w:val="Texte"/>
              <w:widowControl/>
              <w:spacing w:before="0"/>
              <w:jc w:val="both"/>
              <w:rPr>
                <w:rFonts w:ascii="Arial" w:hAnsi="Arial" w:cs="Arial"/>
                <w:color w:val="000000" w:themeColor="text1"/>
                <w:szCs w:val="22"/>
              </w:rPr>
            </w:pPr>
            <w:proofErr w:type="spellStart"/>
            <w:r w:rsidRPr="00350B7B">
              <w:rPr>
                <w:rFonts w:ascii="Arial" w:hAnsi="Arial" w:cs="Arial"/>
                <w:color w:val="000000" w:themeColor="text1"/>
                <w:szCs w:val="22"/>
              </w:rPr>
              <w:t>coeffPleineTerre</w:t>
            </w:r>
            <w:proofErr w:type="spellEnd"/>
          </w:p>
        </w:tc>
        <w:tc>
          <w:tcPr>
            <w:tcW w:w="1820" w:type="dxa"/>
          </w:tcPr>
          <w:p w14:paraId="09C0154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coefficient de pleine terre</w:t>
            </w:r>
          </w:p>
        </w:tc>
        <w:tc>
          <w:tcPr>
            <w:tcW w:w="2409" w:type="dxa"/>
          </w:tcPr>
          <w:p w14:paraId="28FCA9F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3</w:t>
            </w:r>
          </w:p>
        </w:tc>
        <w:tc>
          <w:tcPr>
            <w:tcW w:w="1842" w:type="dxa"/>
          </w:tcPr>
          <w:p w14:paraId="001167E3" w14:textId="029D7CF8"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Real </w:t>
            </w:r>
          </w:p>
        </w:tc>
        <w:tc>
          <w:tcPr>
            <w:tcW w:w="1354" w:type="dxa"/>
          </w:tcPr>
          <w:p w14:paraId="36CB2C4F" w14:textId="1E12805B"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bl>
    <w:p w14:paraId="734FAB10" w14:textId="77777777" w:rsidR="00732687" w:rsidRPr="008D07D1" w:rsidRDefault="00732687" w:rsidP="00276466">
      <w:pPr>
        <w:pStyle w:val="Titre3mod"/>
        <w:jc w:val="both"/>
        <w:rPr>
          <w:rFonts w:ascii="Arial" w:hAnsi="Arial" w:cs="Arial"/>
          <w:color w:val="000000" w:themeColor="text1"/>
          <w:sz w:val="22"/>
          <w:szCs w:val="22"/>
        </w:rPr>
      </w:pPr>
    </w:p>
    <w:p w14:paraId="5262841D" w14:textId="77777777" w:rsidR="00732687" w:rsidRPr="008D07D1" w:rsidRDefault="00732687" w:rsidP="00276466">
      <w:pPr>
        <w:pStyle w:val="Corpsdetexte"/>
        <w:jc w:val="both"/>
        <w:rPr>
          <w:rFonts w:ascii="Arial" w:hAnsi="Arial" w:cs="Arial"/>
          <w:color w:val="000000" w:themeColor="text1"/>
          <w:szCs w:val="22"/>
        </w:rPr>
      </w:pPr>
    </w:p>
    <w:p w14:paraId="28733DC1" w14:textId="77777777" w:rsidR="00732687" w:rsidRPr="008D07D1" w:rsidRDefault="007B52A5" w:rsidP="00276466">
      <w:pPr>
        <w:pStyle w:val="Titre3"/>
        <w:numPr>
          <w:ilvl w:val="2"/>
          <w:numId w:val="15"/>
        </w:numPr>
        <w:jc w:val="both"/>
        <w:rPr>
          <w:rStyle w:val="Titre4Car"/>
          <w:rFonts w:ascii="Arial" w:hAnsi="Arial" w:cs="Arial"/>
          <w:b/>
          <w:i w:val="0"/>
          <w:color w:val="000080"/>
          <w:sz w:val="22"/>
          <w:szCs w:val="36"/>
        </w:rPr>
      </w:pPr>
      <w:bookmarkStart w:id="193" w:name="_Toc164181834"/>
      <w:bookmarkStart w:id="194" w:name="_Toc174032961"/>
      <w:r w:rsidRPr="008D07D1">
        <w:rPr>
          <w:rStyle w:val="Titre4Car"/>
          <w:rFonts w:ascii="Arial" w:hAnsi="Arial" w:cs="Arial"/>
          <w:b/>
          <w:i w:val="0"/>
          <w:color w:val="000080"/>
          <w:sz w:val="22"/>
          <w:szCs w:val="36"/>
        </w:rPr>
        <w:t xml:space="preserve">Classe </w:t>
      </w:r>
      <w:proofErr w:type="spellStart"/>
      <w:r w:rsidRPr="008D07D1">
        <w:rPr>
          <w:rStyle w:val="Titre4Car"/>
          <w:rFonts w:ascii="Arial" w:hAnsi="Arial" w:cs="Arial"/>
          <w:b/>
          <w:i w:val="0"/>
          <w:color w:val="000080"/>
          <w:sz w:val="22"/>
          <w:szCs w:val="36"/>
        </w:rPr>
        <w:t>RetraitAlignement</w:t>
      </w:r>
      <w:bookmarkEnd w:id="193"/>
      <w:bookmarkEnd w:id="194"/>
      <w:proofErr w:type="spellEnd"/>
    </w:p>
    <w:p w14:paraId="6814DA32" w14:textId="77777777" w:rsidR="00732687" w:rsidRPr="008D07D1" w:rsidRDefault="00732687" w:rsidP="00276466">
      <w:pPr>
        <w:pStyle w:val="Titre3mod"/>
        <w:jc w:val="both"/>
        <w:rPr>
          <w:rFonts w:ascii="Arial" w:hAnsi="Arial" w:cs="Arial"/>
          <w:color w:val="000000" w:themeColor="text1"/>
          <w:sz w:val="22"/>
          <w:szCs w:val="22"/>
        </w:rPr>
      </w:pPr>
    </w:p>
    <w:p w14:paraId="03039C24" w14:textId="39D5D0FD"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 xml:space="preserve">Le retrait d’alignement se calcule par rapport à une référence (fond, limite </w:t>
      </w:r>
      <w:r w:rsidR="00C741DC" w:rsidRPr="008D07D1">
        <w:rPr>
          <w:rFonts w:ascii="Arial" w:hAnsi="Arial" w:cs="Arial"/>
          <w:color w:val="000000" w:themeColor="text1"/>
          <w:sz w:val="22"/>
          <w:szCs w:val="22"/>
        </w:rPr>
        <w:t>latérale</w:t>
      </w:r>
      <w:r w:rsidRPr="008D07D1">
        <w:rPr>
          <w:rFonts w:ascii="Arial" w:hAnsi="Arial" w:cs="Arial"/>
          <w:color w:val="000000" w:themeColor="text1"/>
          <w:sz w:val="22"/>
          <w:szCs w:val="22"/>
        </w:rPr>
        <w:t>, emprise publique, bâtiment). Elle peut prendre plusieurs formes :</w:t>
      </w:r>
    </w:p>
    <w:p w14:paraId="3C89BABD" w14:textId="77777777" w:rsidR="00732687" w:rsidRPr="008D07D1" w:rsidRDefault="007B52A5" w:rsidP="00276466">
      <w:pPr>
        <w:pStyle w:val="Titre3mod"/>
        <w:numPr>
          <w:ilvl w:val="0"/>
          <w:numId w:val="5"/>
        </w:numPr>
        <w:jc w:val="both"/>
        <w:rPr>
          <w:rFonts w:ascii="Arial" w:hAnsi="Arial" w:cs="Arial"/>
          <w:color w:val="000000" w:themeColor="text1"/>
          <w:sz w:val="22"/>
          <w:szCs w:val="22"/>
        </w:rPr>
      </w:pPr>
      <w:r w:rsidRPr="008D07D1">
        <w:rPr>
          <w:rFonts w:ascii="Arial" w:hAnsi="Arial" w:cs="Arial"/>
          <w:color w:val="000000" w:themeColor="text1"/>
          <w:sz w:val="22"/>
          <w:szCs w:val="22"/>
        </w:rPr>
        <w:t>Retrait : un retrait par rapport à la référence qui peut autoriser ou non les alignements. Le retrait peut être minimal ou maximal</w:t>
      </w:r>
    </w:p>
    <w:p w14:paraId="0ACDBE35" w14:textId="1EF56123" w:rsidR="00732687" w:rsidRDefault="007B52A5" w:rsidP="00276466">
      <w:pPr>
        <w:pStyle w:val="Titre3mod"/>
        <w:numPr>
          <w:ilvl w:val="0"/>
          <w:numId w:val="5"/>
        </w:numPr>
        <w:jc w:val="both"/>
        <w:rPr>
          <w:rFonts w:ascii="Arial" w:hAnsi="Arial" w:cs="Arial"/>
          <w:color w:val="000000" w:themeColor="text1"/>
          <w:sz w:val="22"/>
          <w:szCs w:val="22"/>
        </w:rPr>
      </w:pPr>
      <w:proofErr w:type="spellStart"/>
      <w:r w:rsidRPr="008D07D1">
        <w:rPr>
          <w:rFonts w:ascii="Arial" w:hAnsi="Arial" w:cs="Arial"/>
          <w:color w:val="000000" w:themeColor="text1"/>
          <w:sz w:val="22"/>
          <w:szCs w:val="22"/>
        </w:rPr>
        <w:t>RetraitFacadeHauteur</w:t>
      </w:r>
      <w:proofErr w:type="spellEnd"/>
      <w:r w:rsidRPr="008D07D1">
        <w:rPr>
          <w:rFonts w:ascii="Arial" w:hAnsi="Arial" w:cs="Arial"/>
          <w:color w:val="000000" w:themeColor="text1"/>
          <w:sz w:val="22"/>
          <w:szCs w:val="22"/>
        </w:rPr>
        <w:t xml:space="preserve"> qui s'appliquent sur toutes les façades, celles avec ou sans vue. Ce retrait se fait suivant un prospect (ensemble des contraintes s’appliquant sur un bâtiment/ règles de vues et d’angles concernant le bâtiment) défini par une pente et un recul minimal.</w:t>
      </w:r>
    </w:p>
    <w:p w14:paraId="469C2CF1" w14:textId="77777777" w:rsidR="00350B7B" w:rsidRPr="008D07D1" w:rsidRDefault="00350B7B" w:rsidP="00350B7B">
      <w:pPr>
        <w:pStyle w:val="Titre3mod"/>
        <w:ind w:left="720"/>
        <w:jc w:val="both"/>
        <w:rPr>
          <w:rFonts w:ascii="Arial" w:hAnsi="Arial" w:cs="Arial"/>
          <w:color w:val="000000" w:themeColor="text1"/>
          <w:sz w:val="22"/>
          <w:szCs w:val="22"/>
        </w:rPr>
      </w:pPr>
    </w:p>
    <w:tbl>
      <w:tblPr>
        <w:tblStyle w:val="Grilledutableau"/>
        <w:tblW w:w="9854" w:type="dxa"/>
        <w:tblLayout w:type="fixed"/>
        <w:tblLook w:val="04A0" w:firstRow="1" w:lastRow="0" w:firstColumn="1" w:lastColumn="0" w:noHBand="0" w:noVBand="1"/>
      </w:tblPr>
      <w:tblGrid>
        <w:gridCol w:w="2263"/>
        <w:gridCol w:w="1629"/>
        <w:gridCol w:w="2335"/>
        <w:gridCol w:w="2273"/>
        <w:gridCol w:w="1354"/>
      </w:tblGrid>
      <w:tr w:rsidR="00732687" w:rsidRPr="008D07D1" w14:paraId="22DC701C" w14:textId="77777777">
        <w:tc>
          <w:tcPr>
            <w:tcW w:w="9854" w:type="dxa"/>
            <w:gridSpan w:val="5"/>
          </w:tcPr>
          <w:p w14:paraId="12069DB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Nom de la table : </w:t>
            </w:r>
            <w:proofErr w:type="spellStart"/>
            <w:r w:rsidRPr="008D07D1">
              <w:rPr>
                <w:rFonts w:ascii="Arial" w:hAnsi="Arial" w:cs="Arial"/>
                <w:color w:val="000000" w:themeColor="text1"/>
                <w:szCs w:val="22"/>
              </w:rPr>
              <w:t>RetraitAlignement</w:t>
            </w:r>
            <w:proofErr w:type="spellEnd"/>
          </w:p>
        </w:tc>
      </w:tr>
      <w:tr w:rsidR="00732687" w:rsidRPr="008D07D1" w14:paraId="23F325F9" w14:textId="77777777">
        <w:tc>
          <w:tcPr>
            <w:tcW w:w="9854" w:type="dxa"/>
            <w:gridSpan w:val="5"/>
          </w:tcPr>
          <w:p w14:paraId="7DC5AFB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 le retrait par rapport à une référence</w:t>
            </w:r>
          </w:p>
        </w:tc>
      </w:tr>
      <w:tr w:rsidR="00732687" w:rsidRPr="008D07D1" w14:paraId="276F4514" w14:textId="77777777" w:rsidTr="00C741DC">
        <w:tc>
          <w:tcPr>
            <w:tcW w:w="2263" w:type="dxa"/>
          </w:tcPr>
          <w:p w14:paraId="42048C5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1629" w:type="dxa"/>
          </w:tcPr>
          <w:p w14:paraId="43879E2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2335" w:type="dxa"/>
          </w:tcPr>
          <w:p w14:paraId="44CADD6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c>
          <w:tcPr>
            <w:tcW w:w="2273" w:type="dxa"/>
          </w:tcPr>
          <w:p w14:paraId="359CFB8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354" w:type="dxa"/>
          </w:tcPr>
          <w:p w14:paraId="626A69F2" w14:textId="0D934D55" w:rsidR="00732687" w:rsidRPr="008D07D1" w:rsidRDefault="00C741DC"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4DBB619F" w14:textId="77777777" w:rsidTr="00C741DC">
        <w:tc>
          <w:tcPr>
            <w:tcW w:w="2263" w:type="dxa"/>
          </w:tcPr>
          <w:p w14:paraId="72B9D3C6" w14:textId="5ABF53E6"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idRetraitAlignement</w:t>
            </w:r>
            <w:proofErr w:type="spellEnd"/>
          </w:p>
        </w:tc>
        <w:tc>
          <w:tcPr>
            <w:tcW w:w="1629" w:type="dxa"/>
          </w:tcPr>
          <w:p w14:paraId="5DFE460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la contrainte s’appliquant.</w:t>
            </w:r>
          </w:p>
        </w:tc>
        <w:tc>
          <w:tcPr>
            <w:tcW w:w="2335" w:type="dxa"/>
          </w:tcPr>
          <w:p w14:paraId="7ED107A7" w14:textId="79027E2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44712_PLU_20041103/reglement/UE/UE2/contenu02/regle01/ct02/retraitAlignement01</w:t>
            </w:r>
          </w:p>
        </w:tc>
        <w:tc>
          <w:tcPr>
            <w:tcW w:w="2273" w:type="dxa"/>
          </w:tcPr>
          <w:p w14:paraId="341F89B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354" w:type="dxa"/>
          </w:tcPr>
          <w:p w14:paraId="38F297EE" w14:textId="4BB6D570"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47122B8E" w14:textId="77777777" w:rsidTr="00C741DC">
        <w:tc>
          <w:tcPr>
            <w:tcW w:w="2263" w:type="dxa"/>
          </w:tcPr>
          <w:p w14:paraId="289CFAA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1629" w:type="dxa"/>
          </w:tcPr>
          <w:p w14:paraId="29480BF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contrainte s’appliquant.</w:t>
            </w:r>
          </w:p>
        </w:tc>
        <w:tc>
          <w:tcPr>
            <w:tcW w:w="2335" w:type="dxa"/>
          </w:tcPr>
          <w:p w14:paraId="4BFEF66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szCs w:val="22"/>
              </w:rPr>
              <w:t>Retrait de 10min par rapport à l’axe de voirie</w:t>
            </w:r>
          </w:p>
        </w:tc>
        <w:tc>
          <w:tcPr>
            <w:tcW w:w="2273" w:type="dxa"/>
          </w:tcPr>
          <w:p w14:paraId="0F3F2C01"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0587D565" w14:textId="5F573B5B"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51340394" w14:textId="77777777" w:rsidTr="00C741DC">
        <w:tc>
          <w:tcPr>
            <w:tcW w:w="2263" w:type="dxa"/>
          </w:tcPr>
          <w:p w14:paraId="1F1DB25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629" w:type="dxa"/>
          </w:tcPr>
          <w:p w14:paraId="514F7F9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Catégorie de la contrainte s’appliquant.</w:t>
            </w:r>
          </w:p>
        </w:tc>
        <w:tc>
          <w:tcPr>
            <w:tcW w:w="2335" w:type="dxa"/>
          </w:tcPr>
          <w:p w14:paraId="71DE5802"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RetraitAlignement</w:t>
            </w:r>
            <w:proofErr w:type="spellEnd"/>
          </w:p>
        </w:tc>
        <w:tc>
          <w:tcPr>
            <w:tcW w:w="2273" w:type="dxa"/>
          </w:tcPr>
          <w:p w14:paraId="79E33F9B"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1E0C1951" w14:textId="6B03E286"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w:t>
            </w:r>
          </w:p>
        </w:tc>
      </w:tr>
      <w:tr w:rsidR="00732687" w:rsidRPr="008D07D1" w14:paraId="5DB7B0D0" w14:textId="77777777" w:rsidTr="00C741DC">
        <w:tc>
          <w:tcPr>
            <w:tcW w:w="2263" w:type="dxa"/>
          </w:tcPr>
          <w:p w14:paraId="537A25B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1629" w:type="dxa"/>
          </w:tcPr>
          <w:p w14:paraId="100605B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Permet d’ajouter un commentaire pour les situations qui ne sont pas concernées par les contraintes décrites</w:t>
            </w:r>
          </w:p>
        </w:tc>
        <w:tc>
          <w:tcPr>
            <w:tcW w:w="2335" w:type="dxa"/>
          </w:tcPr>
          <w:p w14:paraId="52154F2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Le long des rivières, une bande d’une largeur de 5 m, mesurés à partir du haut de la berge sur chacune des rives, ne pourra recevoir aucune construction ou installation à l’exception :</w:t>
            </w:r>
          </w:p>
          <w:p w14:paraId="168BAFE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d’extension de construction existante à valeur patrimoniale ou architecturale définie à l’annexe au présent règlement, dont le retrait ne pourra être moindre que celui de la construction existante,</w:t>
            </w:r>
          </w:p>
          <w:p w14:paraId="07E7944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des piles de ponts ou passerelles, des parapets et barrières de sécurité, des perrés.</w:t>
            </w:r>
          </w:p>
        </w:tc>
        <w:tc>
          <w:tcPr>
            <w:tcW w:w="2273" w:type="dxa"/>
          </w:tcPr>
          <w:p w14:paraId="5A30F29C"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22D8440F" w14:textId="4FA1FE0B"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1A8D0D83" w14:textId="77777777" w:rsidTr="00C741DC">
        <w:tc>
          <w:tcPr>
            <w:tcW w:w="2263" w:type="dxa"/>
          </w:tcPr>
          <w:p w14:paraId="6B0712B2"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reference</w:t>
            </w:r>
            <w:proofErr w:type="spellEnd"/>
          </w:p>
        </w:tc>
        <w:tc>
          <w:tcPr>
            <w:tcW w:w="1629" w:type="dxa"/>
          </w:tcPr>
          <w:p w14:paraId="09652F8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Référence utilisée pour déterminer l’alignement</w:t>
            </w:r>
          </w:p>
        </w:tc>
        <w:tc>
          <w:tcPr>
            <w:tcW w:w="2335" w:type="dxa"/>
          </w:tcPr>
          <w:p w14:paraId="09DD0113" w14:textId="217197F6"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b</w:t>
            </w:r>
            <w:r w:rsidR="001942E3" w:rsidRPr="008D07D1">
              <w:rPr>
                <w:rFonts w:ascii="Arial" w:hAnsi="Arial" w:cs="Arial"/>
                <w:color w:val="000000" w:themeColor="text1"/>
                <w:szCs w:val="22"/>
              </w:rPr>
              <w:t>a</w:t>
            </w:r>
            <w:r w:rsidRPr="008D07D1">
              <w:rPr>
                <w:rFonts w:ascii="Arial" w:hAnsi="Arial" w:cs="Arial"/>
                <w:color w:val="000000" w:themeColor="text1"/>
                <w:szCs w:val="22"/>
              </w:rPr>
              <w:t>timent</w:t>
            </w:r>
            <w:proofErr w:type="spellEnd"/>
          </w:p>
        </w:tc>
        <w:tc>
          <w:tcPr>
            <w:tcW w:w="2273" w:type="dxa"/>
          </w:tcPr>
          <w:p w14:paraId="7E7EDDC3" w14:textId="3B24878E" w:rsidR="00732687" w:rsidRPr="008D07D1" w:rsidRDefault="00C741DC"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w:t>
            </w:r>
            <w:r w:rsidR="007B52A5" w:rsidRPr="008D07D1">
              <w:rPr>
                <w:rFonts w:ascii="Arial" w:hAnsi="Arial" w:cs="Arial"/>
                <w:color w:val="000000" w:themeColor="text1"/>
                <w:szCs w:val="22"/>
              </w:rPr>
              <w:t>numération « </w:t>
            </w:r>
            <w:proofErr w:type="spellStart"/>
            <w:r w:rsidR="007B52A5" w:rsidRPr="008D07D1">
              <w:rPr>
                <w:rFonts w:ascii="Arial" w:hAnsi="Arial" w:cs="Arial"/>
              </w:rPr>
              <w:fldChar w:fldCharType="begin"/>
            </w:r>
            <w:r w:rsidR="007B52A5" w:rsidRPr="008D07D1">
              <w:rPr>
                <w:rFonts w:ascii="Arial" w:hAnsi="Arial" w:cs="Arial"/>
              </w:rPr>
              <w:instrText xml:space="preserve"> HYPERLINK \l "_toc3367" \h </w:instrText>
            </w:r>
            <w:r w:rsidR="007B52A5" w:rsidRPr="008D07D1">
              <w:rPr>
                <w:rFonts w:ascii="Arial" w:hAnsi="Arial" w:cs="Arial"/>
              </w:rPr>
              <w:fldChar w:fldCharType="separate"/>
            </w:r>
            <w:r w:rsidR="007B52A5" w:rsidRPr="008D07D1">
              <w:rPr>
                <w:rStyle w:val="Lienhypertexte"/>
                <w:rFonts w:ascii="Arial" w:hAnsi="Arial" w:cs="Arial"/>
                <w:color w:val="000000" w:themeColor="text1"/>
              </w:rPr>
              <w:t>TypeReference</w:t>
            </w:r>
            <w:proofErr w:type="spellEnd"/>
            <w:r w:rsidR="007B52A5" w:rsidRPr="008D07D1">
              <w:rPr>
                <w:rStyle w:val="Lienhypertexte"/>
                <w:rFonts w:ascii="Arial" w:hAnsi="Arial" w:cs="Arial"/>
                <w:color w:val="000000" w:themeColor="text1"/>
              </w:rPr>
              <w:fldChar w:fldCharType="end"/>
            </w:r>
            <w:r w:rsidR="007B52A5" w:rsidRPr="008D07D1">
              <w:rPr>
                <w:rFonts w:ascii="Arial" w:hAnsi="Arial" w:cs="Arial"/>
                <w:color w:val="000000" w:themeColor="text1"/>
                <w:szCs w:val="22"/>
              </w:rPr>
              <w:t> »</w:t>
            </w:r>
          </w:p>
          <w:p w14:paraId="5CBCE2EF" w14:textId="4E2FDA7A" w:rsidR="00732687" w:rsidRPr="008D07D1" w:rsidRDefault="00C741DC"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Se référer à la partie </w:t>
            </w:r>
            <w:r w:rsidRPr="008D07D1">
              <w:rPr>
                <w:rFonts w:ascii="Arial" w:hAnsi="Arial" w:cs="Arial"/>
                <w:color w:val="000000" w:themeColor="text1"/>
                <w:szCs w:val="22"/>
              </w:rPr>
              <w:fldChar w:fldCharType="begin"/>
            </w:r>
            <w:r w:rsidRPr="008D07D1">
              <w:rPr>
                <w:rFonts w:ascii="Arial" w:hAnsi="Arial" w:cs="Arial"/>
                <w:color w:val="000000" w:themeColor="text1"/>
                <w:szCs w:val="22"/>
              </w:rPr>
              <w:instrText xml:space="preserve"> REF _Ref172554345 \r \h </w:instrText>
            </w:r>
            <w:r w:rsidRPr="008D07D1">
              <w:rPr>
                <w:rFonts w:ascii="Arial" w:hAnsi="Arial" w:cs="Arial"/>
                <w:color w:val="000000" w:themeColor="text1"/>
                <w:szCs w:val="22"/>
              </w:rPr>
            </w:r>
            <w:r w:rsidR="008D07D1">
              <w:rPr>
                <w:rFonts w:ascii="Arial" w:hAnsi="Arial" w:cs="Arial"/>
                <w:color w:val="000000" w:themeColor="text1"/>
                <w:szCs w:val="22"/>
              </w:rPr>
              <w:instrText xml:space="preserve"> \* MERGEFORMAT </w:instrText>
            </w:r>
            <w:r w:rsidRPr="008D07D1">
              <w:rPr>
                <w:rFonts w:ascii="Arial" w:hAnsi="Arial" w:cs="Arial"/>
                <w:color w:val="000000" w:themeColor="text1"/>
                <w:szCs w:val="22"/>
              </w:rPr>
              <w:fldChar w:fldCharType="separate"/>
            </w:r>
            <w:r w:rsidRPr="008D07D1">
              <w:rPr>
                <w:rFonts w:ascii="Arial" w:hAnsi="Arial" w:cs="Arial"/>
                <w:color w:val="000000" w:themeColor="text1"/>
                <w:szCs w:val="22"/>
              </w:rPr>
              <w:t xml:space="preserve"> 5.3.22 </w:t>
            </w:r>
            <w:r w:rsidRPr="008D07D1">
              <w:rPr>
                <w:rFonts w:ascii="Arial" w:hAnsi="Arial" w:cs="Arial"/>
                <w:color w:val="000000" w:themeColor="text1"/>
                <w:szCs w:val="22"/>
              </w:rPr>
              <w:fldChar w:fldCharType="end"/>
            </w:r>
          </w:p>
        </w:tc>
        <w:tc>
          <w:tcPr>
            <w:tcW w:w="1354" w:type="dxa"/>
          </w:tcPr>
          <w:p w14:paraId="555AE196" w14:textId="0E9652AE"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w:t>
            </w:r>
          </w:p>
        </w:tc>
      </w:tr>
    </w:tbl>
    <w:p w14:paraId="304C2226" w14:textId="77777777" w:rsidR="00732687" w:rsidRPr="008D07D1" w:rsidRDefault="00732687" w:rsidP="00276466">
      <w:pPr>
        <w:pStyle w:val="Titre3mod"/>
        <w:jc w:val="both"/>
        <w:rPr>
          <w:rFonts w:ascii="Arial" w:hAnsi="Arial" w:cs="Arial"/>
          <w:color w:val="000000" w:themeColor="text1"/>
          <w:sz w:val="22"/>
          <w:szCs w:val="22"/>
        </w:rPr>
      </w:pPr>
    </w:p>
    <w:p w14:paraId="73C6D12F" w14:textId="77777777" w:rsidR="00732687" w:rsidRPr="008D07D1" w:rsidRDefault="00732687" w:rsidP="00276466">
      <w:pPr>
        <w:pStyle w:val="Titre3mod"/>
        <w:jc w:val="both"/>
        <w:rPr>
          <w:rFonts w:ascii="Arial" w:hAnsi="Arial" w:cs="Arial"/>
          <w:color w:val="000000" w:themeColor="text1"/>
          <w:sz w:val="22"/>
          <w:szCs w:val="22"/>
        </w:rPr>
      </w:pPr>
    </w:p>
    <w:p w14:paraId="2D53FFEC" w14:textId="77777777" w:rsidR="00732687" w:rsidRPr="008D07D1" w:rsidRDefault="007B52A5" w:rsidP="00276466">
      <w:pPr>
        <w:pStyle w:val="Titre3"/>
        <w:numPr>
          <w:ilvl w:val="2"/>
          <w:numId w:val="15"/>
        </w:numPr>
        <w:jc w:val="both"/>
        <w:rPr>
          <w:rFonts w:ascii="Arial" w:hAnsi="Arial" w:cs="Arial"/>
        </w:rPr>
      </w:pPr>
      <w:bookmarkStart w:id="195" w:name="_Toc164181835"/>
      <w:bookmarkStart w:id="196" w:name="_Toc174032962"/>
      <w:r w:rsidRPr="008D07D1">
        <w:rPr>
          <w:rFonts w:ascii="Arial" w:hAnsi="Arial" w:cs="Arial"/>
        </w:rPr>
        <w:t>Classe Alignement</w:t>
      </w:r>
      <w:bookmarkEnd w:id="196"/>
      <w:r w:rsidRPr="008D07D1">
        <w:rPr>
          <w:rFonts w:ascii="Arial" w:hAnsi="Arial" w:cs="Arial"/>
        </w:rPr>
        <w:t xml:space="preserve"> </w:t>
      </w:r>
      <w:bookmarkEnd w:id="195"/>
    </w:p>
    <w:p w14:paraId="7B18F856" w14:textId="77777777" w:rsidR="00732687" w:rsidRPr="008D07D1" w:rsidRDefault="00732687" w:rsidP="00276466">
      <w:pPr>
        <w:pStyle w:val="Corpsdetexte"/>
        <w:jc w:val="both"/>
        <w:rPr>
          <w:rFonts w:ascii="Arial" w:hAnsi="Arial" w:cs="Arial"/>
          <w:color w:val="000000" w:themeColor="text1"/>
          <w:szCs w:val="22"/>
        </w:rPr>
      </w:pPr>
    </w:p>
    <w:p w14:paraId="07FBEB90" w14:textId="77777777"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 xml:space="preserve">Cette classe est associée avec la classe </w:t>
      </w:r>
      <w:proofErr w:type="spellStart"/>
      <w:r w:rsidRPr="008D07D1">
        <w:rPr>
          <w:rFonts w:ascii="Arial" w:hAnsi="Arial" w:cs="Arial"/>
          <w:color w:val="000000" w:themeColor="text1"/>
          <w:sz w:val="22"/>
          <w:szCs w:val="22"/>
        </w:rPr>
        <w:t>RetraitAlignement</w:t>
      </w:r>
      <w:proofErr w:type="spellEnd"/>
      <w:r w:rsidRPr="008D07D1">
        <w:rPr>
          <w:rFonts w:ascii="Arial" w:hAnsi="Arial" w:cs="Arial"/>
          <w:color w:val="000000" w:themeColor="text1"/>
          <w:sz w:val="22"/>
          <w:szCs w:val="22"/>
        </w:rPr>
        <w:t xml:space="preserve"> avec un lien d’</w:t>
      </w:r>
      <w:proofErr w:type="spellStart"/>
      <w:r w:rsidRPr="008D07D1">
        <w:rPr>
          <w:rFonts w:ascii="Arial" w:hAnsi="Arial" w:cs="Arial"/>
          <w:color w:val="000000" w:themeColor="text1"/>
          <w:sz w:val="22"/>
          <w:szCs w:val="22"/>
        </w:rPr>
        <w:t>aggégration</w:t>
      </w:r>
      <w:proofErr w:type="spellEnd"/>
      <w:r w:rsidRPr="008D07D1">
        <w:rPr>
          <w:rFonts w:ascii="Arial" w:hAnsi="Arial" w:cs="Arial"/>
          <w:color w:val="000000" w:themeColor="text1"/>
          <w:sz w:val="22"/>
          <w:szCs w:val="22"/>
        </w:rPr>
        <w:t xml:space="preserve">. Elle hérite de l’ensemble des attributs de la classe </w:t>
      </w:r>
      <w:proofErr w:type="spellStart"/>
      <w:r w:rsidRPr="008D07D1">
        <w:rPr>
          <w:rFonts w:ascii="Arial" w:hAnsi="Arial" w:cs="Arial"/>
          <w:color w:val="000000" w:themeColor="text1"/>
          <w:sz w:val="22"/>
          <w:szCs w:val="22"/>
        </w:rPr>
        <w:t>RetraitAlignement</w:t>
      </w:r>
      <w:proofErr w:type="spellEnd"/>
      <w:r w:rsidRPr="008D07D1">
        <w:rPr>
          <w:rFonts w:ascii="Arial" w:hAnsi="Arial" w:cs="Arial"/>
          <w:color w:val="000000" w:themeColor="text1"/>
          <w:sz w:val="22"/>
          <w:szCs w:val="22"/>
        </w:rPr>
        <w:t>.</w:t>
      </w:r>
    </w:p>
    <w:p w14:paraId="6688B193" w14:textId="77777777" w:rsidR="00732687" w:rsidRPr="008D07D1" w:rsidRDefault="00732687" w:rsidP="00276466">
      <w:pPr>
        <w:pStyle w:val="Corpsdetexte"/>
        <w:jc w:val="both"/>
        <w:rPr>
          <w:rFonts w:ascii="Arial" w:hAnsi="Arial" w:cs="Arial"/>
          <w:color w:val="000000" w:themeColor="text1"/>
          <w:szCs w:val="22"/>
        </w:rPr>
      </w:pPr>
    </w:p>
    <w:tbl>
      <w:tblPr>
        <w:tblStyle w:val="Grilledutableau"/>
        <w:tblW w:w="9854" w:type="dxa"/>
        <w:tblLayout w:type="fixed"/>
        <w:tblLook w:val="04A0" w:firstRow="1" w:lastRow="0" w:firstColumn="1" w:lastColumn="0" w:noHBand="0" w:noVBand="1"/>
      </w:tblPr>
      <w:tblGrid>
        <w:gridCol w:w="2263"/>
        <w:gridCol w:w="2268"/>
        <w:gridCol w:w="1985"/>
        <w:gridCol w:w="1843"/>
        <w:gridCol w:w="1495"/>
      </w:tblGrid>
      <w:tr w:rsidR="00732687" w:rsidRPr="008D07D1" w14:paraId="249433BC" w14:textId="77777777">
        <w:tc>
          <w:tcPr>
            <w:tcW w:w="9854" w:type="dxa"/>
            <w:gridSpan w:val="5"/>
          </w:tcPr>
          <w:p w14:paraId="2511526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table : Alignement</w:t>
            </w:r>
          </w:p>
        </w:tc>
      </w:tr>
      <w:tr w:rsidR="00732687" w:rsidRPr="008D07D1" w14:paraId="39B8E4BF" w14:textId="77777777">
        <w:tc>
          <w:tcPr>
            <w:tcW w:w="9854" w:type="dxa"/>
            <w:gridSpan w:val="5"/>
          </w:tcPr>
          <w:p w14:paraId="64916AB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Cette classe permet de définir l’alignement par rapport au retrait et d’indiquer si l’alignement est imposé, autorisé, ou interdit.</w:t>
            </w:r>
          </w:p>
        </w:tc>
      </w:tr>
      <w:tr w:rsidR="00732687" w:rsidRPr="008D07D1" w14:paraId="1BD38293" w14:textId="77777777" w:rsidTr="00445480">
        <w:tc>
          <w:tcPr>
            <w:tcW w:w="2263" w:type="dxa"/>
          </w:tcPr>
          <w:p w14:paraId="052C588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2268" w:type="dxa"/>
          </w:tcPr>
          <w:p w14:paraId="114D883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1985" w:type="dxa"/>
          </w:tcPr>
          <w:p w14:paraId="666F76E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Exemples</w:t>
            </w:r>
          </w:p>
        </w:tc>
        <w:tc>
          <w:tcPr>
            <w:tcW w:w="1843" w:type="dxa"/>
          </w:tcPr>
          <w:p w14:paraId="5D315C5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495" w:type="dxa"/>
          </w:tcPr>
          <w:p w14:paraId="49B0B9C4" w14:textId="1727054D" w:rsidR="00732687" w:rsidRPr="008D07D1" w:rsidRDefault="00C741DC"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58CE61A4" w14:textId="77777777" w:rsidTr="00445480">
        <w:tc>
          <w:tcPr>
            <w:tcW w:w="2263" w:type="dxa"/>
          </w:tcPr>
          <w:p w14:paraId="1C450A3C"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idAlignement</w:t>
            </w:r>
            <w:proofErr w:type="spellEnd"/>
          </w:p>
        </w:tc>
        <w:tc>
          <w:tcPr>
            <w:tcW w:w="2268" w:type="dxa"/>
          </w:tcPr>
          <w:p w14:paraId="1FA6688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la contrainte s’appliquant.</w:t>
            </w:r>
          </w:p>
        </w:tc>
        <w:tc>
          <w:tcPr>
            <w:tcW w:w="1985" w:type="dxa"/>
          </w:tcPr>
          <w:p w14:paraId="4E05D15F" w14:textId="37EE8932"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44712_PLU_20041103/reglement/UE/UE2/contenu02/regle01/ct02/retrait01</w:t>
            </w:r>
          </w:p>
        </w:tc>
        <w:tc>
          <w:tcPr>
            <w:tcW w:w="1843" w:type="dxa"/>
          </w:tcPr>
          <w:p w14:paraId="503E15C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495" w:type="dxa"/>
          </w:tcPr>
          <w:p w14:paraId="78D6858D" w14:textId="06203AC4"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3E760240" w14:textId="77777777" w:rsidTr="00445480">
        <w:tc>
          <w:tcPr>
            <w:tcW w:w="2263" w:type="dxa"/>
          </w:tcPr>
          <w:p w14:paraId="0084AE5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2268" w:type="dxa"/>
          </w:tcPr>
          <w:p w14:paraId="7D2015D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contrainte s’appliquant.</w:t>
            </w:r>
          </w:p>
        </w:tc>
        <w:tc>
          <w:tcPr>
            <w:tcW w:w="1985" w:type="dxa"/>
          </w:tcPr>
          <w:p w14:paraId="52F1DC3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Alignement obligatoire dans la rue Ecole</w:t>
            </w:r>
          </w:p>
        </w:tc>
        <w:tc>
          <w:tcPr>
            <w:tcW w:w="1843" w:type="dxa"/>
          </w:tcPr>
          <w:p w14:paraId="23997DDA"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495" w:type="dxa"/>
          </w:tcPr>
          <w:p w14:paraId="527DC832" w14:textId="1489217A"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3ADA30E9" w14:textId="77777777" w:rsidTr="00445480">
        <w:tc>
          <w:tcPr>
            <w:tcW w:w="2263" w:type="dxa"/>
          </w:tcPr>
          <w:p w14:paraId="5041342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2268" w:type="dxa"/>
          </w:tcPr>
          <w:p w14:paraId="707AB36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Catégorie de la contrainte s’appliquant.</w:t>
            </w:r>
          </w:p>
        </w:tc>
        <w:tc>
          <w:tcPr>
            <w:tcW w:w="1985" w:type="dxa"/>
          </w:tcPr>
          <w:p w14:paraId="2E4069B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Alignement</w:t>
            </w:r>
          </w:p>
        </w:tc>
        <w:tc>
          <w:tcPr>
            <w:tcW w:w="1843" w:type="dxa"/>
          </w:tcPr>
          <w:p w14:paraId="7823F3BB"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495" w:type="dxa"/>
          </w:tcPr>
          <w:p w14:paraId="164A48DE" w14:textId="40F243DA"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w:t>
            </w:r>
          </w:p>
        </w:tc>
      </w:tr>
      <w:tr w:rsidR="00732687" w:rsidRPr="008D07D1" w14:paraId="08024DF9" w14:textId="77777777" w:rsidTr="00445480">
        <w:tc>
          <w:tcPr>
            <w:tcW w:w="2263" w:type="dxa"/>
          </w:tcPr>
          <w:p w14:paraId="5F93205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2268" w:type="dxa"/>
          </w:tcPr>
          <w:p w14:paraId="2A4C0D8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Permet d’ajouter un commentaire pour les situations qui ne sont pas concernées par les contraintes décrites.</w:t>
            </w:r>
          </w:p>
        </w:tc>
        <w:tc>
          <w:tcPr>
            <w:tcW w:w="1985" w:type="dxa"/>
          </w:tcPr>
          <w:p w14:paraId="42AF09A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rPr>
              <w:t>Les boitiers doivent être installés à l’alignement, soit en façade d’une construction, soit dans un local technique (intégré ou non dans la clôture)</w:t>
            </w:r>
          </w:p>
        </w:tc>
        <w:tc>
          <w:tcPr>
            <w:tcW w:w="1843" w:type="dxa"/>
          </w:tcPr>
          <w:p w14:paraId="5011DB7A"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495" w:type="dxa"/>
          </w:tcPr>
          <w:p w14:paraId="581DBDAC" w14:textId="2467D426"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445480" w:rsidRPr="008D07D1" w14:paraId="52D89371" w14:textId="77777777" w:rsidTr="00445480">
        <w:tc>
          <w:tcPr>
            <w:tcW w:w="2263" w:type="dxa"/>
          </w:tcPr>
          <w:p w14:paraId="49405E42" w14:textId="7B2DDEDB" w:rsidR="00445480" w:rsidRPr="008D07D1" w:rsidRDefault="00445480"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nature</w:t>
            </w:r>
          </w:p>
        </w:tc>
        <w:tc>
          <w:tcPr>
            <w:tcW w:w="2268" w:type="dxa"/>
          </w:tcPr>
          <w:p w14:paraId="456CD774" w14:textId="7593CA75" w:rsidR="00445480" w:rsidRPr="008D07D1" w:rsidRDefault="00445480"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 si l’alignement est autorisé, imposé ou interdit</w:t>
            </w:r>
          </w:p>
        </w:tc>
        <w:tc>
          <w:tcPr>
            <w:tcW w:w="1985" w:type="dxa"/>
          </w:tcPr>
          <w:p w14:paraId="7B924FEF" w14:textId="2435CE13" w:rsidR="00445480" w:rsidRPr="008D07D1" w:rsidRDefault="00445480" w:rsidP="00276466">
            <w:pPr>
              <w:pStyle w:val="Corpsdetexte"/>
              <w:jc w:val="both"/>
              <w:rPr>
                <w:rFonts w:ascii="Arial" w:hAnsi="Arial" w:cs="Arial"/>
              </w:rPr>
            </w:pPr>
            <w:r w:rsidRPr="008D07D1">
              <w:rPr>
                <w:rFonts w:ascii="Arial" w:hAnsi="Arial" w:cs="Arial"/>
              </w:rPr>
              <w:t>autorise</w:t>
            </w:r>
          </w:p>
        </w:tc>
        <w:tc>
          <w:tcPr>
            <w:tcW w:w="1843" w:type="dxa"/>
          </w:tcPr>
          <w:p w14:paraId="37117903" w14:textId="1CDD694B" w:rsidR="00445480" w:rsidRPr="008D07D1" w:rsidRDefault="00445480" w:rsidP="00276466">
            <w:pPr>
              <w:pStyle w:val="Corpsdetexte"/>
              <w:jc w:val="both"/>
              <w:rPr>
                <w:rFonts w:ascii="Arial" w:hAnsi="Arial" w:cs="Arial"/>
                <w:color w:val="000000" w:themeColor="text1"/>
                <w:szCs w:val="22"/>
              </w:rPr>
            </w:pPr>
            <w:r w:rsidRPr="008D07D1">
              <w:rPr>
                <w:rFonts w:ascii="Arial" w:hAnsi="Arial" w:cs="Arial"/>
              </w:rPr>
              <w:t>Enumération « </w:t>
            </w:r>
            <w:proofErr w:type="spellStart"/>
            <w:r w:rsidRPr="008D07D1">
              <w:rPr>
                <w:rFonts w:ascii="Arial" w:hAnsi="Arial" w:cs="Arial"/>
                <w:u w:val="single"/>
              </w:rPr>
              <w:t>TypeAlignement</w:t>
            </w:r>
            <w:proofErr w:type="spellEnd"/>
            <w:r w:rsidRPr="008D07D1">
              <w:rPr>
                <w:rFonts w:ascii="Arial" w:hAnsi="Arial" w:cs="Arial"/>
                <w:u w:val="single"/>
              </w:rPr>
              <w:t> </w:t>
            </w:r>
            <w:r w:rsidRPr="008D07D1">
              <w:rPr>
                <w:rFonts w:ascii="Arial" w:hAnsi="Arial" w:cs="Arial"/>
              </w:rPr>
              <w:t xml:space="preserve">» : Se référer à la partie </w:t>
            </w:r>
            <w:r w:rsidRPr="008D07D1">
              <w:rPr>
                <w:rFonts w:ascii="Arial" w:hAnsi="Arial" w:cs="Arial"/>
              </w:rPr>
              <w:fldChar w:fldCharType="begin"/>
            </w:r>
            <w:r w:rsidRPr="008D07D1">
              <w:rPr>
                <w:rFonts w:ascii="Arial" w:hAnsi="Arial" w:cs="Arial"/>
              </w:rPr>
              <w:instrText xml:space="preserve"> REF _Ref172554532 \r \h </w:instrText>
            </w:r>
            <w:r w:rsidRPr="008D07D1">
              <w:rPr>
                <w:rFonts w:ascii="Arial" w:hAnsi="Arial" w:cs="Arial"/>
              </w:rPr>
            </w:r>
            <w:r w:rsidR="008D07D1">
              <w:rPr>
                <w:rFonts w:ascii="Arial" w:hAnsi="Arial" w:cs="Arial"/>
              </w:rPr>
              <w:instrText xml:space="preserve"> \* MERGEFORMAT </w:instrText>
            </w:r>
            <w:r w:rsidRPr="008D07D1">
              <w:rPr>
                <w:rFonts w:ascii="Arial" w:hAnsi="Arial" w:cs="Arial"/>
              </w:rPr>
              <w:fldChar w:fldCharType="separate"/>
            </w:r>
            <w:r w:rsidRPr="008D07D1">
              <w:rPr>
                <w:rFonts w:ascii="Arial" w:hAnsi="Arial" w:cs="Arial"/>
              </w:rPr>
              <w:t xml:space="preserve"> 5.3.22 </w:t>
            </w:r>
            <w:r w:rsidRPr="008D07D1">
              <w:rPr>
                <w:rFonts w:ascii="Arial" w:hAnsi="Arial" w:cs="Arial"/>
              </w:rPr>
              <w:fldChar w:fldCharType="end"/>
            </w:r>
          </w:p>
        </w:tc>
        <w:tc>
          <w:tcPr>
            <w:tcW w:w="1495" w:type="dxa"/>
          </w:tcPr>
          <w:p w14:paraId="345C453A" w14:textId="4F37C2DF" w:rsidR="00445480" w:rsidRPr="008D07D1" w:rsidRDefault="00445480"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w:t>
            </w:r>
          </w:p>
        </w:tc>
      </w:tr>
    </w:tbl>
    <w:p w14:paraId="5B75FECE" w14:textId="77777777" w:rsidR="00732687" w:rsidRPr="008D07D1" w:rsidRDefault="00732687" w:rsidP="00276466">
      <w:pPr>
        <w:pStyle w:val="Corpsdetexte"/>
        <w:jc w:val="both"/>
        <w:rPr>
          <w:rFonts w:ascii="Arial" w:hAnsi="Arial" w:cs="Arial"/>
          <w:color w:val="000000" w:themeColor="text1"/>
          <w:szCs w:val="22"/>
        </w:rPr>
      </w:pPr>
    </w:p>
    <w:p w14:paraId="58BD0B43" w14:textId="77777777" w:rsidR="00732687" w:rsidRPr="008D07D1" w:rsidRDefault="007B52A5" w:rsidP="00276466">
      <w:pPr>
        <w:pStyle w:val="Titre3"/>
        <w:numPr>
          <w:ilvl w:val="2"/>
          <w:numId w:val="15"/>
        </w:numPr>
        <w:jc w:val="both"/>
        <w:rPr>
          <w:rFonts w:ascii="Arial" w:hAnsi="Arial" w:cs="Arial"/>
        </w:rPr>
      </w:pPr>
      <w:bookmarkStart w:id="197" w:name="_Toc164181836"/>
      <w:bookmarkStart w:id="198" w:name="_Toc174032963"/>
      <w:r w:rsidRPr="008D07D1">
        <w:rPr>
          <w:rFonts w:ascii="Arial" w:hAnsi="Arial" w:cs="Arial"/>
        </w:rPr>
        <w:t>Classe Retrait</w:t>
      </w:r>
      <w:bookmarkEnd w:id="197"/>
      <w:bookmarkEnd w:id="198"/>
    </w:p>
    <w:p w14:paraId="4C86B956" w14:textId="77777777" w:rsidR="00732687" w:rsidRPr="008D07D1" w:rsidRDefault="00732687" w:rsidP="00276466">
      <w:pPr>
        <w:pStyle w:val="Corpsdetexte"/>
        <w:jc w:val="both"/>
        <w:rPr>
          <w:rFonts w:ascii="Arial" w:hAnsi="Arial" w:cs="Arial"/>
          <w:color w:val="000000" w:themeColor="text1"/>
          <w:szCs w:val="22"/>
        </w:rPr>
      </w:pPr>
    </w:p>
    <w:tbl>
      <w:tblPr>
        <w:tblStyle w:val="Grilledutableau"/>
        <w:tblW w:w="9854" w:type="dxa"/>
        <w:tblLayout w:type="fixed"/>
        <w:tblLook w:val="04A0" w:firstRow="1" w:lastRow="0" w:firstColumn="1" w:lastColumn="0" w:noHBand="0" w:noVBand="1"/>
      </w:tblPr>
      <w:tblGrid>
        <w:gridCol w:w="2263"/>
        <w:gridCol w:w="1774"/>
        <w:gridCol w:w="2621"/>
        <w:gridCol w:w="1842"/>
        <w:gridCol w:w="1354"/>
      </w:tblGrid>
      <w:tr w:rsidR="00732687" w:rsidRPr="008D07D1" w14:paraId="5AC52AED" w14:textId="77777777">
        <w:tc>
          <w:tcPr>
            <w:tcW w:w="9854" w:type="dxa"/>
            <w:gridSpan w:val="5"/>
          </w:tcPr>
          <w:p w14:paraId="6780FF0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table : Retrait</w:t>
            </w:r>
          </w:p>
        </w:tc>
      </w:tr>
      <w:tr w:rsidR="00732687" w:rsidRPr="008D07D1" w14:paraId="56B39116" w14:textId="77777777">
        <w:tc>
          <w:tcPr>
            <w:tcW w:w="9854" w:type="dxa"/>
            <w:gridSpan w:val="5"/>
          </w:tcPr>
          <w:p w14:paraId="590CAF72" w14:textId="3E6E4BD4"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Cette classe permet de définir un retrait par rapport à la référence qui peut autoriser ou non les alignements. Le retrait peut être minimal ou maximal.</w:t>
            </w:r>
            <w:r w:rsidR="006F451A" w:rsidRPr="008D07D1">
              <w:rPr>
                <w:rFonts w:ascii="Arial" w:hAnsi="Arial" w:cs="Arial"/>
              </w:rPr>
              <w:t xml:space="preserve"> </w:t>
            </w:r>
            <w:r w:rsidR="006F451A" w:rsidRPr="008D07D1">
              <w:rPr>
                <w:rFonts w:ascii="Arial" w:hAnsi="Arial" w:cs="Arial"/>
                <w:color w:val="000000" w:themeColor="text1"/>
                <w:szCs w:val="22"/>
              </w:rPr>
              <w:t>Une contrainte de saisie a été ajoutée à la classe pour rendre obligatoire le renseignement de la valeur du retrait à respecter lorsque l’alignement est interdit</w:t>
            </w:r>
            <w:r w:rsidR="001C1563" w:rsidRPr="008D07D1">
              <w:rPr>
                <w:rFonts w:ascii="Arial" w:hAnsi="Arial" w:cs="Arial"/>
                <w:color w:val="000000" w:themeColor="text1"/>
                <w:szCs w:val="22"/>
              </w:rPr>
              <w:t xml:space="preserve">. </w:t>
            </w:r>
          </w:p>
        </w:tc>
      </w:tr>
      <w:tr w:rsidR="00732687" w:rsidRPr="008D07D1" w14:paraId="27012F2D" w14:textId="77777777" w:rsidTr="00201BB5">
        <w:tc>
          <w:tcPr>
            <w:tcW w:w="2263" w:type="dxa"/>
          </w:tcPr>
          <w:p w14:paraId="41D1EFA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1774" w:type="dxa"/>
          </w:tcPr>
          <w:p w14:paraId="2DE4B54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2621" w:type="dxa"/>
          </w:tcPr>
          <w:p w14:paraId="3A0A970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Exemples</w:t>
            </w:r>
          </w:p>
        </w:tc>
        <w:tc>
          <w:tcPr>
            <w:tcW w:w="1842" w:type="dxa"/>
          </w:tcPr>
          <w:p w14:paraId="43505FD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354" w:type="dxa"/>
          </w:tcPr>
          <w:p w14:paraId="7D7906A7" w14:textId="70AAA377" w:rsidR="00732687" w:rsidRPr="008D07D1" w:rsidRDefault="00445480"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669739AB" w14:textId="77777777" w:rsidTr="00201BB5">
        <w:tc>
          <w:tcPr>
            <w:tcW w:w="2263" w:type="dxa"/>
          </w:tcPr>
          <w:p w14:paraId="737BAA96" w14:textId="27B37348"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idRet</w:t>
            </w:r>
            <w:r w:rsidR="00445480" w:rsidRPr="008D07D1">
              <w:rPr>
                <w:rFonts w:ascii="Arial" w:hAnsi="Arial" w:cs="Arial"/>
                <w:color w:val="000000" w:themeColor="text1"/>
                <w:szCs w:val="22"/>
              </w:rPr>
              <w:t>rait</w:t>
            </w:r>
            <w:proofErr w:type="spellEnd"/>
          </w:p>
        </w:tc>
        <w:tc>
          <w:tcPr>
            <w:tcW w:w="1774" w:type="dxa"/>
          </w:tcPr>
          <w:p w14:paraId="6A4C232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la contrainte s’appliquant.</w:t>
            </w:r>
          </w:p>
        </w:tc>
        <w:tc>
          <w:tcPr>
            <w:tcW w:w="2621" w:type="dxa"/>
          </w:tcPr>
          <w:p w14:paraId="05ED1697" w14:textId="01FF8D62"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44712_PLU_20041103/</w:t>
            </w:r>
            <w:proofErr w:type="spellStart"/>
            <w:r w:rsidRPr="008D07D1">
              <w:rPr>
                <w:rFonts w:ascii="Arial" w:hAnsi="Arial" w:cs="Arial"/>
                <w:color w:val="000000" w:themeColor="text1"/>
                <w:szCs w:val="22"/>
              </w:rPr>
              <w:t>reglement</w:t>
            </w:r>
            <w:proofErr w:type="spellEnd"/>
            <w:r w:rsidRPr="008D07D1">
              <w:rPr>
                <w:rFonts w:ascii="Arial" w:hAnsi="Arial" w:cs="Arial"/>
                <w:color w:val="000000" w:themeColor="text1"/>
                <w:szCs w:val="22"/>
              </w:rPr>
              <w:t>/UE/UE2/contenu02/regle01/ct02/ret01</w:t>
            </w:r>
          </w:p>
        </w:tc>
        <w:tc>
          <w:tcPr>
            <w:tcW w:w="1842" w:type="dxa"/>
          </w:tcPr>
          <w:p w14:paraId="738851A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354" w:type="dxa"/>
          </w:tcPr>
          <w:p w14:paraId="4FB179B7" w14:textId="56AC751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032BA396" w14:textId="77777777" w:rsidTr="00201BB5">
        <w:tc>
          <w:tcPr>
            <w:tcW w:w="2263" w:type="dxa"/>
          </w:tcPr>
          <w:p w14:paraId="528C4D4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1774" w:type="dxa"/>
          </w:tcPr>
          <w:p w14:paraId="6B7E90A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contrainte s’appliquant.</w:t>
            </w:r>
          </w:p>
        </w:tc>
        <w:tc>
          <w:tcPr>
            <w:tcW w:w="2621" w:type="dxa"/>
          </w:tcPr>
          <w:p w14:paraId="71808FB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Retrait mesuré à partir du fond de la parcelle</w:t>
            </w:r>
          </w:p>
        </w:tc>
        <w:tc>
          <w:tcPr>
            <w:tcW w:w="1842" w:type="dxa"/>
          </w:tcPr>
          <w:p w14:paraId="6C1738AC"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51E617CB" w14:textId="13117314"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14F7978A" w14:textId="77777777" w:rsidTr="00201BB5">
        <w:tc>
          <w:tcPr>
            <w:tcW w:w="2263" w:type="dxa"/>
          </w:tcPr>
          <w:p w14:paraId="3C2F66F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774" w:type="dxa"/>
          </w:tcPr>
          <w:p w14:paraId="018EEC4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Catégorie de la contrainte s’appliquant.</w:t>
            </w:r>
          </w:p>
        </w:tc>
        <w:tc>
          <w:tcPr>
            <w:tcW w:w="2621" w:type="dxa"/>
          </w:tcPr>
          <w:p w14:paraId="630B2DA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Retrait</w:t>
            </w:r>
          </w:p>
        </w:tc>
        <w:tc>
          <w:tcPr>
            <w:tcW w:w="1842" w:type="dxa"/>
          </w:tcPr>
          <w:p w14:paraId="3EE2E238"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210D4407" w14:textId="6F4D1861"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w:t>
            </w:r>
          </w:p>
        </w:tc>
      </w:tr>
      <w:tr w:rsidR="00732687" w:rsidRPr="008D07D1" w14:paraId="70928626" w14:textId="77777777" w:rsidTr="00201BB5">
        <w:tc>
          <w:tcPr>
            <w:tcW w:w="2263" w:type="dxa"/>
          </w:tcPr>
          <w:p w14:paraId="797D382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1774" w:type="dxa"/>
          </w:tcPr>
          <w:p w14:paraId="53E165F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Permet d’ajouter un commentaire pour les situations qui ne sont pas concernées par les contraintes décrites.</w:t>
            </w:r>
          </w:p>
        </w:tc>
        <w:tc>
          <w:tcPr>
            <w:tcW w:w="2621" w:type="dxa"/>
          </w:tcPr>
          <w:p w14:paraId="0911E7E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rPr>
              <w:t>Des dispositions particulières peuvent être imposées par les services compétents telles que l’implantation des portails en retrait…</w:t>
            </w:r>
          </w:p>
        </w:tc>
        <w:tc>
          <w:tcPr>
            <w:tcW w:w="1842" w:type="dxa"/>
          </w:tcPr>
          <w:p w14:paraId="0EF9AE8F"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1BAA552E" w14:textId="4BD8629F"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13580CF3" w14:textId="77777777" w:rsidTr="00201BB5">
        <w:tc>
          <w:tcPr>
            <w:tcW w:w="2263" w:type="dxa"/>
          </w:tcPr>
          <w:p w14:paraId="403141BC" w14:textId="64A010E1" w:rsidR="00732687" w:rsidRPr="008D07D1" w:rsidRDefault="00445480"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w:t>
            </w:r>
            <w:commentRangeStart w:id="199"/>
            <w:r w:rsidR="007B52A5" w:rsidRPr="008D07D1">
              <w:rPr>
                <w:rFonts w:ascii="Arial" w:hAnsi="Arial" w:cs="Arial"/>
                <w:color w:val="000000" w:themeColor="text1"/>
                <w:szCs w:val="22"/>
              </w:rPr>
              <w:t>istance</w:t>
            </w:r>
          </w:p>
        </w:tc>
        <w:tc>
          <w:tcPr>
            <w:tcW w:w="1774" w:type="dxa"/>
          </w:tcPr>
          <w:p w14:paraId="3CB3B2B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Valeur du retrait en mètre</w:t>
            </w:r>
          </w:p>
        </w:tc>
        <w:tc>
          <w:tcPr>
            <w:tcW w:w="2621" w:type="dxa"/>
          </w:tcPr>
          <w:p w14:paraId="54DC2C7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4 mètres</w:t>
            </w:r>
          </w:p>
        </w:tc>
        <w:tc>
          <w:tcPr>
            <w:tcW w:w="1842" w:type="dxa"/>
          </w:tcPr>
          <w:p w14:paraId="1DA3839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354" w:type="dxa"/>
          </w:tcPr>
          <w:p w14:paraId="24FCED76" w14:textId="20B866E6"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commentRangeEnd w:id="199"/>
            <w:r w:rsidRPr="008D07D1">
              <w:rPr>
                <w:rFonts w:ascii="Arial" w:hAnsi="Arial" w:cs="Arial"/>
              </w:rPr>
              <w:commentReference w:id="199"/>
            </w:r>
          </w:p>
        </w:tc>
      </w:tr>
      <w:tr w:rsidR="00732687" w:rsidRPr="008D07D1" w14:paraId="75E6F6B3" w14:textId="77777777" w:rsidTr="00201BB5">
        <w:tc>
          <w:tcPr>
            <w:tcW w:w="2263" w:type="dxa"/>
          </w:tcPr>
          <w:p w14:paraId="1A1E35A7" w14:textId="3C9E2236" w:rsidR="00732687" w:rsidRPr="008D07D1" w:rsidRDefault="001942E3"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rM</w:t>
            </w:r>
            <w:r w:rsidR="007B52A5" w:rsidRPr="008D07D1">
              <w:rPr>
                <w:rFonts w:ascii="Arial" w:hAnsi="Arial" w:cs="Arial"/>
                <w:color w:val="000000" w:themeColor="text1"/>
                <w:szCs w:val="22"/>
              </w:rPr>
              <w:t>in</w:t>
            </w:r>
            <w:proofErr w:type="spellEnd"/>
          </w:p>
        </w:tc>
        <w:tc>
          <w:tcPr>
            <w:tcW w:w="1774" w:type="dxa"/>
          </w:tcPr>
          <w:p w14:paraId="13FD033D" w14:textId="11D4E96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 la valeur minimale de retrait</w:t>
            </w:r>
            <w:r w:rsidR="001942E3" w:rsidRPr="008D07D1">
              <w:rPr>
                <w:rFonts w:ascii="Arial" w:hAnsi="Arial" w:cs="Arial"/>
                <w:color w:val="000000" w:themeColor="text1"/>
                <w:szCs w:val="22"/>
              </w:rPr>
              <w:t xml:space="preserve"> en mètres</w:t>
            </w:r>
          </w:p>
        </w:tc>
        <w:tc>
          <w:tcPr>
            <w:tcW w:w="2621" w:type="dxa"/>
          </w:tcPr>
          <w:p w14:paraId="6C71FE25" w14:textId="61447980"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5</w:t>
            </w:r>
          </w:p>
        </w:tc>
        <w:tc>
          <w:tcPr>
            <w:tcW w:w="1842" w:type="dxa"/>
          </w:tcPr>
          <w:p w14:paraId="6C2FBA1D"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7E03E14B" w14:textId="67C764B5"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[0-1]</w:t>
            </w:r>
          </w:p>
        </w:tc>
      </w:tr>
      <w:tr w:rsidR="00732687" w:rsidRPr="008D07D1" w14:paraId="63BF6732" w14:textId="77777777" w:rsidTr="00201BB5">
        <w:tc>
          <w:tcPr>
            <w:tcW w:w="2263" w:type="dxa"/>
          </w:tcPr>
          <w:p w14:paraId="389325FE" w14:textId="02A63BAC" w:rsidR="00732687" w:rsidRPr="008D07D1" w:rsidRDefault="001942E3"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rM</w:t>
            </w:r>
            <w:r w:rsidR="007B52A5" w:rsidRPr="008D07D1">
              <w:rPr>
                <w:rFonts w:ascii="Arial" w:hAnsi="Arial" w:cs="Arial"/>
                <w:color w:val="000000" w:themeColor="text1"/>
                <w:szCs w:val="22"/>
              </w:rPr>
              <w:t>ax</w:t>
            </w:r>
            <w:proofErr w:type="spellEnd"/>
          </w:p>
        </w:tc>
        <w:tc>
          <w:tcPr>
            <w:tcW w:w="1774" w:type="dxa"/>
          </w:tcPr>
          <w:p w14:paraId="00254995" w14:textId="0A5301A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 la valeur maximale de retrait</w:t>
            </w:r>
            <w:r w:rsidR="001942E3" w:rsidRPr="008D07D1">
              <w:rPr>
                <w:rFonts w:ascii="Arial" w:hAnsi="Arial" w:cs="Arial"/>
                <w:color w:val="000000" w:themeColor="text1"/>
                <w:szCs w:val="22"/>
              </w:rPr>
              <w:t xml:space="preserve"> en mètres</w:t>
            </w:r>
          </w:p>
        </w:tc>
        <w:tc>
          <w:tcPr>
            <w:tcW w:w="2621" w:type="dxa"/>
          </w:tcPr>
          <w:p w14:paraId="31849778" w14:textId="2DB6D52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10 </w:t>
            </w:r>
          </w:p>
        </w:tc>
        <w:tc>
          <w:tcPr>
            <w:tcW w:w="1842" w:type="dxa"/>
          </w:tcPr>
          <w:p w14:paraId="46B3B53B"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773C6A1A" w14:textId="3126C51B"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[0-1]</w:t>
            </w:r>
          </w:p>
        </w:tc>
      </w:tr>
      <w:tr w:rsidR="008A2611" w:rsidRPr="008D07D1" w14:paraId="1FB995E2" w14:textId="77777777" w:rsidTr="00201BB5">
        <w:tc>
          <w:tcPr>
            <w:tcW w:w="2263" w:type="dxa"/>
          </w:tcPr>
          <w:p w14:paraId="248C905B" w14:textId="1095E596" w:rsidR="008A2611" w:rsidRPr="008D07D1" w:rsidRDefault="008A2611"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parRapport</w:t>
            </w:r>
            <w:proofErr w:type="spellEnd"/>
          </w:p>
        </w:tc>
        <w:tc>
          <w:tcPr>
            <w:tcW w:w="1774" w:type="dxa"/>
          </w:tcPr>
          <w:p w14:paraId="3F8AC4A8" w14:textId="78947B6C" w:rsidR="008A2611" w:rsidRPr="008D07D1" w:rsidRDefault="008A2611"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 le retrait par rapport à un ou des éléments spécifiques</w:t>
            </w:r>
          </w:p>
        </w:tc>
        <w:tc>
          <w:tcPr>
            <w:tcW w:w="2621" w:type="dxa"/>
          </w:tcPr>
          <w:p w14:paraId="49A73374" w14:textId="0E319387" w:rsidR="008A2611" w:rsidRPr="008D07D1" w:rsidRDefault="00350B7B" w:rsidP="00276466">
            <w:pPr>
              <w:pStyle w:val="Corpsdetexte"/>
              <w:jc w:val="both"/>
              <w:rPr>
                <w:rFonts w:ascii="Arial" w:hAnsi="Arial" w:cs="Arial"/>
                <w:color w:val="000000" w:themeColor="text1"/>
                <w:szCs w:val="22"/>
              </w:rPr>
            </w:pPr>
            <w:r>
              <w:rPr>
                <w:rFonts w:ascii="Arial" w:hAnsi="Arial" w:cs="Arial"/>
                <w:color w:val="000000" w:themeColor="text1"/>
                <w:szCs w:val="22"/>
              </w:rPr>
              <w:t>Le retrait par rapport à l’axe de la voie est de 5 mètres</w:t>
            </w:r>
          </w:p>
        </w:tc>
        <w:tc>
          <w:tcPr>
            <w:tcW w:w="1842" w:type="dxa"/>
          </w:tcPr>
          <w:p w14:paraId="2E6DBB7D" w14:textId="4AB5DD7E" w:rsidR="008A2611" w:rsidRPr="008D07D1" w:rsidRDefault="008A2611"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42BE75CA" w14:textId="3DFF0BBB" w:rsidR="008A2611" w:rsidRPr="008D07D1" w:rsidRDefault="008A2611"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[0-1]</w:t>
            </w:r>
          </w:p>
        </w:tc>
      </w:tr>
    </w:tbl>
    <w:p w14:paraId="40E6DDD4" w14:textId="77777777" w:rsidR="00732687" w:rsidRPr="008D07D1" w:rsidRDefault="00732687" w:rsidP="00276466">
      <w:pPr>
        <w:pStyle w:val="Corpsdetexte"/>
        <w:jc w:val="both"/>
        <w:rPr>
          <w:rFonts w:ascii="Arial" w:hAnsi="Arial" w:cs="Arial"/>
          <w:color w:val="000000" w:themeColor="text1"/>
          <w:szCs w:val="22"/>
        </w:rPr>
      </w:pPr>
    </w:p>
    <w:p w14:paraId="62327A84" w14:textId="77777777" w:rsidR="00732687" w:rsidRPr="008D07D1" w:rsidRDefault="007B52A5" w:rsidP="00276466">
      <w:pPr>
        <w:pStyle w:val="Titre3"/>
        <w:numPr>
          <w:ilvl w:val="2"/>
          <w:numId w:val="15"/>
        </w:numPr>
        <w:jc w:val="both"/>
        <w:rPr>
          <w:rFonts w:ascii="Arial" w:hAnsi="Arial" w:cs="Arial"/>
        </w:rPr>
      </w:pPr>
      <w:bookmarkStart w:id="200" w:name="_Toc164181837"/>
      <w:bookmarkStart w:id="201" w:name="_Toc174032964"/>
      <w:r w:rsidRPr="008D07D1">
        <w:rPr>
          <w:rFonts w:ascii="Arial" w:hAnsi="Arial" w:cs="Arial"/>
        </w:rPr>
        <w:t xml:space="preserve">Classe </w:t>
      </w:r>
      <w:proofErr w:type="spellStart"/>
      <w:r w:rsidRPr="008D07D1">
        <w:rPr>
          <w:rFonts w:ascii="Arial" w:hAnsi="Arial" w:cs="Arial"/>
        </w:rPr>
        <w:t>RetraitFaçadeHauteur</w:t>
      </w:r>
      <w:bookmarkEnd w:id="200"/>
      <w:bookmarkEnd w:id="201"/>
      <w:proofErr w:type="spellEnd"/>
    </w:p>
    <w:p w14:paraId="4592FB49" w14:textId="77777777" w:rsidR="00732687" w:rsidRPr="008D07D1" w:rsidRDefault="00732687" w:rsidP="00276466">
      <w:pPr>
        <w:pStyle w:val="Corpsdetexte"/>
        <w:jc w:val="both"/>
        <w:rPr>
          <w:rFonts w:ascii="Arial" w:hAnsi="Arial" w:cs="Arial"/>
          <w:color w:val="000000" w:themeColor="text1"/>
          <w:szCs w:val="22"/>
        </w:rPr>
      </w:pPr>
    </w:p>
    <w:tbl>
      <w:tblPr>
        <w:tblStyle w:val="Grilledutableau"/>
        <w:tblW w:w="9854" w:type="dxa"/>
        <w:tblLayout w:type="fixed"/>
        <w:tblLook w:val="04A0" w:firstRow="1" w:lastRow="0" w:firstColumn="1" w:lastColumn="0" w:noHBand="0" w:noVBand="1"/>
      </w:tblPr>
      <w:tblGrid>
        <w:gridCol w:w="1970"/>
        <w:gridCol w:w="1971"/>
        <w:gridCol w:w="2717"/>
        <w:gridCol w:w="1842"/>
        <w:gridCol w:w="1354"/>
      </w:tblGrid>
      <w:tr w:rsidR="00732687" w:rsidRPr="008D07D1" w14:paraId="63293353" w14:textId="77777777">
        <w:tc>
          <w:tcPr>
            <w:tcW w:w="9854" w:type="dxa"/>
            <w:gridSpan w:val="5"/>
          </w:tcPr>
          <w:p w14:paraId="32BEF77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Nom de la table : </w:t>
            </w:r>
            <w:proofErr w:type="spellStart"/>
            <w:r w:rsidRPr="008D07D1">
              <w:rPr>
                <w:rFonts w:ascii="Arial" w:hAnsi="Arial" w:cs="Arial"/>
                <w:color w:val="000000" w:themeColor="text1"/>
                <w:szCs w:val="22"/>
              </w:rPr>
              <w:t>RetraitFaçadeHauteur</w:t>
            </w:r>
            <w:proofErr w:type="spellEnd"/>
          </w:p>
        </w:tc>
      </w:tr>
      <w:tr w:rsidR="00732687" w:rsidRPr="008D07D1" w14:paraId="0B182555" w14:textId="77777777">
        <w:tc>
          <w:tcPr>
            <w:tcW w:w="9854" w:type="dxa"/>
            <w:gridSpan w:val="5"/>
          </w:tcPr>
          <w:p w14:paraId="3EA2EAD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 le retrait qui s'appliquent sur toutes les façades, celles avec ou sans vue. Ce retrait se fait suivant un prospect défini par une pente et un recul minimal.</w:t>
            </w:r>
          </w:p>
        </w:tc>
      </w:tr>
      <w:tr w:rsidR="00732687" w:rsidRPr="008D07D1" w14:paraId="10E9BEB7" w14:textId="77777777" w:rsidTr="00201BB5">
        <w:tc>
          <w:tcPr>
            <w:tcW w:w="1970" w:type="dxa"/>
          </w:tcPr>
          <w:p w14:paraId="385CDE9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1971" w:type="dxa"/>
          </w:tcPr>
          <w:p w14:paraId="5DD3D68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2717" w:type="dxa"/>
          </w:tcPr>
          <w:p w14:paraId="22D95E5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Exemples</w:t>
            </w:r>
          </w:p>
        </w:tc>
        <w:tc>
          <w:tcPr>
            <w:tcW w:w="1842" w:type="dxa"/>
          </w:tcPr>
          <w:p w14:paraId="080622E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354" w:type="dxa"/>
          </w:tcPr>
          <w:p w14:paraId="6E74C656" w14:textId="630D554C" w:rsidR="00732687" w:rsidRPr="008D07D1" w:rsidRDefault="00445480"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0B31B8AD" w14:textId="77777777" w:rsidTr="00201BB5">
        <w:tc>
          <w:tcPr>
            <w:tcW w:w="1970" w:type="dxa"/>
          </w:tcPr>
          <w:p w14:paraId="7246347D" w14:textId="3764655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idRetraitFaçadeHauteur</w:t>
            </w:r>
            <w:proofErr w:type="spellEnd"/>
          </w:p>
        </w:tc>
        <w:tc>
          <w:tcPr>
            <w:tcW w:w="1971" w:type="dxa"/>
          </w:tcPr>
          <w:p w14:paraId="0A58A097" w14:textId="2C9E845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la contrainte s’appliquant</w:t>
            </w:r>
          </w:p>
        </w:tc>
        <w:tc>
          <w:tcPr>
            <w:tcW w:w="2717" w:type="dxa"/>
          </w:tcPr>
          <w:p w14:paraId="05157A08" w14:textId="21908DDA"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44712_PLU_20041103/reglement/UE/UE2/contenu02/regle01/ct02/retraitfaçadehauteur01</w:t>
            </w:r>
          </w:p>
        </w:tc>
        <w:tc>
          <w:tcPr>
            <w:tcW w:w="1842" w:type="dxa"/>
          </w:tcPr>
          <w:p w14:paraId="23F728B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354" w:type="dxa"/>
          </w:tcPr>
          <w:p w14:paraId="5BE2144D" w14:textId="7545537F"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2698B834" w14:textId="77777777" w:rsidTr="00201BB5">
        <w:tc>
          <w:tcPr>
            <w:tcW w:w="1970" w:type="dxa"/>
          </w:tcPr>
          <w:p w14:paraId="0D866B2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1971" w:type="dxa"/>
          </w:tcPr>
          <w:p w14:paraId="78C8F09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contrainte s’appliquant.</w:t>
            </w:r>
          </w:p>
        </w:tc>
        <w:tc>
          <w:tcPr>
            <w:tcW w:w="2717" w:type="dxa"/>
          </w:tcPr>
          <w:p w14:paraId="4FC2804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szCs w:val="22"/>
              </w:rPr>
              <w:t>Le retrait est de 10m en fonction de la hauteur des façades</w:t>
            </w:r>
          </w:p>
        </w:tc>
        <w:tc>
          <w:tcPr>
            <w:tcW w:w="1842" w:type="dxa"/>
          </w:tcPr>
          <w:p w14:paraId="73C0499B"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32D4BE63" w14:textId="642C3F2A"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03122E4F" w14:textId="77777777" w:rsidTr="00201BB5">
        <w:tc>
          <w:tcPr>
            <w:tcW w:w="1970" w:type="dxa"/>
          </w:tcPr>
          <w:p w14:paraId="4BDF6D5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971" w:type="dxa"/>
          </w:tcPr>
          <w:p w14:paraId="55739E1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Catégorie de la contrainte s’appliquant.</w:t>
            </w:r>
          </w:p>
        </w:tc>
        <w:tc>
          <w:tcPr>
            <w:tcW w:w="2717" w:type="dxa"/>
          </w:tcPr>
          <w:p w14:paraId="4F85BF1D"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RetraitFacadeHauteur</w:t>
            </w:r>
            <w:proofErr w:type="spellEnd"/>
          </w:p>
        </w:tc>
        <w:tc>
          <w:tcPr>
            <w:tcW w:w="1842" w:type="dxa"/>
          </w:tcPr>
          <w:p w14:paraId="590189AF"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2B0BE9B9" w14:textId="1B8CAFB4"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w:t>
            </w:r>
          </w:p>
        </w:tc>
      </w:tr>
      <w:tr w:rsidR="00732687" w:rsidRPr="008D07D1" w14:paraId="685ADB96" w14:textId="77777777" w:rsidTr="00201BB5">
        <w:tc>
          <w:tcPr>
            <w:tcW w:w="1970" w:type="dxa"/>
          </w:tcPr>
          <w:p w14:paraId="6B8746D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1971" w:type="dxa"/>
          </w:tcPr>
          <w:p w14:paraId="3FB5A48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Permet d’ajouter un commentaire pour les situations qui ne sont pas concernées par les contraintes décrites</w:t>
            </w:r>
          </w:p>
        </w:tc>
        <w:tc>
          <w:tcPr>
            <w:tcW w:w="2717" w:type="dxa"/>
          </w:tcPr>
          <w:p w14:paraId="3675107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rPr>
              <w:t>Lorsque deux façades sont en vis-à-vis et que chacune d’elles est aveugle ou munie que d’ouvertures mineures (fenestrons* par exemple), l’article 8a ne s’impose pas.</w:t>
            </w:r>
          </w:p>
        </w:tc>
        <w:tc>
          <w:tcPr>
            <w:tcW w:w="1842" w:type="dxa"/>
          </w:tcPr>
          <w:p w14:paraId="4405FED3"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350DAAB6" w14:textId="6E79DA48"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78DACBEB" w14:textId="77777777" w:rsidTr="00201BB5">
        <w:tc>
          <w:tcPr>
            <w:tcW w:w="1970" w:type="dxa"/>
          </w:tcPr>
          <w:p w14:paraId="00A6F0AC" w14:textId="10BFF842" w:rsidR="00732687" w:rsidRPr="008D07D1" w:rsidRDefault="00445480"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nature</w:t>
            </w:r>
          </w:p>
        </w:tc>
        <w:tc>
          <w:tcPr>
            <w:tcW w:w="1971" w:type="dxa"/>
          </w:tcPr>
          <w:p w14:paraId="1F6BAE8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Caractérise quelles façades sont concernées</w:t>
            </w:r>
          </w:p>
        </w:tc>
        <w:tc>
          <w:tcPr>
            <w:tcW w:w="2717" w:type="dxa"/>
          </w:tcPr>
          <w:p w14:paraId="01136C28"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avecVue</w:t>
            </w:r>
            <w:proofErr w:type="spellEnd"/>
          </w:p>
        </w:tc>
        <w:tc>
          <w:tcPr>
            <w:tcW w:w="1842" w:type="dxa"/>
          </w:tcPr>
          <w:p w14:paraId="6128E3DA" w14:textId="50F05D5D" w:rsidR="00732687" w:rsidRPr="008D07D1" w:rsidRDefault="00445480"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w:t>
            </w:r>
            <w:r w:rsidR="007B52A5" w:rsidRPr="008D07D1">
              <w:rPr>
                <w:rFonts w:ascii="Arial" w:hAnsi="Arial" w:cs="Arial"/>
                <w:color w:val="000000" w:themeColor="text1"/>
                <w:szCs w:val="22"/>
              </w:rPr>
              <w:t>numération « </w:t>
            </w:r>
            <w:proofErr w:type="spellStart"/>
            <w:r w:rsidR="007B52A5" w:rsidRPr="008D07D1">
              <w:rPr>
                <w:rFonts w:ascii="Arial" w:hAnsi="Arial" w:cs="Arial"/>
                <w:color w:val="000000" w:themeColor="text1"/>
                <w:szCs w:val="22"/>
                <w:u w:val="single"/>
              </w:rPr>
              <w:t>Typefacade</w:t>
            </w:r>
            <w:proofErr w:type="spellEnd"/>
            <w:r w:rsidR="007B52A5" w:rsidRPr="008D07D1">
              <w:rPr>
                <w:rFonts w:ascii="Arial" w:hAnsi="Arial" w:cs="Arial"/>
                <w:color w:val="000000" w:themeColor="text1"/>
                <w:szCs w:val="22"/>
              </w:rPr>
              <w:t> » :</w:t>
            </w:r>
          </w:p>
          <w:p w14:paraId="78BA15EC" w14:textId="751D1618" w:rsidR="00732687" w:rsidRPr="008D07D1" w:rsidRDefault="00445480"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Se référer à la partie </w:t>
            </w:r>
            <w:r w:rsidRPr="008D07D1">
              <w:rPr>
                <w:rFonts w:ascii="Arial" w:hAnsi="Arial" w:cs="Arial"/>
                <w:color w:val="000000" w:themeColor="text1"/>
                <w:szCs w:val="22"/>
              </w:rPr>
              <w:fldChar w:fldCharType="begin"/>
            </w:r>
            <w:r w:rsidRPr="008D07D1">
              <w:rPr>
                <w:rFonts w:ascii="Arial" w:hAnsi="Arial" w:cs="Arial"/>
                <w:color w:val="000000" w:themeColor="text1"/>
                <w:szCs w:val="22"/>
              </w:rPr>
              <w:instrText xml:space="preserve"> REF _Ref172554932 \r \h </w:instrText>
            </w:r>
            <w:r w:rsidRPr="008D07D1">
              <w:rPr>
                <w:rFonts w:ascii="Arial" w:hAnsi="Arial" w:cs="Arial"/>
                <w:color w:val="000000" w:themeColor="text1"/>
                <w:szCs w:val="22"/>
              </w:rPr>
            </w:r>
            <w:r w:rsidR="008D07D1">
              <w:rPr>
                <w:rFonts w:ascii="Arial" w:hAnsi="Arial" w:cs="Arial"/>
                <w:color w:val="000000" w:themeColor="text1"/>
                <w:szCs w:val="22"/>
              </w:rPr>
              <w:instrText xml:space="preserve"> \* MERGEFORMAT </w:instrText>
            </w:r>
            <w:r w:rsidRPr="008D07D1">
              <w:rPr>
                <w:rFonts w:ascii="Arial" w:hAnsi="Arial" w:cs="Arial"/>
                <w:color w:val="000000" w:themeColor="text1"/>
                <w:szCs w:val="22"/>
              </w:rPr>
              <w:fldChar w:fldCharType="separate"/>
            </w:r>
            <w:r w:rsidRPr="008D07D1">
              <w:rPr>
                <w:rFonts w:ascii="Arial" w:hAnsi="Arial" w:cs="Arial"/>
                <w:color w:val="000000" w:themeColor="text1"/>
                <w:szCs w:val="22"/>
              </w:rPr>
              <w:t xml:space="preserve"> 5.3.22 </w:t>
            </w:r>
            <w:r w:rsidRPr="008D07D1">
              <w:rPr>
                <w:rFonts w:ascii="Arial" w:hAnsi="Arial" w:cs="Arial"/>
                <w:color w:val="000000" w:themeColor="text1"/>
                <w:szCs w:val="22"/>
              </w:rPr>
              <w:fldChar w:fldCharType="end"/>
            </w:r>
          </w:p>
        </w:tc>
        <w:tc>
          <w:tcPr>
            <w:tcW w:w="1354" w:type="dxa"/>
          </w:tcPr>
          <w:p w14:paraId="15E7E5C4" w14:textId="7F4400BE" w:rsidR="00732687" w:rsidRPr="008D07D1" w:rsidRDefault="007B52A5" w:rsidP="00276466">
            <w:pPr>
              <w:pStyle w:val="Corpsdetexte"/>
              <w:jc w:val="both"/>
              <w:rPr>
                <w:rFonts w:ascii="Arial" w:hAnsi="Arial" w:cs="Arial"/>
                <w:color w:val="000000" w:themeColor="text1"/>
                <w:szCs w:val="22"/>
                <w:u w:val="single"/>
              </w:rPr>
            </w:pPr>
            <w:r w:rsidRPr="008D07D1">
              <w:rPr>
                <w:rFonts w:ascii="Arial" w:hAnsi="Arial" w:cs="Arial"/>
                <w:color w:val="000000" w:themeColor="text1"/>
                <w:szCs w:val="22"/>
              </w:rPr>
              <w:t>[1-*]</w:t>
            </w:r>
          </w:p>
          <w:p w14:paraId="7C663A62" w14:textId="77777777" w:rsidR="00732687" w:rsidRPr="008D07D1" w:rsidRDefault="00732687" w:rsidP="00276466">
            <w:pPr>
              <w:pStyle w:val="Corpsdetexte"/>
              <w:jc w:val="both"/>
              <w:rPr>
                <w:rFonts w:ascii="Arial" w:hAnsi="Arial" w:cs="Arial"/>
                <w:color w:val="000000" w:themeColor="text1"/>
                <w:szCs w:val="22"/>
              </w:rPr>
            </w:pPr>
          </w:p>
        </w:tc>
      </w:tr>
      <w:tr w:rsidR="00732687" w:rsidRPr="008D07D1" w14:paraId="245DEEBA" w14:textId="77777777" w:rsidTr="00201BB5">
        <w:tc>
          <w:tcPr>
            <w:tcW w:w="1970" w:type="dxa"/>
          </w:tcPr>
          <w:p w14:paraId="7CCDDC3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pente</w:t>
            </w:r>
          </w:p>
        </w:tc>
        <w:tc>
          <w:tcPr>
            <w:tcW w:w="1971" w:type="dxa"/>
          </w:tcPr>
          <w:p w14:paraId="008564AD" w14:textId="46430A3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Angle de la pente</w:t>
            </w:r>
            <w:r w:rsidR="00350B7B">
              <w:rPr>
                <w:rFonts w:ascii="Arial" w:hAnsi="Arial" w:cs="Arial"/>
                <w:color w:val="000000" w:themeColor="text1"/>
                <w:szCs w:val="22"/>
              </w:rPr>
              <w:t xml:space="preserve"> en pourcentage</w:t>
            </w:r>
          </w:p>
        </w:tc>
        <w:tc>
          <w:tcPr>
            <w:tcW w:w="2717" w:type="dxa"/>
          </w:tcPr>
          <w:p w14:paraId="3359E6DC" w14:textId="5E4C809F"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10</w:t>
            </w:r>
          </w:p>
        </w:tc>
        <w:tc>
          <w:tcPr>
            <w:tcW w:w="1842" w:type="dxa"/>
          </w:tcPr>
          <w:p w14:paraId="1AFA656C" w14:textId="1492C3A8" w:rsidR="00732687" w:rsidRPr="008D07D1" w:rsidRDefault="00350B7B"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131193C0" w14:textId="005819B1" w:rsidR="00732687" w:rsidRPr="008D07D1" w:rsidRDefault="007B52A5" w:rsidP="00276466">
            <w:pPr>
              <w:pStyle w:val="Corpsdetexte"/>
              <w:jc w:val="both"/>
              <w:rPr>
                <w:rFonts w:ascii="Arial" w:hAnsi="Arial" w:cs="Arial"/>
                <w:color w:val="000000" w:themeColor="text1"/>
                <w:szCs w:val="22"/>
                <w:u w:val="single"/>
              </w:rPr>
            </w:pPr>
            <w:r w:rsidRPr="008D07D1">
              <w:rPr>
                <w:rFonts w:ascii="Arial" w:hAnsi="Arial" w:cs="Arial"/>
                <w:color w:val="000000" w:themeColor="text1"/>
                <w:szCs w:val="22"/>
              </w:rPr>
              <w:t>[1-1]</w:t>
            </w:r>
          </w:p>
        </w:tc>
      </w:tr>
      <w:tr w:rsidR="00732687" w:rsidRPr="008D07D1" w14:paraId="7F2473E5" w14:textId="77777777" w:rsidTr="00201BB5">
        <w:tc>
          <w:tcPr>
            <w:tcW w:w="1970" w:type="dxa"/>
          </w:tcPr>
          <w:p w14:paraId="429C19B8"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retraitMin</w:t>
            </w:r>
            <w:proofErr w:type="spellEnd"/>
          </w:p>
        </w:tc>
        <w:tc>
          <w:tcPr>
            <w:tcW w:w="1971" w:type="dxa"/>
          </w:tcPr>
          <w:p w14:paraId="79937641" w14:textId="04ED3F9D"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Retrait minimum à respecter</w:t>
            </w:r>
            <w:r w:rsidR="00201BB5" w:rsidRPr="008D07D1">
              <w:rPr>
                <w:rFonts w:ascii="Arial" w:hAnsi="Arial" w:cs="Arial"/>
                <w:color w:val="000000" w:themeColor="text1"/>
                <w:szCs w:val="22"/>
              </w:rPr>
              <w:t xml:space="preserve"> en mètres</w:t>
            </w:r>
          </w:p>
        </w:tc>
        <w:tc>
          <w:tcPr>
            <w:tcW w:w="2717" w:type="dxa"/>
          </w:tcPr>
          <w:p w14:paraId="292C8C02" w14:textId="4DD1E74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5</w:t>
            </w:r>
          </w:p>
        </w:tc>
        <w:tc>
          <w:tcPr>
            <w:tcW w:w="1842" w:type="dxa"/>
          </w:tcPr>
          <w:p w14:paraId="2D03EDE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354" w:type="dxa"/>
          </w:tcPr>
          <w:p w14:paraId="0AC9EA0C" w14:textId="311D55D4" w:rsidR="00732687" w:rsidRPr="008D07D1" w:rsidRDefault="007B52A5" w:rsidP="00276466">
            <w:pPr>
              <w:pStyle w:val="Corpsdetexte"/>
              <w:jc w:val="both"/>
              <w:rPr>
                <w:rFonts w:ascii="Arial" w:hAnsi="Arial" w:cs="Arial"/>
                <w:color w:val="000000" w:themeColor="text1"/>
                <w:szCs w:val="22"/>
                <w:u w:val="single"/>
              </w:rPr>
            </w:pPr>
            <w:r w:rsidRPr="008D07D1">
              <w:rPr>
                <w:rFonts w:ascii="Arial" w:hAnsi="Arial" w:cs="Arial"/>
                <w:color w:val="000000" w:themeColor="text1"/>
                <w:szCs w:val="22"/>
              </w:rPr>
              <w:t>[1-1]</w:t>
            </w:r>
          </w:p>
        </w:tc>
      </w:tr>
    </w:tbl>
    <w:p w14:paraId="347F1878" w14:textId="77777777" w:rsidR="00732687" w:rsidRPr="008D07D1" w:rsidRDefault="00732687" w:rsidP="00276466">
      <w:pPr>
        <w:pStyle w:val="Corpsdetexte"/>
        <w:jc w:val="both"/>
        <w:rPr>
          <w:rFonts w:ascii="Arial" w:hAnsi="Arial" w:cs="Arial"/>
          <w:color w:val="000000" w:themeColor="text1"/>
          <w:szCs w:val="22"/>
        </w:rPr>
      </w:pPr>
    </w:p>
    <w:p w14:paraId="0ADA8C3D" w14:textId="77777777" w:rsidR="00732687" w:rsidRPr="008D07D1" w:rsidRDefault="00732687" w:rsidP="00276466">
      <w:pPr>
        <w:pStyle w:val="Corpsdetexte"/>
        <w:jc w:val="both"/>
        <w:rPr>
          <w:rFonts w:ascii="Arial" w:hAnsi="Arial" w:cs="Arial"/>
          <w:color w:val="000000" w:themeColor="text1"/>
          <w:szCs w:val="22"/>
        </w:rPr>
      </w:pPr>
    </w:p>
    <w:p w14:paraId="7D42AF10" w14:textId="77777777" w:rsidR="00732687" w:rsidRPr="008D07D1" w:rsidRDefault="007B52A5" w:rsidP="00276466">
      <w:pPr>
        <w:pStyle w:val="Titre3"/>
        <w:numPr>
          <w:ilvl w:val="2"/>
          <w:numId w:val="15"/>
        </w:numPr>
        <w:jc w:val="both"/>
        <w:rPr>
          <w:rFonts w:ascii="Arial" w:hAnsi="Arial" w:cs="Arial"/>
        </w:rPr>
      </w:pPr>
      <w:bookmarkStart w:id="202" w:name="_Toc164181838"/>
      <w:bookmarkStart w:id="203" w:name="_Toc174032965"/>
      <w:r w:rsidRPr="008D07D1">
        <w:rPr>
          <w:rFonts w:ascii="Arial" w:hAnsi="Arial" w:cs="Arial"/>
        </w:rPr>
        <w:t xml:space="preserve">Classe </w:t>
      </w:r>
      <w:bookmarkEnd w:id="202"/>
      <w:r w:rsidRPr="008D07D1">
        <w:rPr>
          <w:rFonts w:ascii="Arial" w:hAnsi="Arial" w:cs="Arial"/>
        </w:rPr>
        <w:t>Interdiction</w:t>
      </w:r>
      <w:bookmarkEnd w:id="203"/>
    </w:p>
    <w:p w14:paraId="0242EDC8" w14:textId="77777777" w:rsidR="00732687" w:rsidRPr="008D07D1" w:rsidRDefault="00732687" w:rsidP="00276466">
      <w:pPr>
        <w:pStyle w:val="Corpsdetexte"/>
        <w:jc w:val="both"/>
        <w:rPr>
          <w:rFonts w:ascii="Arial" w:hAnsi="Arial" w:cs="Arial"/>
          <w:color w:val="000000" w:themeColor="text1"/>
          <w:szCs w:val="22"/>
        </w:rPr>
      </w:pPr>
    </w:p>
    <w:p w14:paraId="5CA8B39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Cette classe permet de définir les interdictions liées aux contraintes, par exemple, sur le type de bâtiment) vise à interdire la construction. </w:t>
      </w:r>
    </w:p>
    <w:p w14:paraId="4EFED94A" w14:textId="77777777"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 xml:space="preserve">Cette classe est associée avec la classe Contrainte avec un lien de d’héritage. Elles héritent de l’ensemble des attributs de la classe </w:t>
      </w:r>
      <w:proofErr w:type="spellStart"/>
      <w:r w:rsidRPr="008D07D1">
        <w:rPr>
          <w:rFonts w:ascii="Arial" w:hAnsi="Arial" w:cs="Arial"/>
          <w:color w:val="000000" w:themeColor="text1"/>
          <w:sz w:val="22"/>
          <w:szCs w:val="22"/>
        </w:rPr>
        <w:t>RetraitAlignement</w:t>
      </w:r>
      <w:proofErr w:type="spellEnd"/>
      <w:r w:rsidRPr="008D07D1">
        <w:rPr>
          <w:rFonts w:ascii="Arial" w:hAnsi="Arial" w:cs="Arial"/>
          <w:color w:val="000000" w:themeColor="text1"/>
          <w:sz w:val="22"/>
          <w:szCs w:val="22"/>
        </w:rPr>
        <w:t>.</w:t>
      </w:r>
    </w:p>
    <w:p w14:paraId="21E2BB29" w14:textId="77777777" w:rsidR="00732687" w:rsidRPr="008D07D1" w:rsidRDefault="00732687" w:rsidP="00276466">
      <w:pPr>
        <w:pStyle w:val="Titre3mod"/>
        <w:jc w:val="both"/>
        <w:rPr>
          <w:rFonts w:ascii="Arial" w:hAnsi="Arial" w:cs="Arial"/>
          <w:color w:val="000000" w:themeColor="text1"/>
          <w:sz w:val="22"/>
          <w:szCs w:val="22"/>
        </w:rPr>
      </w:pPr>
    </w:p>
    <w:tbl>
      <w:tblPr>
        <w:tblStyle w:val="Grilledutableau"/>
        <w:tblW w:w="9854" w:type="dxa"/>
        <w:tblLayout w:type="fixed"/>
        <w:tblLook w:val="04A0" w:firstRow="1" w:lastRow="0" w:firstColumn="1" w:lastColumn="0" w:noHBand="0" w:noVBand="1"/>
      </w:tblPr>
      <w:tblGrid>
        <w:gridCol w:w="1970"/>
        <w:gridCol w:w="1971"/>
        <w:gridCol w:w="2428"/>
        <w:gridCol w:w="1990"/>
        <w:gridCol w:w="1495"/>
      </w:tblGrid>
      <w:tr w:rsidR="00732687" w:rsidRPr="008D07D1" w14:paraId="421A0D8B" w14:textId="77777777">
        <w:tc>
          <w:tcPr>
            <w:tcW w:w="9854" w:type="dxa"/>
            <w:gridSpan w:val="5"/>
          </w:tcPr>
          <w:p w14:paraId="1232CE1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table : Interdiction</w:t>
            </w:r>
          </w:p>
        </w:tc>
      </w:tr>
      <w:tr w:rsidR="00732687" w:rsidRPr="008D07D1" w14:paraId="4D0E8AB4" w14:textId="77777777">
        <w:tc>
          <w:tcPr>
            <w:tcW w:w="9854" w:type="dxa"/>
            <w:gridSpan w:val="5"/>
          </w:tcPr>
          <w:p w14:paraId="7C86739F" w14:textId="77777777"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Ensemble des interdictions réglementaires pouvant impacter la constructibilité</w:t>
            </w:r>
          </w:p>
        </w:tc>
      </w:tr>
      <w:tr w:rsidR="00732687" w:rsidRPr="008D07D1" w14:paraId="22B17EAA" w14:textId="77777777">
        <w:tc>
          <w:tcPr>
            <w:tcW w:w="1970" w:type="dxa"/>
          </w:tcPr>
          <w:p w14:paraId="41EC039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1971" w:type="dxa"/>
          </w:tcPr>
          <w:p w14:paraId="1653914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2428" w:type="dxa"/>
          </w:tcPr>
          <w:p w14:paraId="1EF9123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Exemples</w:t>
            </w:r>
          </w:p>
        </w:tc>
        <w:tc>
          <w:tcPr>
            <w:tcW w:w="1990" w:type="dxa"/>
          </w:tcPr>
          <w:p w14:paraId="543C44A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495" w:type="dxa"/>
          </w:tcPr>
          <w:p w14:paraId="2723C7B7" w14:textId="1601FEA7" w:rsidR="00732687" w:rsidRPr="008D07D1" w:rsidRDefault="00CC2A12"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4A6C4539" w14:textId="77777777">
        <w:tc>
          <w:tcPr>
            <w:tcW w:w="1970" w:type="dxa"/>
          </w:tcPr>
          <w:p w14:paraId="0E5508AB"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idInterdiction</w:t>
            </w:r>
            <w:proofErr w:type="spellEnd"/>
          </w:p>
        </w:tc>
        <w:tc>
          <w:tcPr>
            <w:tcW w:w="1971" w:type="dxa"/>
          </w:tcPr>
          <w:p w14:paraId="6F3A317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l’interdiction ou de l’autorisation s’appliquant.</w:t>
            </w:r>
          </w:p>
        </w:tc>
        <w:tc>
          <w:tcPr>
            <w:tcW w:w="2428" w:type="dxa"/>
          </w:tcPr>
          <w:p w14:paraId="26891FB7" w14:textId="53DA61BE"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44712_PLU_20041103/</w:t>
            </w:r>
            <w:proofErr w:type="spellStart"/>
            <w:r w:rsidRPr="008D07D1">
              <w:rPr>
                <w:rFonts w:ascii="Arial" w:hAnsi="Arial" w:cs="Arial"/>
                <w:color w:val="000000" w:themeColor="text1"/>
                <w:szCs w:val="22"/>
              </w:rPr>
              <w:t>reglement</w:t>
            </w:r>
            <w:proofErr w:type="spellEnd"/>
            <w:r w:rsidRPr="008D07D1">
              <w:rPr>
                <w:rFonts w:ascii="Arial" w:hAnsi="Arial" w:cs="Arial"/>
                <w:color w:val="000000" w:themeColor="text1"/>
                <w:szCs w:val="22"/>
              </w:rPr>
              <w:t>/UE/UE2/contenu02/regle01/ct02/i</w:t>
            </w:r>
            <w:r w:rsidR="00201BB5" w:rsidRPr="008D07D1">
              <w:rPr>
                <w:rFonts w:ascii="Arial" w:hAnsi="Arial" w:cs="Arial"/>
                <w:color w:val="000000" w:themeColor="text1"/>
                <w:szCs w:val="22"/>
              </w:rPr>
              <w:t>td</w:t>
            </w:r>
            <w:r w:rsidRPr="008D07D1">
              <w:rPr>
                <w:rFonts w:ascii="Arial" w:hAnsi="Arial" w:cs="Arial"/>
                <w:color w:val="000000" w:themeColor="text1"/>
                <w:szCs w:val="22"/>
              </w:rPr>
              <w:t>01</w:t>
            </w:r>
          </w:p>
          <w:p w14:paraId="759275D6" w14:textId="77777777" w:rsidR="00732687" w:rsidRPr="008D07D1" w:rsidRDefault="00732687" w:rsidP="00276466">
            <w:pPr>
              <w:pStyle w:val="Corpsdetexte"/>
              <w:jc w:val="both"/>
              <w:rPr>
                <w:rFonts w:ascii="Arial" w:hAnsi="Arial" w:cs="Arial"/>
                <w:color w:val="000000" w:themeColor="text1"/>
                <w:szCs w:val="22"/>
              </w:rPr>
            </w:pPr>
          </w:p>
        </w:tc>
        <w:tc>
          <w:tcPr>
            <w:tcW w:w="1990" w:type="dxa"/>
          </w:tcPr>
          <w:p w14:paraId="0EBF821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495" w:type="dxa"/>
          </w:tcPr>
          <w:p w14:paraId="63EE5CD5" w14:textId="45E50FDA"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576709B7" w14:textId="77777777">
        <w:tc>
          <w:tcPr>
            <w:tcW w:w="1970" w:type="dxa"/>
          </w:tcPr>
          <w:p w14:paraId="36A8807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1971" w:type="dxa"/>
          </w:tcPr>
          <w:p w14:paraId="7955FAA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l’interdiction</w:t>
            </w:r>
          </w:p>
        </w:tc>
        <w:tc>
          <w:tcPr>
            <w:tcW w:w="2428" w:type="dxa"/>
          </w:tcPr>
          <w:p w14:paraId="727D97D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Interdiction de ...</w:t>
            </w:r>
          </w:p>
        </w:tc>
        <w:tc>
          <w:tcPr>
            <w:tcW w:w="1990" w:type="dxa"/>
          </w:tcPr>
          <w:p w14:paraId="5736A503"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495" w:type="dxa"/>
          </w:tcPr>
          <w:p w14:paraId="66654DD0" w14:textId="11CBB3EB"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3C5BA772" w14:textId="77777777">
        <w:tc>
          <w:tcPr>
            <w:tcW w:w="1970" w:type="dxa"/>
          </w:tcPr>
          <w:p w14:paraId="26EC939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971" w:type="dxa"/>
          </w:tcPr>
          <w:p w14:paraId="5CE5CC3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Catégorie de la contrainte s’appliquant.</w:t>
            </w:r>
          </w:p>
        </w:tc>
        <w:tc>
          <w:tcPr>
            <w:tcW w:w="2428" w:type="dxa"/>
          </w:tcPr>
          <w:p w14:paraId="76D8FA3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Interdiction</w:t>
            </w:r>
          </w:p>
        </w:tc>
        <w:tc>
          <w:tcPr>
            <w:tcW w:w="1990" w:type="dxa"/>
          </w:tcPr>
          <w:p w14:paraId="7D047A81"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495" w:type="dxa"/>
          </w:tcPr>
          <w:p w14:paraId="2FDC9562" w14:textId="0489DF6D"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68B9771A" w14:textId="77777777">
        <w:tc>
          <w:tcPr>
            <w:tcW w:w="1970" w:type="dxa"/>
          </w:tcPr>
          <w:p w14:paraId="233387E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1971" w:type="dxa"/>
          </w:tcPr>
          <w:p w14:paraId="0AF140F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Permet d’ajouter un commentaire pour les situations qui ne sont pas concernées par les contraintes décrites</w:t>
            </w:r>
          </w:p>
        </w:tc>
        <w:tc>
          <w:tcPr>
            <w:tcW w:w="2428" w:type="dxa"/>
          </w:tcPr>
          <w:p w14:paraId="64564FB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rPr>
              <w:t>Les constructions de la destination « Habitation » sont interdites</w:t>
            </w:r>
          </w:p>
        </w:tc>
        <w:tc>
          <w:tcPr>
            <w:tcW w:w="1990" w:type="dxa"/>
          </w:tcPr>
          <w:p w14:paraId="5E3C4531"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495" w:type="dxa"/>
          </w:tcPr>
          <w:p w14:paraId="4937475C" w14:textId="7EEEE568"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77E4CF03" w14:textId="77777777">
        <w:tc>
          <w:tcPr>
            <w:tcW w:w="1970" w:type="dxa"/>
          </w:tcPr>
          <w:p w14:paraId="2E1B02C1" w14:textId="2FD96414"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exist</w:t>
            </w:r>
            <w:r w:rsidR="001C66CC" w:rsidRPr="008D07D1">
              <w:rPr>
                <w:rFonts w:ascii="Arial" w:hAnsi="Arial" w:cs="Arial"/>
                <w:color w:val="000000" w:themeColor="text1"/>
                <w:szCs w:val="22"/>
              </w:rPr>
              <w:t>e</w:t>
            </w:r>
            <w:r w:rsidRPr="008D07D1">
              <w:rPr>
                <w:rFonts w:ascii="Arial" w:hAnsi="Arial" w:cs="Arial"/>
                <w:color w:val="000000" w:themeColor="text1"/>
                <w:szCs w:val="22"/>
              </w:rPr>
              <w:t>Reserve</w:t>
            </w:r>
            <w:proofErr w:type="spellEnd"/>
          </w:p>
        </w:tc>
        <w:tc>
          <w:tcPr>
            <w:tcW w:w="1971" w:type="dxa"/>
          </w:tcPr>
          <w:p w14:paraId="5D45659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 l’existence ou non d’une réserve</w:t>
            </w:r>
          </w:p>
        </w:tc>
        <w:tc>
          <w:tcPr>
            <w:tcW w:w="2428" w:type="dxa"/>
          </w:tcPr>
          <w:p w14:paraId="4A56B2D6" w14:textId="77777777" w:rsidR="00732687" w:rsidRPr="008D07D1" w:rsidRDefault="007B52A5" w:rsidP="00276466">
            <w:pPr>
              <w:pStyle w:val="Corpsdetexte"/>
              <w:jc w:val="both"/>
              <w:rPr>
                <w:rFonts w:ascii="Arial" w:hAnsi="Arial" w:cs="Arial"/>
              </w:rPr>
            </w:pPr>
            <w:r w:rsidRPr="008D07D1">
              <w:rPr>
                <w:rFonts w:ascii="Arial" w:hAnsi="Arial" w:cs="Arial"/>
              </w:rPr>
              <w:t>oui</w:t>
            </w:r>
          </w:p>
        </w:tc>
        <w:tc>
          <w:tcPr>
            <w:tcW w:w="1990" w:type="dxa"/>
          </w:tcPr>
          <w:p w14:paraId="7B178DEF" w14:textId="14FA01BF" w:rsidR="00732687" w:rsidRPr="008D07D1" w:rsidRDefault="001E48BF"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Boolean</w:t>
            </w:r>
            <w:r w:rsidR="007B52A5" w:rsidRPr="008D07D1">
              <w:rPr>
                <w:rFonts w:ascii="Arial" w:hAnsi="Arial" w:cs="Arial"/>
                <w:color w:val="000000" w:themeColor="text1"/>
                <w:szCs w:val="22"/>
              </w:rPr>
              <w:t xml:space="preserve"> (oui/non)</w:t>
            </w:r>
          </w:p>
        </w:tc>
        <w:tc>
          <w:tcPr>
            <w:tcW w:w="1495" w:type="dxa"/>
          </w:tcPr>
          <w:p w14:paraId="51AD13FE" w14:textId="167521F3"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7EAD8245" w14:textId="77777777">
        <w:tc>
          <w:tcPr>
            <w:tcW w:w="1970" w:type="dxa"/>
          </w:tcPr>
          <w:p w14:paraId="1FE69AD5"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reserve</w:t>
            </w:r>
            <w:proofErr w:type="spellEnd"/>
          </w:p>
        </w:tc>
        <w:tc>
          <w:tcPr>
            <w:tcW w:w="1971" w:type="dxa"/>
          </w:tcPr>
          <w:p w14:paraId="6CCE90D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Permet de renseigner la réserve en question si besoin est.</w:t>
            </w:r>
          </w:p>
        </w:tc>
        <w:tc>
          <w:tcPr>
            <w:tcW w:w="2428" w:type="dxa"/>
          </w:tcPr>
          <w:p w14:paraId="4B97F33B" w14:textId="77777777" w:rsidR="00732687" w:rsidRPr="008D07D1" w:rsidRDefault="007B52A5" w:rsidP="00276466">
            <w:pPr>
              <w:pStyle w:val="Corpsdetexte"/>
              <w:jc w:val="both"/>
              <w:rPr>
                <w:rFonts w:ascii="Arial" w:hAnsi="Arial" w:cs="Arial"/>
              </w:rPr>
            </w:pPr>
            <w:r w:rsidRPr="008D07D1">
              <w:rPr>
                <w:rFonts w:ascii="Arial" w:hAnsi="Arial" w:cs="Arial"/>
              </w:rPr>
              <w:t>Ne pas provoquer de nuisances aux habitations implantées sur les terrains limitrophes.</w:t>
            </w:r>
          </w:p>
        </w:tc>
        <w:tc>
          <w:tcPr>
            <w:tcW w:w="1990" w:type="dxa"/>
          </w:tcPr>
          <w:p w14:paraId="1F5AF7FA"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495" w:type="dxa"/>
          </w:tcPr>
          <w:p w14:paraId="7FE7E79E" w14:textId="26A42146"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bl>
    <w:p w14:paraId="616B843B" w14:textId="77777777" w:rsidR="00732687" w:rsidRPr="008D07D1" w:rsidRDefault="00732687" w:rsidP="00276466">
      <w:pPr>
        <w:pStyle w:val="Corpsdetexte"/>
        <w:jc w:val="both"/>
        <w:rPr>
          <w:rFonts w:ascii="Arial" w:hAnsi="Arial" w:cs="Arial"/>
          <w:color w:val="000000" w:themeColor="text1"/>
          <w:szCs w:val="22"/>
        </w:rPr>
      </w:pPr>
    </w:p>
    <w:p w14:paraId="74BCAC50" w14:textId="527B992B" w:rsidR="00732687" w:rsidRPr="008D07D1" w:rsidRDefault="007B52A5" w:rsidP="00276466">
      <w:pPr>
        <w:pStyle w:val="Titre3"/>
        <w:numPr>
          <w:ilvl w:val="2"/>
          <w:numId w:val="15"/>
        </w:numPr>
        <w:jc w:val="both"/>
        <w:rPr>
          <w:rFonts w:ascii="Arial" w:hAnsi="Arial" w:cs="Arial"/>
        </w:rPr>
      </w:pPr>
      <w:bookmarkStart w:id="204" w:name="_Toc174032966"/>
      <w:r w:rsidRPr="008D07D1">
        <w:rPr>
          <w:rFonts w:ascii="Arial" w:hAnsi="Arial" w:cs="Arial"/>
        </w:rPr>
        <w:t>Classe Autorisation</w:t>
      </w:r>
      <w:bookmarkEnd w:id="204"/>
    </w:p>
    <w:p w14:paraId="052B73F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Cette classe permet de définir les autorisations liées aux « contraintes », par exemple, sur le type de bâtiment) elle peut viser à autoriser la construction. </w:t>
      </w:r>
    </w:p>
    <w:p w14:paraId="6F0BE08E" w14:textId="5617A01E"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 xml:space="preserve">Cette classe est associée à la classe Contrainte avec un lien d’héritage. Elle hérite de l’ensemble des attributs de la classe </w:t>
      </w:r>
      <w:r w:rsidR="00B4521B" w:rsidRPr="008D07D1">
        <w:rPr>
          <w:rFonts w:ascii="Arial" w:hAnsi="Arial" w:cs="Arial"/>
          <w:color w:val="000000" w:themeColor="text1"/>
          <w:sz w:val="22"/>
          <w:szCs w:val="22"/>
        </w:rPr>
        <w:t>Contrainte</w:t>
      </w:r>
      <w:r w:rsidRPr="008D07D1">
        <w:rPr>
          <w:rFonts w:ascii="Arial" w:hAnsi="Arial" w:cs="Arial"/>
          <w:color w:val="000000" w:themeColor="text1"/>
          <w:sz w:val="22"/>
          <w:szCs w:val="22"/>
        </w:rPr>
        <w:t>.</w:t>
      </w:r>
    </w:p>
    <w:tbl>
      <w:tblPr>
        <w:tblStyle w:val="Grilledutableau"/>
        <w:tblW w:w="9854" w:type="dxa"/>
        <w:tblLayout w:type="fixed"/>
        <w:tblLook w:val="04A0" w:firstRow="1" w:lastRow="0" w:firstColumn="1" w:lastColumn="0" w:noHBand="0" w:noVBand="1"/>
      </w:tblPr>
      <w:tblGrid>
        <w:gridCol w:w="1970"/>
        <w:gridCol w:w="1971"/>
        <w:gridCol w:w="2717"/>
        <w:gridCol w:w="1842"/>
        <w:gridCol w:w="1354"/>
      </w:tblGrid>
      <w:tr w:rsidR="00732687" w:rsidRPr="008D07D1" w14:paraId="2A86AFC2" w14:textId="77777777">
        <w:tc>
          <w:tcPr>
            <w:tcW w:w="9854" w:type="dxa"/>
            <w:gridSpan w:val="5"/>
          </w:tcPr>
          <w:p w14:paraId="1FA57BA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table : Autorisation</w:t>
            </w:r>
          </w:p>
        </w:tc>
      </w:tr>
      <w:tr w:rsidR="00732687" w:rsidRPr="008D07D1" w14:paraId="13C47554" w14:textId="77777777">
        <w:tc>
          <w:tcPr>
            <w:tcW w:w="9854" w:type="dxa"/>
            <w:gridSpan w:val="5"/>
          </w:tcPr>
          <w:p w14:paraId="0C116E63" w14:textId="6366742A" w:rsidR="00732687" w:rsidRPr="008D07D1" w:rsidRDefault="007B52A5"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Ensemble des autorisations réglementaires pouvant impacter la constructibilité</w:t>
            </w:r>
          </w:p>
        </w:tc>
      </w:tr>
      <w:tr w:rsidR="00732687" w:rsidRPr="008D07D1" w14:paraId="21EB95D6" w14:textId="77777777" w:rsidTr="001942E3">
        <w:tc>
          <w:tcPr>
            <w:tcW w:w="1970" w:type="dxa"/>
          </w:tcPr>
          <w:p w14:paraId="72D5D52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1971" w:type="dxa"/>
          </w:tcPr>
          <w:p w14:paraId="1060325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2717" w:type="dxa"/>
          </w:tcPr>
          <w:p w14:paraId="5578B59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Exemples</w:t>
            </w:r>
          </w:p>
        </w:tc>
        <w:tc>
          <w:tcPr>
            <w:tcW w:w="1842" w:type="dxa"/>
          </w:tcPr>
          <w:p w14:paraId="12DAFDE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354" w:type="dxa"/>
          </w:tcPr>
          <w:p w14:paraId="764A7807" w14:textId="25335906" w:rsidR="00732687" w:rsidRPr="008D07D1" w:rsidRDefault="00B94597"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776C3660" w14:textId="77777777" w:rsidTr="001942E3">
        <w:tc>
          <w:tcPr>
            <w:tcW w:w="1970" w:type="dxa"/>
          </w:tcPr>
          <w:p w14:paraId="65DFFECB" w14:textId="6C836438"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idAutorisation</w:t>
            </w:r>
            <w:proofErr w:type="spellEnd"/>
          </w:p>
        </w:tc>
        <w:tc>
          <w:tcPr>
            <w:tcW w:w="1971" w:type="dxa"/>
          </w:tcPr>
          <w:p w14:paraId="5D3E999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l’interdiction ou de l’autorisation s’appliquant.</w:t>
            </w:r>
          </w:p>
        </w:tc>
        <w:tc>
          <w:tcPr>
            <w:tcW w:w="2717" w:type="dxa"/>
          </w:tcPr>
          <w:p w14:paraId="459752FB" w14:textId="78B5BD7F"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44712_PLU_20041103/</w:t>
            </w:r>
            <w:proofErr w:type="spellStart"/>
            <w:r w:rsidRPr="008D07D1">
              <w:rPr>
                <w:rFonts w:ascii="Arial" w:hAnsi="Arial" w:cs="Arial"/>
                <w:color w:val="000000" w:themeColor="text1"/>
                <w:szCs w:val="22"/>
              </w:rPr>
              <w:t>reglement</w:t>
            </w:r>
            <w:proofErr w:type="spellEnd"/>
            <w:r w:rsidRPr="008D07D1">
              <w:rPr>
                <w:rFonts w:ascii="Arial" w:hAnsi="Arial" w:cs="Arial"/>
                <w:color w:val="000000" w:themeColor="text1"/>
                <w:szCs w:val="22"/>
              </w:rPr>
              <w:t>/UE/UE2/contenu02/regle01/ct02/a</w:t>
            </w:r>
            <w:r w:rsidR="00201BB5" w:rsidRPr="008D07D1">
              <w:rPr>
                <w:rFonts w:ascii="Arial" w:hAnsi="Arial" w:cs="Arial"/>
                <w:color w:val="000000" w:themeColor="text1"/>
                <w:szCs w:val="22"/>
              </w:rPr>
              <w:t>tn</w:t>
            </w:r>
            <w:r w:rsidRPr="008D07D1">
              <w:rPr>
                <w:rFonts w:ascii="Arial" w:hAnsi="Arial" w:cs="Arial"/>
                <w:color w:val="000000" w:themeColor="text1"/>
                <w:szCs w:val="22"/>
              </w:rPr>
              <w:t>01</w:t>
            </w:r>
          </w:p>
          <w:p w14:paraId="59573D33" w14:textId="77777777" w:rsidR="00732687" w:rsidRPr="008D07D1" w:rsidRDefault="00732687" w:rsidP="00276466">
            <w:pPr>
              <w:pStyle w:val="Corpsdetexte"/>
              <w:jc w:val="both"/>
              <w:rPr>
                <w:rFonts w:ascii="Arial" w:hAnsi="Arial" w:cs="Arial"/>
                <w:color w:val="000000" w:themeColor="text1"/>
                <w:szCs w:val="22"/>
              </w:rPr>
            </w:pPr>
          </w:p>
        </w:tc>
        <w:tc>
          <w:tcPr>
            <w:tcW w:w="1842" w:type="dxa"/>
          </w:tcPr>
          <w:p w14:paraId="02D3BB7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354" w:type="dxa"/>
          </w:tcPr>
          <w:p w14:paraId="0FCAF02A" w14:textId="75588332"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131CCFCB" w14:textId="77777777" w:rsidTr="001942E3">
        <w:tc>
          <w:tcPr>
            <w:tcW w:w="1970" w:type="dxa"/>
          </w:tcPr>
          <w:p w14:paraId="0D6EFDC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1971" w:type="dxa"/>
          </w:tcPr>
          <w:p w14:paraId="760AB3B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l’interdiction</w:t>
            </w:r>
          </w:p>
        </w:tc>
        <w:tc>
          <w:tcPr>
            <w:tcW w:w="2717" w:type="dxa"/>
          </w:tcPr>
          <w:p w14:paraId="139CD64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Autorisation</w:t>
            </w:r>
          </w:p>
        </w:tc>
        <w:tc>
          <w:tcPr>
            <w:tcW w:w="1842" w:type="dxa"/>
          </w:tcPr>
          <w:p w14:paraId="02D4821D"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2D9047BC" w14:textId="3556BECF"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29EB9E2A" w14:textId="77777777" w:rsidTr="001942E3">
        <w:tc>
          <w:tcPr>
            <w:tcW w:w="1970" w:type="dxa"/>
          </w:tcPr>
          <w:p w14:paraId="535C56B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971" w:type="dxa"/>
          </w:tcPr>
          <w:p w14:paraId="18779E9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Catégorie de la contrainte s’appliquant.</w:t>
            </w:r>
          </w:p>
        </w:tc>
        <w:tc>
          <w:tcPr>
            <w:tcW w:w="2717" w:type="dxa"/>
          </w:tcPr>
          <w:p w14:paraId="400D021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Autorisation</w:t>
            </w:r>
          </w:p>
        </w:tc>
        <w:tc>
          <w:tcPr>
            <w:tcW w:w="1842" w:type="dxa"/>
          </w:tcPr>
          <w:p w14:paraId="4E152AE1"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1D1AD860" w14:textId="6AEDBD8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49CEC7DE" w14:textId="77777777" w:rsidTr="001942E3">
        <w:tc>
          <w:tcPr>
            <w:tcW w:w="1970" w:type="dxa"/>
          </w:tcPr>
          <w:p w14:paraId="4F1F691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1971" w:type="dxa"/>
          </w:tcPr>
          <w:p w14:paraId="030F0A7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Permet d’ajouter un commentaire pour les situations qui ne sont pas concernées par les contraintes décrites</w:t>
            </w:r>
          </w:p>
        </w:tc>
        <w:tc>
          <w:tcPr>
            <w:tcW w:w="2717" w:type="dxa"/>
          </w:tcPr>
          <w:p w14:paraId="73116E2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rPr>
              <w:t>Ce classement vise à protéger strictement la nature du sol qui doit rester boisé, ce qui n’empêche pas les coupes et abattages sous réserve d’autorisation préalable.</w:t>
            </w:r>
          </w:p>
        </w:tc>
        <w:tc>
          <w:tcPr>
            <w:tcW w:w="1842" w:type="dxa"/>
          </w:tcPr>
          <w:p w14:paraId="7EBB3F08"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706E12A9" w14:textId="1CB9678F"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5C749260" w14:textId="77777777" w:rsidTr="001942E3">
        <w:tc>
          <w:tcPr>
            <w:tcW w:w="1970" w:type="dxa"/>
          </w:tcPr>
          <w:p w14:paraId="1CD66DD6" w14:textId="41E12876"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exist</w:t>
            </w:r>
            <w:r w:rsidR="001C66CC" w:rsidRPr="008D07D1">
              <w:rPr>
                <w:rFonts w:ascii="Arial" w:hAnsi="Arial" w:cs="Arial"/>
                <w:color w:val="000000" w:themeColor="text1"/>
                <w:szCs w:val="22"/>
              </w:rPr>
              <w:t>e</w:t>
            </w:r>
            <w:r w:rsidRPr="008D07D1">
              <w:rPr>
                <w:rFonts w:ascii="Arial" w:hAnsi="Arial" w:cs="Arial"/>
                <w:color w:val="000000" w:themeColor="text1"/>
                <w:szCs w:val="22"/>
              </w:rPr>
              <w:t>Reserve</w:t>
            </w:r>
            <w:proofErr w:type="spellEnd"/>
          </w:p>
        </w:tc>
        <w:tc>
          <w:tcPr>
            <w:tcW w:w="1971" w:type="dxa"/>
          </w:tcPr>
          <w:p w14:paraId="69406A9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 l’existence ou non d’une réserve</w:t>
            </w:r>
          </w:p>
        </w:tc>
        <w:tc>
          <w:tcPr>
            <w:tcW w:w="2717" w:type="dxa"/>
          </w:tcPr>
          <w:p w14:paraId="6745A6AD" w14:textId="77777777" w:rsidR="00732687" w:rsidRPr="008D07D1" w:rsidRDefault="007B52A5" w:rsidP="00276466">
            <w:pPr>
              <w:pStyle w:val="Corpsdetexte"/>
              <w:jc w:val="both"/>
              <w:rPr>
                <w:rFonts w:ascii="Arial" w:hAnsi="Arial" w:cs="Arial"/>
              </w:rPr>
            </w:pPr>
            <w:r w:rsidRPr="008D07D1">
              <w:rPr>
                <w:rFonts w:ascii="Arial" w:hAnsi="Arial" w:cs="Arial"/>
              </w:rPr>
              <w:t>oui</w:t>
            </w:r>
          </w:p>
        </w:tc>
        <w:tc>
          <w:tcPr>
            <w:tcW w:w="1842" w:type="dxa"/>
          </w:tcPr>
          <w:p w14:paraId="76181ECD" w14:textId="686F7FE8" w:rsidR="00732687" w:rsidRPr="008D07D1" w:rsidRDefault="001E48BF"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Boolean</w:t>
            </w:r>
            <w:r w:rsidR="007B52A5" w:rsidRPr="008D07D1">
              <w:rPr>
                <w:rFonts w:ascii="Arial" w:hAnsi="Arial" w:cs="Arial"/>
                <w:color w:val="000000" w:themeColor="text1"/>
                <w:szCs w:val="22"/>
              </w:rPr>
              <w:t xml:space="preserve"> (oui/non)</w:t>
            </w:r>
          </w:p>
        </w:tc>
        <w:tc>
          <w:tcPr>
            <w:tcW w:w="1354" w:type="dxa"/>
          </w:tcPr>
          <w:p w14:paraId="16628427" w14:textId="2B415E49"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r w:rsidR="00732687" w:rsidRPr="008D07D1" w14:paraId="5D32862D" w14:textId="77777777" w:rsidTr="001942E3">
        <w:tc>
          <w:tcPr>
            <w:tcW w:w="1970" w:type="dxa"/>
          </w:tcPr>
          <w:p w14:paraId="7F204E47"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reserve</w:t>
            </w:r>
            <w:proofErr w:type="spellEnd"/>
          </w:p>
        </w:tc>
        <w:tc>
          <w:tcPr>
            <w:tcW w:w="1971" w:type="dxa"/>
          </w:tcPr>
          <w:p w14:paraId="1567FF1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Permet de renseigner la réserve en question si besoin est.</w:t>
            </w:r>
          </w:p>
        </w:tc>
        <w:tc>
          <w:tcPr>
            <w:tcW w:w="2717" w:type="dxa"/>
          </w:tcPr>
          <w:p w14:paraId="51B1F497" w14:textId="77777777" w:rsidR="00732687" w:rsidRPr="008D07D1" w:rsidRDefault="007B52A5" w:rsidP="00276466">
            <w:pPr>
              <w:pStyle w:val="Corpsdetexte"/>
              <w:jc w:val="both"/>
              <w:rPr>
                <w:rFonts w:ascii="Arial" w:hAnsi="Arial" w:cs="Arial"/>
              </w:rPr>
            </w:pPr>
            <w:r w:rsidRPr="008D07D1">
              <w:rPr>
                <w:rFonts w:ascii="Arial" w:hAnsi="Arial" w:cs="Arial"/>
              </w:rPr>
              <w:t>Rester compatible avec les milieux environnants</w:t>
            </w:r>
          </w:p>
        </w:tc>
        <w:tc>
          <w:tcPr>
            <w:tcW w:w="1842" w:type="dxa"/>
          </w:tcPr>
          <w:p w14:paraId="33011987"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4C3D0D42" w14:textId="05CADD7B"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[0-*]</w:t>
            </w:r>
          </w:p>
        </w:tc>
      </w:tr>
    </w:tbl>
    <w:p w14:paraId="76524715" w14:textId="77777777" w:rsidR="00732687" w:rsidRPr="008D07D1" w:rsidRDefault="00732687" w:rsidP="00276466">
      <w:pPr>
        <w:pStyle w:val="Corpsdetexte"/>
        <w:jc w:val="both"/>
        <w:rPr>
          <w:rFonts w:ascii="Arial" w:hAnsi="Arial" w:cs="Arial"/>
        </w:rPr>
      </w:pPr>
    </w:p>
    <w:p w14:paraId="4D7DEF8F" w14:textId="77777777" w:rsidR="00732687" w:rsidRPr="008D07D1" w:rsidRDefault="00732687" w:rsidP="00276466">
      <w:pPr>
        <w:pStyle w:val="Corpsdetexte"/>
        <w:jc w:val="both"/>
        <w:rPr>
          <w:rFonts w:ascii="Arial" w:hAnsi="Arial" w:cs="Arial"/>
          <w:color w:val="000000" w:themeColor="text1"/>
          <w:szCs w:val="22"/>
        </w:rPr>
      </w:pPr>
    </w:p>
    <w:p w14:paraId="735C0F65" w14:textId="77777777" w:rsidR="00732687" w:rsidRPr="008D07D1" w:rsidRDefault="007B52A5" w:rsidP="00276466">
      <w:pPr>
        <w:pStyle w:val="Titre3"/>
        <w:numPr>
          <w:ilvl w:val="2"/>
          <w:numId w:val="15"/>
        </w:numPr>
        <w:jc w:val="both"/>
        <w:rPr>
          <w:rFonts w:ascii="Arial" w:hAnsi="Arial" w:cs="Arial"/>
        </w:rPr>
      </w:pPr>
      <w:bookmarkStart w:id="205" w:name="_Toc164181839"/>
      <w:bookmarkStart w:id="206" w:name="_Toc174032967"/>
      <w:r w:rsidRPr="008D07D1">
        <w:rPr>
          <w:rFonts w:ascii="Arial" w:hAnsi="Arial" w:cs="Arial"/>
        </w:rPr>
        <w:t>Classe CES</w:t>
      </w:r>
      <w:bookmarkEnd w:id="205"/>
      <w:bookmarkEnd w:id="206"/>
    </w:p>
    <w:p w14:paraId="2DC79CB7" w14:textId="77777777" w:rsidR="00732687" w:rsidRPr="008D07D1" w:rsidRDefault="00732687" w:rsidP="00276466">
      <w:pPr>
        <w:pStyle w:val="Titre3mod"/>
        <w:jc w:val="both"/>
        <w:rPr>
          <w:rFonts w:ascii="Arial" w:hAnsi="Arial" w:cs="Arial"/>
          <w:color w:val="000000" w:themeColor="text1"/>
          <w:sz w:val="22"/>
          <w:szCs w:val="22"/>
        </w:rPr>
      </w:pPr>
    </w:p>
    <w:tbl>
      <w:tblPr>
        <w:tblStyle w:val="Grilledutableau"/>
        <w:tblW w:w="9854" w:type="dxa"/>
        <w:tblLayout w:type="fixed"/>
        <w:tblLook w:val="04A0" w:firstRow="1" w:lastRow="0" w:firstColumn="1" w:lastColumn="0" w:noHBand="0" w:noVBand="1"/>
      </w:tblPr>
      <w:tblGrid>
        <w:gridCol w:w="1970"/>
        <w:gridCol w:w="1971"/>
        <w:gridCol w:w="2575"/>
        <w:gridCol w:w="1843"/>
        <w:gridCol w:w="1495"/>
      </w:tblGrid>
      <w:tr w:rsidR="00732687" w:rsidRPr="008D07D1" w14:paraId="231BB278" w14:textId="77777777">
        <w:tc>
          <w:tcPr>
            <w:tcW w:w="9854" w:type="dxa"/>
            <w:gridSpan w:val="5"/>
          </w:tcPr>
          <w:p w14:paraId="5DD3D83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table : CES</w:t>
            </w:r>
          </w:p>
        </w:tc>
      </w:tr>
      <w:tr w:rsidR="00732687" w:rsidRPr="008D07D1" w14:paraId="567A00A3" w14:textId="77777777">
        <w:tc>
          <w:tcPr>
            <w:tcW w:w="9854" w:type="dxa"/>
            <w:gridSpan w:val="5"/>
          </w:tcPr>
          <w:p w14:paraId="789A674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Détermine le coefficient d’emprise au sol</w:t>
            </w:r>
          </w:p>
        </w:tc>
      </w:tr>
      <w:tr w:rsidR="00732687" w:rsidRPr="008D07D1" w14:paraId="6F01AB08" w14:textId="77777777" w:rsidTr="001942E3">
        <w:tc>
          <w:tcPr>
            <w:tcW w:w="1970" w:type="dxa"/>
          </w:tcPr>
          <w:p w14:paraId="21775D3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1971" w:type="dxa"/>
          </w:tcPr>
          <w:p w14:paraId="7B408F7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2575" w:type="dxa"/>
          </w:tcPr>
          <w:p w14:paraId="76CD1C8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w:t>
            </w:r>
          </w:p>
        </w:tc>
        <w:tc>
          <w:tcPr>
            <w:tcW w:w="1843" w:type="dxa"/>
          </w:tcPr>
          <w:p w14:paraId="35CB4AF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495" w:type="dxa"/>
          </w:tcPr>
          <w:p w14:paraId="5307D84C" w14:textId="76EDA494" w:rsidR="00732687" w:rsidRPr="008D07D1" w:rsidRDefault="001942E3"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03443E69" w14:textId="77777777" w:rsidTr="001942E3">
        <w:tc>
          <w:tcPr>
            <w:tcW w:w="1970" w:type="dxa"/>
          </w:tcPr>
          <w:p w14:paraId="2E0B406D" w14:textId="7ACAEF8B"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idC</w:t>
            </w:r>
            <w:r w:rsidR="001942E3" w:rsidRPr="008D07D1">
              <w:rPr>
                <w:rFonts w:ascii="Arial" w:hAnsi="Arial" w:cs="Arial"/>
                <w:color w:val="000000" w:themeColor="text1"/>
                <w:szCs w:val="22"/>
              </w:rPr>
              <w:t>ES</w:t>
            </w:r>
            <w:proofErr w:type="spellEnd"/>
          </w:p>
        </w:tc>
        <w:tc>
          <w:tcPr>
            <w:tcW w:w="1971" w:type="dxa"/>
          </w:tcPr>
          <w:p w14:paraId="00B36C7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la contrainte s’appliquant.</w:t>
            </w:r>
          </w:p>
        </w:tc>
        <w:tc>
          <w:tcPr>
            <w:tcW w:w="2575" w:type="dxa"/>
          </w:tcPr>
          <w:p w14:paraId="7E53F287" w14:textId="56549856"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44712_PLU_20041103/</w:t>
            </w:r>
            <w:proofErr w:type="spellStart"/>
            <w:r w:rsidRPr="008D07D1">
              <w:rPr>
                <w:rFonts w:ascii="Arial" w:hAnsi="Arial" w:cs="Arial"/>
                <w:color w:val="000000" w:themeColor="text1"/>
                <w:szCs w:val="22"/>
              </w:rPr>
              <w:t>reglement</w:t>
            </w:r>
            <w:proofErr w:type="spellEnd"/>
            <w:r w:rsidRPr="008D07D1">
              <w:rPr>
                <w:rFonts w:ascii="Arial" w:hAnsi="Arial" w:cs="Arial"/>
                <w:color w:val="000000" w:themeColor="text1"/>
                <w:szCs w:val="22"/>
              </w:rPr>
              <w:t>/UE/UE2/contenu02/regle01/ct02/ces01</w:t>
            </w:r>
          </w:p>
        </w:tc>
        <w:tc>
          <w:tcPr>
            <w:tcW w:w="1843" w:type="dxa"/>
          </w:tcPr>
          <w:p w14:paraId="758C302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495" w:type="dxa"/>
          </w:tcPr>
          <w:p w14:paraId="1E216C4B" w14:textId="14A95EC2"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75940903" w14:textId="77777777" w:rsidTr="001942E3">
        <w:tc>
          <w:tcPr>
            <w:tcW w:w="1970" w:type="dxa"/>
          </w:tcPr>
          <w:p w14:paraId="6C1AE85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1971" w:type="dxa"/>
          </w:tcPr>
          <w:p w14:paraId="5F50DD5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contrainte s’appliquant.</w:t>
            </w:r>
          </w:p>
        </w:tc>
        <w:tc>
          <w:tcPr>
            <w:tcW w:w="2575" w:type="dxa"/>
          </w:tcPr>
          <w:p w14:paraId="3C47AA12" w14:textId="06650A5D"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CES du bâtiment B sur le terrain</w:t>
            </w:r>
          </w:p>
        </w:tc>
        <w:tc>
          <w:tcPr>
            <w:tcW w:w="1843" w:type="dxa"/>
          </w:tcPr>
          <w:p w14:paraId="2454441D"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495" w:type="dxa"/>
          </w:tcPr>
          <w:p w14:paraId="4FC5E2A1" w14:textId="1663ADB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[1-1]</w:t>
            </w:r>
          </w:p>
        </w:tc>
      </w:tr>
      <w:tr w:rsidR="00732687" w:rsidRPr="008D07D1" w14:paraId="64D4C47E" w14:textId="77777777" w:rsidTr="001942E3">
        <w:tc>
          <w:tcPr>
            <w:tcW w:w="1970" w:type="dxa"/>
          </w:tcPr>
          <w:p w14:paraId="4B2A9FB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971" w:type="dxa"/>
          </w:tcPr>
          <w:p w14:paraId="3D3E116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Catégorie de la contrainte s’appliquant.</w:t>
            </w:r>
          </w:p>
        </w:tc>
        <w:tc>
          <w:tcPr>
            <w:tcW w:w="2575" w:type="dxa"/>
          </w:tcPr>
          <w:p w14:paraId="112ED27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CES</w:t>
            </w:r>
          </w:p>
        </w:tc>
        <w:tc>
          <w:tcPr>
            <w:tcW w:w="1843" w:type="dxa"/>
          </w:tcPr>
          <w:p w14:paraId="4C4E1473"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495" w:type="dxa"/>
          </w:tcPr>
          <w:p w14:paraId="6A735019" w14:textId="41216B81"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w:t>
            </w:r>
          </w:p>
        </w:tc>
      </w:tr>
      <w:tr w:rsidR="00732687" w:rsidRPr="008D07D1" w14:paraId="0E4A6002" w14:textId="77777777" w:rsidTr="001942E3">
        <w:tc>
          <w:tcPr>
            <w:tcW w:w="1970" w:type="dxa"/>
          </w:tcPr>
          <w:p w14:paraId="518307D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1971" w:type="dxa"/>
          </w:tcPr>
          <w:p w14:paraId="2ACFA1F0"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Permet d’ajouter un commentaire pour les situations qui ne sont pas concernées par les contraintes décrites.</w:t>
            </w:r>
          </w:p>
        </w:tc>
        <w:tc>
          <w:tcPr>
            <w:tcW w:w="2575" w:type="dxa"/>
          </w:tcPr>
          <w:p w14:paraId="7A8432D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rPr>
              <w:t>Dans les autres zones, toutes constructions, tous aménagements, travaux et occupations du sol sont interdits à l’exception de ceux précisés.</w:t>
            </w:r>
          </w:p>
        </w:tc>
        <w:tc>
          <w:tcPr>
            <w:tcW w:w="1843" w:type="dxa"/>
          </w:tcPr>
          <w:p w14:paraId="3C9EC329"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495" w:type="dxa"/>
          </w:tcPr>
          <w:p w14:paraId="31B1D523" w14:textId="08FDB59F"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732687" w:rsidRPr="008D07D1" w14:paraId="6FFE5271" w14:textId="77777777" w:rsidTr="001942E3">
        <w:tc>
          <w:tcPr>
            <w:tcW w:w="1970" w:type="dxa"/>
          </w:tcPr>
          <w:p w14:paraId="5651DA5B" w14:textId="4F6E8D60" w:rsidR="00732687" w:rsidRPr="008D07D1" w:rsidRDefault="00201BB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r</w:t>
            </w:r>
            <w:r w:rsidR="007B52A5" w:rsidRPr="008D07D1">
              <w:rPr>
                <w:rFonts w:ascii="Arial" w:hAnsi="Arial" w:cs="Arial"/>
                <w:color w:val="000000" w:themeColor="text1"/>
                <w:szCs w:val="22"/>
              </w:rPr>
              <w:t>atio</w:t>
            </w:r>
            <w:r w:rsidRPr="008D07D1">
              <w:rPr>
                <w:rFonts w:ascii="Arial" w:hAnsi="Arial" w:cs="Arial"/>
                <w:color w:val="000000" w:themeColor="text1"/>
                <w:szCs w:val="22"/>
              </w:rPr>
              <w:t>M</w:t>
            </w:r>
            <w:r w:rsidR="007B52A5" w:rsidRPr="008D07D1">
              <w:rPr>
                <w:rFonts w:ascii="Arial" w:hAnsi="Arial" w:cs="Arial"/>
                <w:color w:val="000000" w:themeColor="text1"/>
                <w:szCs w:val="22"/>
              </w:rPr>
              <w:t>ax</w:t>
            </w:r>
            <w:proofErr w:type="spellEnd"/>
          </w:p>
        </w:tc>
        <w:tc>
          <w:tcPr>
            <w:tcW w:w="1971" w:type="dxa"/>
          </w:tcPr>
          <w:p w14:paraId="1D32C6A7" w14:textId="722CB71C"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Ratio maximum autorisé</w:t>
            </w:r>
            <w:r w:rsidR="00201BB5" w:rsidRPr="008D07D1">
              <w:rPr>
                <w:rFonts w:ascii="Arial" w:hAnsi="Arial" w:cs="Arial"/>
                <w:color w:val="000000" w:themeColor="text1"/>
                <w:sz w:val="24"/>
                <w:szCs w:val="22"/>
              </w:rPr>
              <w:t xml:space="preserve"> en mètres.</w:t>
            </w:r>
          </w:p>
        </w:tc>
        <w:tc>
          <w:tcPr>
            <w:tcW w:w="2575" w:type="dxa"/>
          </w:tcPr>
          <w:p w14:paraId="3FFBB63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25</w:t>
            </w:r>
          </w:p>
        </w:tc>
        <w:tc>
          <w:tcPr>
            <w:tcW w:w="1843" w:type="dxa"/>
          </w:tcPr>
          <w:p w14:paraId="368ACCCD" w14:textId="669C6CE1"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Real </w:t>
            </w:r>
          </w:p>
        </w:tc>
        <w:tc>
          <w:tcPr>
            <w:tcW w:w="1495" w:type="dxa"/>
          </w:tcPr>
          <w:p w14:paraId="05DFA660" w14:textId="2F4AE0BD"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[1-1]</w:t>
            </w:r>
          </w:p>
        </w:tc>
      </w:tr>
    </w:tbl>
    <w:p w14:paraId="0AADA148" w14:textId="77777777" w:rsidR="00732687" w:rsidRPr="008D07D1" w:rsidRDefault="00732687" w:rsidP="00276466">
      <w:pPr>
        <w:pStyle w:val="Corpsdetexte"/>
        <w:jc w:val="both"/>
        <w:rPr>
          <w:rFonts w:ascii="Arial" w:hAnsi="Arial" w:cs="Arial"/>
          <w:szCs w:val="22"/>
        </w:rPr>
      </w:pPr>
    </w:p>
    <w:p w14:paraId="4210EDBF" w14:textId="77777777" w:rsidR="00732687" w:rsidRPr="008D07D1" w:rsidRDefault="007B52A5" w:rsidP="00276466">
      <w:pPr>
        <w:pStyle w:val="Titre3"/>
        <w:numPr>
          <w:ilvl w:val="2"/>
          <w:numId w:val="15"/>
        </w:numPr>
        <w:jc w:val="both"/>
        <w:rPr>
          <w:rFonts w:ascii="Arial" w:hAnsi="Arial" w:cs="Arial"/>
        </w:rPr>
      </w:pPr>
      <w:bookmarkStart w:id="207" w:name="_Toc164181840"/>
      <w:bookmarkStart w:id="208" w:name="_Toc174032968"/>
      <w:commentRangeStart w:id="209"/>
      <w:r w:rsidRPr="008D07D1">
        <w:rPr>
          <w:rFonts w:ascii="Arial" w:hAnsi="Arial" w:cs="Arial"/>
        </w:rPr>
        <w:t>Classe Hauteur</w:t>
      </w:r>
      <w:bookmarkEnd w:id="207"/>
      <w:commentRangeEnd w:id="209"/>
      <w:r w:rsidRPr="008D07D1">
        <w:rPr>
          <w:rFonts w:ascii="Arial" w:hAnsi="Arial" w:cs="Arial"/>
        </w:rPr>
        <w:commentReference w:id="209"/>
      </w:r>
      <w:bookmarkEnd w:id="208"/>
    </w:p>
    <w:p w14:paraId="4FC1CAE0" w14:textId="77777777" w:rsidR="00732687" w:rsidRPr="008D07D1" w:rsidRDefault="00732687" w:rsidP="00276466">
      <w:pPr>
        <w:pStyle w:val="Corpsdetexte"/>
        <w:jc w:val="both"/>
        <w:rPr>
          <w:rFonts w:ascii="Arial" w:hAnsi="Arial" w:cs="Arial"/>
          <w:szCs w:val="22"/>
        </w:rPr>
      </w:pPr>
    </w:p>
    <w:p w14:paraId="5890CDE3" w14:textId="425F2EDB" w:rsidR="00732687" w:rsidRPr="008D07D1" w:rsidRDefault="007B52A5" w:rsidP="00276466">
      <w:pPr>
        <w:pStyle w:val="Corpsdetexte"/>
        <w:jc w:val="both"/>
        <w:rPr>
          <w:rFonts w:ascii="Arial" w:hAnsi="Arial" w:cs="Arial"/>
        </w:rPr>
      </w:pPr>
      <w:r w:rsidRPr="008D07D1">
        <w:rPr>
          <w:rFonts w:ascii="Arial" w:hAnsi="Arial" w:cs="Arial"/>
          <w:szCs w:val="22"/>
        </w:rPr>
        <w:t xml:space="preserve">Exemple commentaire : </w:t>
      </w:r>
      <w:r w:rsidRPr="008D07D1">
        <w:rPr>
          <w:rFonts w:ascii="Arial" w:hAnsi="Arial" w:cs="Arial"/>
        </w:rPr>
        <w:t>sauf impératif technique ;</w:t>
      </w:r>
    </w:p>
    <w:p w14:paraId="4637677D" w14:textId="77777777" w:rsidR="00732687" w:rsidRPr="008D07D1" w:rsidRDefault="00732687" w:rsidP="00276466">
      <w:pPr>
        <w:pStyle w:val="Corpsdetexte"/>
        <w:jc w:val="both"/>
        <w:rPr>
          <w:rFonts w:ascii="Arial" w:hAnsi="Arial" w:cs="Arial"/>
          <w:szCs w:val="22"/>
        </w:rPr>
      </w:pPr>
    </w:p>
    <w:p w14:paraId="568A0113" w14:textId="77777777" w:rsidR="00732687" w:rsidRPr="008D07D1" w:rsidRDefault="007B52A5" w:rsidP="00276466">
      <w:pPr>
        <w:pStyle w:val="Titre3"/>
        <w:numPr>
          <w:ilvl w:val="2"/>
          <w:numId w:val="15"/>
        </w:numPr>
        <w:jc w:val="both"/>
        <w:rPr>
          <w:rFonts w:ascii="Arial" w:hAnsi="Arial" w:cs="Arial"/>
        </w:rPr>
      </w:pPr>
      <w:bookmarkStart w:id="210" w:name="_Toc174032969"/>
      <w:r w:rsidRPr="008D07D1">
        <w:rPr>
          <w:rFonts w:ascii="Arial" w:hAnsi="Arial" w:cs="Arial"/>
        </w:rPr>
        <w:t xml:space="preserve">Classe </w:t>
      </w:r>
      <w:bookmarkStart w:id="211" w:name="_Toc164181841"/>
      <w:r w:rsidRPr="008D07D1">
        <w:rPr>
          <w:rFonts w:ascii="Arial" w:hAnsi="Arial" w:cs="Arial"/>
        </w:rPr>
        <w:t>Clôture</w:t>
      </w:r>
      <w:bookmarkEnd w:id="210"/>
      <w:bookmarkEnd w:id="211"/>
    </w:p>
    <w:p w14:paraId="07580781" w14:textId="77777777" w:rsidR="00732687" w:rsidRPr="008D07D1" w:rsidRDefault="007B52A5" w:rsidP="00276466">
      <w:pPr>
        <w:pStyle w:val="Corpsdetexte"/>
        <w:jc w:val="both"/>
        <w:rPr>
          <w:rFonts w:ascii="Arial" w:hAnsi="Arial" w:cs="Arial"/>
        </w:rPr>
      </w:pPr>
      <w:r w:rsidRPr="008D07D1">
        <w:rPr>
          <w:rFonts w:ascii="Arial" w:hAnsi="Arial" w:cs="Arial"/>
        </w:rPr>
        <w:t>Cette classe permet d’identifier les caractéristiques techniques quantifiables des clôtures,</w:t>
      </w:r>
    </w:p>
    <w:tbl>
      <w:tblPr>
        <w:tblStyle w:val="Grilledutableau"/>
        <w:tblW w:w="9854" w:type="dxa"/>
        <w:tblLayout w:type="fixed"/>
        <w:tblLook w:val="04A0" w:firstRow="1" w:lastRow="0" w:firstColumn="1" w:lastColumn="0" w:noHBand="0" w:noVBand="1"/>
      </w:tblPr>
      <w:tblGrid>
        <w:gridCol w:w="1970"/>
        <w:gridCol w:w="1971"/>
        <w:gridCol w:w="1971"/>
        <w:gridCol w:w="1971"/>
        <w:gridCol w:w="1971"/>
      </w:tblGrid>
      <w:tr w:rsidR="00732687" w:rsidRPr="008D07D1" w14:paraId="3018AF15" w14:textId="77777777">
        <w:tc>
          <w:tcPr>
            <w:tcW w:w="9854" w:type="dxa"/>
            <w:gridSpan w:val="5"/>
          </w:tcPr>
          <w:p w14:paraId="57248BE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table : Clôture</w:t>
            </w:r>
          </w:p>
        </w:tc>
      </w:tr>
      <w:tr w:rsidR="00732687" w:rsidRPr="008D07D1" w14:paraId="5B321039" w14:textId="77777777">
        <w:tc>
          <w:tcPr>
            <w:tcW w:w="9854" w:type="dxa"/>
            <w:gridSpan w:val="5"/>
          </w:tcPr>
          <w:p w14:paraId="3E01840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Caractéristiques techniques quantifiables des clôtures</w:t>
            </w:r>
          </w:p>
        </w:tc>
      </w:tr>
      <w:tr w:rsidR="00732687" w:rsidRPr="008D07D1" w14:paraId="4972DB17" w14:textId="77777777">
        <w:tc>
          <w:tcPr>
            <w:tcW w:w="1970" w:type="dxa"/>
          </w:tcPr>
          <w:p w14:paraId="2AA5503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1971" w:type="dxa"/>
          </w:tcPr>
          <w:p w14:paraId="230260D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1971" w:type="dxa"/>
          </w:tcPr>
          <w:p w14:paraId="2D48CC7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w:t>
            </w:r>
          </w:p>
        </w:tc>
        <w:tc>
          <w:tcPr>
            <w:tcW w:w="1971" w:type="dxa"/>
          </w:tcPr>
          <w:p w14:paraId="5CD83D2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971" w:type="dxa"/>
          </w:tcPr>
          <w:p w14:paraId="6EAEF827" w14:textId="2F5893C8" w:rsidR="00732687" w:rsidRPr="008D07D1" w:rsidRDefault="001942E3"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74BC2057" w14:textId="77777777">
        <w:tc>
          <w:tcPr>
            <w:tcW w:w="1970" w:type="dxa"/>
          </w:tcPr>
          <w:p w14:paraId="564BE2FC"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idCloture</w:t>
            </w:r>
            <w:proofErr w:type="spellEnd"/>
          </w:p>
        </w:tc>
        <w:tc>
          <w:tcPr>
            <w:tcW w:w="1971" w:type="dxa"/>
          </w:tcPr>
          <w:p w14:paraId="384FD16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la contrainte s’appliquant.</w:t>
            </w:r>
          </w:p>
        </w:tc>
        <w:tc>
          <w:tcPr>
            <w:tcW w:w="1971" w:type="dxa"/>
          </w:tcPr>
          <w:p w14:paraId="692095C2" w14:textId="68DECD42"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44712_PLU_20041103/</w:t>
            </w:r>
            <w:proofErr w:type="spellStart"/>
            <w:r w:rsidRPr="008D07D1">
              <w:rPr>
                <w:rFonts w:ascii="Arial" w:hAnsi="Arial" w:cs="Arial"/>
                <w:color w:val="000000" w:themeColor="text1"/>
                <w:szCs w:val="22"/>
              </w:rPr>
              <w:t>reglement</w:t>
            </w:r>
            <w:proofErr w:type="spellEnd"/>
            <w:r w:rsidRPr="008D07D1">
              <w:rPr>
                <w:rFonts w:ascii="Arial" w:hAnsi="Arial" w:cs="Arial"/>
                <w:color w:val="000000" w:themeColor="text1"/>
                <w:szCs w:val="22"/>
              </w:rPr>
              <w:t>/UE/UE2/contenu02/regle01/ct02/c</w:t>
            </w:r>
            <w:r w:rsidR="00201BB5" w:rsidRPr="008D07D1">
              <w:rPr>
                <w:rFonts w:ascii="Arial" w:hAnsi="Arial" w:cs="Arial"/>
                <w:color w:val="000000" w:themeColor="text1"/>
                <w:szCs w:val="22"/>
              </w:rPr>
              <w:t>lt</w:t>
            </w:r>
            <w:r w:rsidRPr="008D07D1">
              <w:rPr>
                <w:rFonts w:ascii="Arial" w:hAnsi="Arial" w:cs="Arial"/>
                <w:color w:val="000000" w:themeColor="text1"/>
                <w:szCs w:val="22"/>
              </w:rPr>
              <w:t>01</w:t>
            </w:r>
          </w:p>
        </w:tc>
        <w:tc>
          <w:tcPr>
            <w:tcW w:w="1971" w:type="dxa"/>
          </w:tcPr>
          <w:p w14:paraId="7A0ADEE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971" w:type="dxa"/>
          </w:tcPr>
          <w:p w14:paraId="0E15C891" w14:textId="474EA421"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6E07F613" w14:textId="77777777">
        <w:tc>
          <w:tcPr>
            <w:tcW w:w="1970" w:type="dxa"/>
          </w:tcPr>
          <w:p w14:paraId="7031964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1971" w:type="dxa"/>
          </w:tcPr>
          <w:p w14:paraId="395DFDC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contrainte s’appliquant.</w:t>
            </w:r>
          </w:p>
        </w:tc>
        <w:tc>
          <w:tcPr>
            <w:tcW w:w="1971" w:type="dxa"/>
          </w:tcPr>
          <w:p w14:paraId="65DD7DC1"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szCs w:val="22"/>
              </w:rPr>
              <w:t>Cloture</w:t>
            </w:r>
            <w:proofErr w:type="spellEnd"/>
            <w:r w:rsidRPr="008D07D1">
              <w:rPr>
                <w:rFonts w:ascii="Arial" w:hAnsi="Arial" w:cs="Arial"/>
                <w:szCs w:val="22"/>
              </w:rPr>
              <w:t xml:space="preserve"> de la parcelle 4</w:t>
            </w:r>
          </w:p>
        </w:tc>
        <w:tc>
          <w:tcPr>
            <w:tcW w:w="1971" w:type="dxa"/>
          </w:tcPr>
          <w:p w14:paraId="7D2E335F"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971" w:type="dxa"/>
          </w:tcPr>
          <w:p w14:paraId="7075B0AE" w14:textId="6713941F"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[1-1]</w:t>
            </w:r>
          </w:p>
        </w:tc>
      </w:tr>
      <w:tr w:rsidR="00732687" w:rsidRPr="008D07D1" w14:paraId="660CFC61" w14:textId="77777777">
        <w:tc>
          <w:tcPr>
            <w:tcW w:w="1970" w:type="dxa"/>
          </w:tcPr>
          <w:p w14:paraId="4278224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971" w:type="dxa"/>
          </w:tcPr>
          <w:p w14:paraId="15C7BC83"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Catégorie de la contrainte s’appliquant.</w:t>
            </w:r>
          </w:p>
        </w:tc>
        <w:tc>
          <w:tcPr>
            <w:tcW w:w="1971" w:type="dxa"/>
          </w:tcPr>
          <w:p w14:paraId="2A97A257" w14:textId="75265EF9"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Cloture</w:t>
            </w:r>
            <w:proofErr w:type="spellEnd"/>
          </w:p>
        </w:tc>
        <w:tc>
          <w:tcPr>
            <w:tcW w:w="1971" w:type="dxa"/>
          </w:tcPr>
          <w:p w14:paraId="163BB8A7"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971" w:type="dxa"/>
          </w:tcPr>
          <w:p w14:paraId="0C27985E" w14:textId="3DDBAC62"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w:t>
            </w:r>
          </w:p>
        </w:tc>
      </w:tr>
      <w:tr w:rsidR="00732687" w:rsidRPr="008D07D1" w14:paraId="64E085ED" w14:textId="77777777">
        <w:tc>
          <w:tcPr>
            <w:tcW w:w="1970" w:type="dxa"/>
          </w:tcPr>
          <w:p w14:paraId="1B3AF1D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1971" w:type="dxa"/>
          </w:tcPr>
          <w:p w14:paraId="3F5CFF27"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Permet d’ajouter un commentaire pour les situations qui ne sont pas concernées par les contraintes décrites</w:t>
            </w:r>
          </w:p>
        </w:tc>
        <w:tc>
          <w:tcPr>
            <w:tcW w:w="1971" w:type="dxa"/>
          </w:tcPr>
          <w:p w14:paraId="6DB5558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rPr>
              <w:t>Sauf dans le cas de reconstruction ou de prolongement d’un mur existant</w:t>
            </w:r>
          </w:p>
        </w:tc>
        <w:tc>
          <w:tcPr>
            <w:tcW w:w="1971" w:type="dxa"/>
          </w:tcPr>
          <w:p w14:paraId="609F1E7E"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971" w:type="dxa"/>
          </w:tcPr>
          <w:p w14:paraId="5361AAC1" w14:textId="5E8E373B"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732687" w:rsidRPr="008D07D1" w14:paraId="0ACA4AFB" w14:textId="77777777">
        <w:tc>
          <w:tcPr>
            <w:tcW w:w="1970" w:type="dxa"/>
          </w:tcPr>
          <w:p w14:paraId="147ED0CF"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hMax</w:t>
            </w:r>
            <w:proofErr w:type="spellEnd"/>
          </w:p>
        </w:tc>
        <w:tc>
          <w:tcPr>
            <w:tcW w:w="1971" w:type="dxa"/>
          </w:tcPr>
          <w:p w14:paraId="601D4467" w14:textId="77777777" w:rsidR="00732687" w:rsidRPr="008D07D1" w:rsidRDefault="007B52A5" w:rsidP="00276466">
            <w:pPr>
              <w:pStyle w:val="Contenudetableau"/>
              <w:widowControl/>
              <w:jc w:val="both"/>
              <w:rPr>
                <w:rFonts w:ascii="Arial" w:hAnsi="Arial" w:cs="Arial"/>
                <w:sz w:val="24"/>
              </w:rPr>
            </w:pPr>
            <w:r w:rsidRPr="008D07D1">
              <w:rPr>
                <w:rFonts w:ascii="Arial" w:hAnsi="Arial" w:cs="Arial"/>
                <w:color w:val="000000" w:themeColor="text1"/>
                <w:sz w:val="24"/>
                <w:szCs w:val="22"/>
              </w:rPr>
              <w:t>Hauteur maximale de la clôture (en m)</w:t>
            </w:r>
          </w:p>
        </w:tc>
        <w:tc>
          <w:tcPr>
            <w:tcW w:w="1971" w:type="dxa"/>
          </w:tcPr>
          <w:p w14:paraId="5DD60DE4" w14:textId="38799DB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12</w:t>
            </w:r>
          </w:p>
        </w:tc>
        <w:tc>
          <w:tcPr>
            <w:tcW w:w="1971" w:type="dxa"/>
          </w:tcPr>
          <w:p w14:paraId="77DFC1E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971" w:type="dxa"/>
          </w:tcPr>
          <w:p w14:paraId="5E1FF36B" w14:textId="65552896"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732687" w:rsidRPr="008D07D1" w14:paraId="27003F9A" w14:textId="77777777">
        <w:tc>
          <w:tcPr>
            <w:tcW w:w="1970" w:type="dxa"/>
          </w:tcPr>
          <w:p w14:paraId="0DAB435F"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permeabiliteMax</w:t>
            </w:r>
            <w:proofErr w:type="spellEnd"/>
          </w:p>
        </w:tc>
        <w:tc>
          <w:tcPr>
            <w:tcW w:w="1971" w:type="dxa"/>
          </w:tcPr>
          <w:p w14:paraId="7E445239"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Perméabilité maximale des clôtures dans les secteurs soumis à risques inondations (en m)</w:t>
            </w:r>
          </w:p>
        </w:tc>
        <w:tc>
          <w:tcPr>
            <w:tcW w:w="1971" w:type="dxa"/>
          </w:tcPr>
          <w:p w14:paraId="1E13562F" w14:textId="2CA448BA"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5</w:t>
            </w:r>
          </w:p>
        </w:tc>
        <w:tc>
          <w:tcPr>
            <w:tcW w:w="1971" w:type="dxa"/>
          </w:tcPr>
          <w:p w14:paraId="66DE1E1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971" w:type="dxa"/>
          </w:tcPr>
          <w:p w14:paraId="723644F4" w14:textId="5D15C4B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732687" w:rsidRPr="008D07D1" w14:paraId="37BAF96F" w14:textId="77777777">
        <w:tc>
          <w:tcPr>
            <w:tcW w:w="1970" w:type="dxa"/>
          </w:tcPr>
          <w:p w14:paraId="4F94AD45"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hMaxMurBahut</w:t>
            </w:r>
            <w:proofErr w:type="spellEnd"/>
          </w:p>
        </w:tc>
        <w:tc>
          <w:tcPr>
            <w:tcW w:w="1971" w:type="dxa"/>
          </w:tcPr>
          <w:p w14:paraId="15C7FDFF"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Hauteur maximale des murs bahuts (en m)</w:t>
            </w:r>
          </w:p>
        </w:tc>
        <w:tc>
          <w:tcPr>
            <w:tcW w:w="1971" w:type="dxa"/>
          </w:tcPr>
          <w:p w14:paraId="3467CF84" w14:textId="3586D9D8"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1.5</w:t>
            </w:r>
          </w:p>
        </w:tc>
        <w:tc>
          <w:tcPr>
            <w:tcW w:w="1971" w:type="dxa"/>
          </w:tcPr>
          <w:p w14:paraId="0D90D76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971" w:type="dxa"/>
          </w:tcPr>
          <w:p w14:paraId="08A4DCE5" w14:textId="46C959A9"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732687" w:rsidRPr="008D07D1" w14:paraId="0DF24B05" w14:textId="77777777">
        <w:tc>
          <w:tcPr>
            <w:tcW w:w="1970" w:type="dxa"/>
          </w:tcPr>
          <w:p w14:paraId="1AFFF2AA"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hMassif</w:t>
            </w:r>
            <w:proofErr w:type="spellEnd"/>
          </w:p>
        </w:tc>
        <w:tc>
          <w:tcPr>
            <w:tcW w:w="1971" w:type="dxa"/>
          </w:tcPr>
          <w:p w14:paraId="680D2757" w14:textId="2A59062C"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Hauteur de massif</w:t>
            </w:r>
            <w:r w:rsidR="00201BB5" w:rsidRPr="008D07D1">
              <w:rPr>
                <w:rFonts w:ascii="Arial" w:hAnsi="Arial" w:cs="Arial"/>
                <w:color w:val="000000" w:themeColor="text1"/>
                <w:sz w:val="24"/>
                <w:szCs w:val="22"/>
              </w:rPr>
              <w:t xml:space="preserve"> </w:t>
            </w:r>
            <w:r w:rsidRPr="008D07D1">
              <w:rPr>
                <w:rFonts w:ascii="Arial" w:hAnsi="Arial" w:cs="Arial"/>
                <w:color w:val="000000" w:themeColor="text1"/>
                <w:sz w:val="24"/>
                <w:szCs w:val="22"/>
              </w:rPr>
              <w:t>(en mètre)</w:t>
            </w:r>
          </w:p>
        </w:tc>
        <w:tc>
          <w:tcPr>
            <w:tcW w:w="1971" w:type="dxa"/>
          </w:tcPr>
          <w:p w14:paraId="5BAB2EAA" w14:textId="115FF7E2"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w:t>
            </w:r>
          </w:p>
        </w:tc>
        <w:tc>
          <w:tcPr>
            <w:tcW w:w="1971" w:type="dxa"/>
          </w:tcPr>
          <w:p w14:paraId="512A057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971" w:type="dxa"/>
          </w:tcPr>
          <w:p w14:paraId="5420EB5E" w14:textId="35818BE6"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 xml:space="preserve"> [0-*]</w:t>
            </w:r>
          </w:p>
        </w:tc>
      </w:tr>
    </w:tbl>
    <w:p w14:paraId="2334B870" w14:textId="77777777" w:rsidR="00732687" w:rsidRPr="008D07D1" w:rsidRDefault="00732687" w:rsidP="00276466">
      <w:pPr>
        <w:pStyle w:val="Corpsdetexte"/>
        <w:jc w:val="both"/>
        <w:rPr>
          <w:rFonts w:ascii="Arial" w:hAnsi="Arial" w:cs="Arial"/>
          <w:szCs w:val="22"/>
        </w:rPr>
      </w:pPr>
    </w:p>
    <w:p w14:paraId="1DEA5408" w14:textId="6D375B5F" w:rsidR="00201BB5" w:rsidRPr="008D07D1" w:rsidRDefault="00201BB5" w:rsidP="00276466">
      <w:pPr>
        <w:pStyle w:val="Corpsdetexte"/>
        <w:jc w:val="both"/>
        <w:rPr>
          <w:rFonts w:ascii="Arial" w:hAnsi="Arial" w:cs="Arial"/>
        </w:rPr>
      </w:pPr>
      <w:bookmarkStart w:id="212" w:name="_Toc172557441"/>
      <w:bookmarkStart w:id="213" w:name="_Toc172557520"/>
      <w:bookmarkEnd w:id="212"/>
      <w:bookmarkEnd w:id="213"/>
    </w:p>
    <w:p w14:paraId="7FB92BA4" w14:textId="77777777" w:rsidR="00553964" w:rsidRPr="008D07D1" w:rsidRDefault="00553964" w:rsidP="00276466">
      <w:pPr>
        <w:pStyle w:val="Corpsdetexte"/>
        <w:jc w:val="both"/>
        <w:rPr>
          <w:rFonts w:ascii="Arial" w:hAnsi="Arial" w:cs="Arial"/>
        </w:rPr>
      </w:pPr>
    </w:p>
    <w:p w14:paraId="2D95B299" w14:textId="77777777" w:rsidR="00600832" w:rsidRPr="008D07D1" w:rsidRDefault="00600832" w:rsidP="00276466">
      <w:pPr>
        <w:pStyle w:val="Paragraphedeliste"/>
        <w:numPr>
          <w:ilvl w:val="0"/>
          <w:numId w:val="18"/>
        </w:numPr>
        <w:spacing w:before="68" w:after="120"/>
        <w:contextualSpacing w:val="0"/>
        <w:jc w:val="both"/>
        <w:outlineLvl w:val="2"/>
        <w:rPr>
          <w:rFonts w:ascii="Arial" w:hAnsi="Arial" w:cs="Arial"/>
          <w:b/>
          <w:bCs/>
          <w:vanish/>
          <w:szCs w:val="36"/>
        </w:rPr>
      </w:pPr>
      <w:bookmarkStart w:id="214" w:name="_Toc172557618"/>
      <w:bookmarkStart w:id="215" w:name="_Toc174028384"/>
      <w:bookmarkStart w:id="216" w:name="_Toc174032878"/>
      <w:bookmarkStart w:id="217" w:name="_Toc174032970"/>
      <w:bookmarkEnd w:id="214"/>
      <w:bookmarkEnd w:id="215"/>
      <w:bookmarkEnd w:id="216"/>
      <w:bookmarkEnd w:id="217"/>
    </w:p>
    <w:p w14:paraId="6106CB85" w14:textId="77777777" w:rsidR="00600832" w:rsidRPr="008D07D1" w:rsidRDefault="00600832" w:rsidP="00276466">
      <w:pPr>
        <w:pStyle w:val="Paragraphedeliste"/>
        <w:numPr>
          <w:ilvl w:val="0"/>
          <w:numId w:val="18"/>
        </w:numPr>
        <w:spacing w:before="68" w:after="120"/>
        <w:contextualSpacing w:val="0"/>
        <w:jc w:val="both"/>
        <w:outlineLvl w:val="2"/>
        <w:rPr>
          <w:rFonts w:ascii="Arial" w:hAnsi="Arial" w:cs="Arial"/>
          <w:b/>
          <w:bCs/>
          <w:vanish/>
          <w:szCs w:val="36"/>
        </w:rPr>
      </w:pPr>
      <w:bookmarkStart w:id="218" w:name="_Toc174028385"/>
      <w:bookmarkStart w:id="219" w:name="_Toc174032879"/>
      <w:bookmarkStart w:id="220" w:name="_Toc174032971"/>
      <w:bookmarkEnd w:id="218"/>
      <w:bookmarkEnd w:id="219"/>
      <w:bookmarkEnd w:id="220"/>
    </w:p>
    <w:p w14:paraId="7E411446" w14:textId="77777777" w:rsidR="00600832" w:rsidRPr="008D07D1" w:rsidRDefault="00600832" w:rsidP="00276466">
      <w:pPr>
        <w:pStyle w:val="Paragraphedeliste"/>
        <w:numPr>
          <w:ilvl w:val="0"/>
          <w:numId w:val="18"/>
        </w:numPr>
        <w:spacing w:before="68" w:after="120"/>
        <w:contextualSpacing w:val="0"/>
        <w:jc w:val="both"/>
        <w:outlineLvl w:val="2"/>
        <w:rPr>
          <w:rFonts w:ascii="Arial" w:hAnsi="Arial" w:cs="Arial"/>
          <w:b/>
          <w:bCs/>
          <w:vanish/>
          <w:szCs w:val="36"/>
        </w:rPr>
      </w:pPr>
      <w:bookmarkStart w:id="221" w:name="_Toc174028386"/>
      <w:bookmarkStart w:id="222" w:name="_Toc174032880"/>
      <w:bookmarkStart w:id="223" w:name="_Toc174032972"/>
      <w:bookmarkEnd w:id="221"/>
      <w:bookmarkEnd w:id="222"/>
      <w:bookmarkEnd w:id="223"/>
    </w:p>
    <w:p w14:paraId="061B6C91" w14:textId="77777777" w:rsidR="00600832" w:rsidRPr="008D07D1" w:rsidRDefault="00600832" w:rsidP="00276466">
      <w:pPr>
        <w:pStyle w:val="Paragraphedeliste"/>
        <w:numPr>
          <w:ilvl w:val="0"/>
          <w:numId w:val="18"/>
        </w:numPr>
        <w:spacing w:before="68" w:after="120"/>
        <w:contextualSpacing w:val="0"/>
        <w:jc w:val="both"/>
        <w:outlineLvl w:val="2"/>
        <w:rPr>
          <w:rFonts w:ascii="Arial" w:hAnsi="Arial" w:cs="Arial"/>
          <w:b/>
          <w:bCs/>
          <w:vanish/>
          <w:szCs w:val="36"/>
        </w:rPr>
      </w:pPr>
      <w:bookmarkStart w:id="224" w:name="_Toc174028387"/>
      <w:bookmarkStart w:id="225" w:name="_Toc174032881"/>
      <w:bookmarkStart w:id="226" w:name="_Toc174032973"/>
      <w:bookmarkEnd w:id="224"/>
      <w:bookmarkEnd w:id="225"/>
      <w:bookmarkEnd w:id="226"/>
    </w:p>
    <w:p w14:paraId="3345F3A8" w14:textId="77777777" w:rsidR="00600832" w:rsidRPr="008D07D1" w:rsidRDefault="00600832" w:rsidP="00276466">
      <w:pPr>
        <w:pStyle w:val="Paragraphedeliste"/>
        <w:numPr>
          <w:ilvl w:val="0"/>
          <w:numId w:val="18"/>
        </w:numPr>
        <w:spacing w:before="68" w:after="120"/>
        <w:contextualSpacing w:val="0"/>
        <w:jc w:val="both"/>
        <w:outlineLvl w:val="2"/>
        <w:rPr>
          <w:rFonts w:ascii="Arial" w:hAnsi="Arial" w:cs="Arial"/>
          <w:b/>
          <w:bCs/>
          <w:vanish/>
          <w:szCs w:val="36"/>
        </w:rPr>
      </w:pPr>
      <w:bookmarkStart w:id="227" w:name="_Toc174028388"/>
      <w:bookmarkStart w:id="228" w:name="_Toc174032882"/>
      <w:bookmarkStart w:id="229" w:name="_Toc174032974"/>
      <w:bookmarkEnd w:id="227"/>
      <w:bookmarkEnd w:id="228"/>
      <w:bookmarkEnd w:id="229"/>
    </w:p>
    <w:p w14:paraId="4FA29C47" w14:textId="77777777" w:rsidR="00600832" w:rsidRPr="008D07D1" w:rsidRDefault="00600832" w:rsidP="00276466">
      <w:pPr>
        <w:pStyle w:val="Paragraphedeliste"/>
        <w:numPr>
          <w:ilvl w:val="1"/>
          <w:numId w:val="18"/>
        </w:numPr>
        <w:spacing w:before="68" w:after="120"/>
        <w:contextualSpacing w:val="0"/>
        <w:jc w:val="both"/>
        <w:outlineLvl w:val="2"/>
        <w:rPr>
          <w:rFonts w:ascii="Arial" w:hAnsi="Arial" w:cs="Arial"/>
          <w:b/>
          <w:bCs/>
          <w:vanish/>
          <w:szCs w:val="36"/>
        </w:rPr>
      </w:pPr>
      <w:bookmarkStart w:id="230" w:name="_Toc174028389"/>
      <w:bookmarkStart w:id="231" w:name="_Toc174032883"/>
      <w:bookmarkStart w:id="232" w:name="_Toc174032975"/>
      <w:bookmarkEnd w:id="230"/>
      <w:bookmarkEnd w:id="231"/>
      <w:bookmarkEnd w:id="232"/>
    </w:p>
    <w:p w14:paraId="69C2FE9D" w14:textId="77777777" w:rsidR="00600832" w:rsidRPr="008D07D1" w:rsidRDefault="00600832" w:rsidP="00276466">
      <w:pPr>
        <w:pStyle w:val="Paragraphedeliste"/>
        <w:numPr>
          <w:ilvl w:val="2"/>
          <w:numId w:val="18"/>
        </w:numPr>
        <w:spacing w:before="68" w:after="120"/>
        <w:contextualSpacing w:val="0"/>
        <w:jc w:val="both"/>
        <w:outlineLvl w:val="2"/>
        <w:rPr>
          <w:rFonts w:ascii="Arial" w:hAnsi="Arial" w:cs="Arial"/>
          <w:b/>
          <w:bCs/>
          <w:vanish/>
          <w:szCs w:val="36"/>
        </w:rPr>
      </w:pPr>
      <w:bookmarkStart w:id="233" w:name="_Toc174028390"/>
      <w:bookmarkStart w:id="234" w:name="_Toc174032884"/>
      <w:bookmarkStart w:id="235" w:name="_Toc174032976"/>
      <w:bookmarkEnd w:id="233"/>
      <w:bookmarkEnd w:id="234"/>
      <w:bookmarkEnd w:id="235"/>
    </w:p>
    <w:p w14:paraId="61137C39" w14:textId="77777777" w:rsidR="00600832" w:rsidRPr="008D07D1" w:rsidRDefault="00600832" w:rsidP="00276466">
      <w:pPr>
        <w:pStyle w:val="Paragraphedeliste"/>
        <w:numPr>
          <w:ilvl w:val="2"/>
          <w:numId w:val="18"/>
        </w:numPr>
        <w:spacing w:before="68" w:after="120"/>
        <w:contextualSpacing w:val="0"/>
        <w:jc w:val="both"/>
        <w:outlineLvl w:val="2"/>
        <w:rPr>
          <w:rFonts w:ascii="Arial" w:hAnsi="Arial" w:cs="Arial"/>
          <w:b/>
          <w:bCs/>
          <w:vanish/>
          <w:szCs w:val="36"/>
        </w:rPr>
      </w:pPr>
      <w:bookmarkStart w:id="236" w:name="_Toc174028391"/>
      <w:bookmarkStart w:id="237" w:name="_Toc174032885"/>
      <w:bookmarkStart w:id="238" w:name="_Toc174032977"/>
      <w:bookmarkEnd w:id="236"/>
      <w:bookmarkEnd w:id="237"/>
      <w:bookmarkEnd w:id="238"/>
    </w:p>
    <w:p w14:paraId="3E71EE3C" w14:textId="78AEB2EF" w:rsidR="00732687" w:rsidRPr="008D07D1" w:rsidRDefault="007B52A5" w:rsidP="00276466">
      <w:pPr>
        <w:pStyle w:val="Titre3"/>
        <w:numPr>
          <w:ilvl w:val="2"/>
          <w:numId w:val="15"/>
        </w:numPr>
        <w:jc w:val="both"/>
        <w:rPr>
          <w:rFonts w:ascii="Arial" w:hAnsi="Arial" w:cs="Arial"/>
        </w:rPr>
      </w:pPr>
      <w:bookmarkStart w:id="239" w:name="_Toc174032978"/>
      <w:r w:rsidRPr="008D07D1">
        <w:rPr>
          <w:rFonts w:ascii="Arial" w:hAnsi="Arial" w:cs="Arial"/>
        </w:rPr>
        <w:t xml:space="preserve">Classe </w:t>
      </w:r>
      <w:proofErr w:type="spellStart"/>
      <w:r w:rsidRPr="008D07D1">
        <w:rPr>
          <w:rFonts w:ascii="Arial" w:hAnsi="Arial" w:cs="Arial"/>
        </w:rPr>
        <w:t>AspectExterieur</w:t>
      </w:r>
      <w:bookmarkEnd w:id="239"/>
      <w:proofErr w:type="spellEnd"/>
    </w:p>
    <w:p w14:paraId="33CD5641" w14:textId="77777777" w:rsidR="00732687" w:rsidRPr="008D07D1" w:rsidRDefault="00732687" w:rsidP="00276466">
      <w:pPr>
        <w:jc w:val="both"/>
        <w:rPr>
          <w:rFonts w:ascii="Arial" w:hAnsi="Arial" w:cs="Arial"/>
        </w:rPr>
      </w:pPr>
    </w:p>
    <w:p w14:paraId="6772C903" w14:textId="77777777" w:rsidR="00732687" w:rsidRPr="008D07D1" w:rsidRDefault="007B52A5" w:rsidP="00276466">
      <w:pPr>
        <w:pStyle w:val="Corpsdetexte"/>
        <w:jc w:val="both"/>
        <w:rPr>
          <w:rFonts w:ascii="Arial" w:hAnsi="Arial" w:cs="Arial"/>
        </w:rPr>
      </w:pPr>
      <w:r w:rsidRPr="008D07D1">
        <w:rPr>
          <w:rFonts w:ascii="Arial" w:hAnsi="Arial" w:cs="Arial"/>
        </w:rPr>
        <w:t>Cette classe permet la prise en compte des éléments d’aspects extérieurs en lien avec l’article 11 du PLU.</w:t>
      </w:r>
    </w:p>
    <w:p w14:paraId="39966A48" w14:textId="77777777" w:rsidR="00732687" w:rsidRPr="008D07D1" w:rsidRDefault="00732687" w:rsidP="00276466">
      <w:pPr>
        <w:pStyle w:val="Corpsdetexte"/>
        <w:jc w:val="both"/>
        <w:rPr>
          <w:rFonts w:ascii="Arial" w:hAnsi="Arial" w:cs="Arial"/>
        </w:rPr>
      </w:pPr>
    </w:p>
    <w:tbl>
      <w:tblPr>
        <w:tblStyle w:val="Grilledutableau"/>
        <w:tblW w:w="9854" w:type="dxa"/>
        <w:tblLayout w:type="fixed"/>
        <w:tblLook w:val="04A0" w:firstRow="1" w:lastRow="0" w:firstColumn="1" w:lastColumn="0" w:noHBand="0" w:noVBand="1"/>
      </w:tblPr>
      <w:tblGrid>
        <w:gridCol w:w="1833"/>
        <w:gridCol w:w="2415"/>
        <w:gridCol w:w="2410"/>
        <w:gridCol w:w="1842"/>
        <w:gridCol w:w="1354"/>
      </w:tblGrid>
      <w:tr w:rsidR="00732687" w:rsidRPr="008D07D1" w14:paraId="4D4E0535" w14:textId="77777777">
        <w:tc>
          <w:tcPr>
            <w:tcW w:w="9854" w:type="dxa"/>
            <w:gridSpan w:val="5"/>
          </w:tcPr>
          <w:p w14:paraId="5A781F1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Nom de la table : </w:t>
            </w:r>
            <w:proofErr w:type="spellStart"/>
            <w:r w:rsidRPr="008D07D1">
              <w:rPr>
                <w:rFonts w:ascii="Arial" w:hAnsi="Arial" w:cs="Arial"/>
              </w:rPr>
              <w:t>AspectExterieur</w:t>
            </w:r>
            <w:proofErr w:type="spellEnd"/>
          </w:p>
        </w:tc>
      </w:tr>
      <w:tr w:rsidR="00732687" w:rsidRPr="008D07D1" w14:paraId="0DF55EEE" w14:textId="77777777">
        <w:tc>
          <w:tcPr>
            <w:tcW w:w="9854" w:type="dxa"/>
            <w:gridSpan w:val="5"/>
          </w:tcPr>
          <w:p w14:paraId="452A972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Caractéristiques des aspects extérieurs</w:t>
            </w:r>
          </w:p>
        </w:tc>
      </w:tr>
      <w:tr w:rsidR="00732687" w:rsidRPr="008D07D1" w14:paraId="368FCE73" w14:textId="77777777">
        <w:tc>
          <w:tcPr>
            <w:tcW w:w="1833" w:type="dxa"/>
          </w:tcPr>
          <w:p w14:paraId="194786F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2415" w:type="dxa"/>
          </w:tcPr>
          <w:p w14:paraId="68105AA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2410" w:type="dxa"/>
          </w:tcPr>
          <w:p w14:paraId="5673DFF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w:t>
            </w:r>
          </w:p>
        </w:tc>
        <w:tc>
          <w:tcPr>
            <w:tcW w:w="1842" w:type="dxa"/>
          </w:tcPr>
          <w:p w14:paraId="3662D76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354" w:type="dxa"/>
          </w:tcPr>
          <w:p w14:paraId="08EE3C66" w14:textId="7D7B166D" w:rsidR="00732687" w:rsidRPr="008D07D1" w:rsidRDefault="00201BB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5CDB69BA" w14:textId="77777777">
        <w:tc>
          <w:tcPr>
            <w:tcW w:w="1833" w:type="dxa"/>
          </w:tcPr>
          <w:p w14:paraId="45EFF0DC" w14:textId="389E2DC1"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idAspectExterieur</w:t>
            </w:r>
            <w:proofErr w:type="spellEnd"/>
          </w:p>
        </w:tc>
        <w:tc>
          <w:tcPr>
            <w:tcW w:w="2415" w:type="dxa"/>
          </w:tcPr>
          <w:p w14:paraId="20F8150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la contrainte s’appliquant.</w:t>
            </w:r>
          </w:p>
        </w:tc>
        <w:tc>
          <w:tcPr>
            <w:tcW w:w="2410" w:type="dxa"/>
          </w:tcPr>
          <w:p w14:paraId="684B2646" w14:textId="7B00B3E3"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44712_PLU_20041103/reglement/UE/UE2/contenu02/regle01/ctu02/asp</w:t>
            </w:r>
            <w:r w:rsidR="00201BB5" w:rsidRPr="008D07D1">
              <w:rPr>
                <w:rFonts w:ascii="Arial" w:hAnsi="Arial" w:cs="Arial"/>
                <w:color w:val="000000" w:themeColor="text1"/>
                <w:szCs w:val="22"/>
              </w:rPr>
              <w:t>e</w:t>
            </w:r>
            <w:r w:rsidRPr="008D07D1">
              <w:rPr>
                <w:rFonts w:ascii="Arial" w:hAnsi="Arial" w:cs="Arial"/>
                <w:color w:val="000000" w:themeColor="text1"/>
                <w:szCs w:val="22"/>
              </w:rPr>
              <w:t>xt01</w:t>
            </w:r>
          </w:p>
        </w:tc>
        <w:tc>
          <w:tcPr>
            <w:tcW w:w="1842" w:type="dxa"/>
          </w:tcPr>
          <w:p w14:paraId="260833E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354" w:type="dxa"/>
          </w:tcPr>
          <w:p w14:paraId="23BB2086" w14:textId="5E29F635"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175C7766" w14:textId="77777777">
        <w:tc>
          <w:tcPr>
            <w:tcW w:w="1833" w:type="dxa"/>
          </w:tcPr>
          <w:p w14:paraId="6873F57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2415" w:type="dxa"/>
          </w:tcPr>
          <w:p w14:paraId="439D8BF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contrainte s’appliquant.</w:t>
            </w:r>
          </w:p>
        </w:tc>
        <w:tc>
          <w:tcPr>
            <w:tcW w:w="2410" w:type="dxa"/>
          </w:tcPr>
          <w:p w14:paraId="0E1018A5"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materiauxCouleurs</w:t>
            </w:r>
            <w:proofErr w:type="spellEnd"/>
          </w:p>
        </w:tc>
        <w:tc>
          <w:tcPr>
            <w:tcW w:w="1842" w:type="dxa"/>
          </w:tcPr>
          <w:p w14:paraId="1A8E1A1B"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588C3F12" w14:textId="79CDA152"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[1-1]</w:t>
            </w:r>
          </w:p>
        </w:tc>
      </w:tr>
      <w:tr w:rsidR="00732687" w:rsidRPr="008D07D1" w14:paraId="2B21D576" w14:textId="77777777">
        <w:tc>
          <w:tcPr>
            <w:tcW w:w="1833" w:type="dxa"/>
          </w:tcPr>
          <w:p w14:paraId="515D4012"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2415" w:type="dxa"/>
          </w:tcPr>
          <w:p w14:paraId="016FDF5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Catégorie de la contrainte s’appliquant.</w:t>
            </w:r>
          </w:p>
        </w:tc>
        <w:tc>
          <w:tcPr>
            <w:tcW w:w="2410" w:type="dxa"/>
          </w:tcPr>
          <w:p w14:paraId="3BD7B631"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rPr>
              <w:t>AspectExterieur</w:t>
            </w:r>
            <w:proofErr w:type="spellEnd"/>
          </w:p>
        </w:tc>
        <w:tc>
          <w:tcPr>
            <w:tcW w:w="1842" w:type="dxa"/>
          </w:tcPr>
          <w:p w14:paraId="5D75485F"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77665041" w14:textId="091A40B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w:t>
            </w:r>
          </w:p>
        </w:tc>
      </w:tr>
      <w:tr w:rsidR="00732687" w:rsidRPr="008D07D1" w14:paraId="2599C452" w14:textId="77777777">
        <w:tc>
          <w:tcPr>
            <w:tcW w:w="1833" w:type="dxa"/>
          </w:tcPr>
          <w:p w14:paraId="4C06CF7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2415" w:type="dxa"/>
          </w:tcPr>
          <w:p w14:paraId="3C5283B1"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Cs w:val="20"/>
              </w:rPr>
              <w:t>Permet d’ajouter un commentaire pour les situations qui ne sont pas concernées par les contraintes décrites</w:t>
            </w:r>
          </w:p>
        </w:tc>
        <w:tc>
          <w:tcPr>
            <w:tcW w:w="2410" w:type="dxa"/>
          </w:tcPr>
          <w:p w14:paraId="4492E74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rPr>
              <w:t>Leur réglementation pouvant varier d’une construction à l’autre, en fonction de la construction à laquelle ils se rattachent elle-même et du secteur dans lequel elle se trouve, le recours aux dispositions de l’article R. 111-21 ou à des prescriptions générales permet, sauf circonstances particulières, une plus grande adaptabilité.</w:t>
            </w:r>
          </w:p>
        </w:tc>
        <w:tc>
          <w:tcPr>
            <w:tcW w:w="1842" w:type="dxa"/>
          </w:tcPr>
          <w:p w14:paraId="52BE8D2B"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733A7B51" w14:textId="33F60EC8"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732687" w:rsidRPr="008D07D1" w14:paraId="266E563B" w14:textId="77777777">
        <w:tc>
          <w:tcPr>
            <w:tcW w:w="1833" w:type="dxa"/>
          </w:tcPr>
          <w:p w14:paraId="170D34DD"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materiauxCouleurs</w:t>
            </w:r>
            <w:proofErr w:type="spellEnd"/>
          </w:p>
        </w:tc>
        <w:tc>
          <w:tcPr>
            <w:tcW w:w="2415" w:type="dxa"/>
          </w:tcPr>
          <w:p w14:paraId="70B1C92A" w14:textId="38E2FE85" w:rsidR="00732687" w:rsidRPr="008D07D1" w:rsidRDefault="007B52A5" w:rsidP="00276466">
            <w:pPr>
              <w:pStyle w:val="Contenudetableau"/>
              <w:widowControl/>
              <w:jc w:val="both"/>
              <w:rPr>
                <w:rFonts w:ascii="Arial" w:hAnsi="Arial" w:cs="Arial"/>
                <w:color w:val="000000" w:themeColor="text1"/>
                <w:szCs w:val="20"/>
              </w:rPr>
            </w:pPr>
            <w:r w:rsidRPr="008D07D1">
              <w:rPr>
                <w:rFonts w:ascii="Arial" w:hAnsi="Arial" w:cs="Arial"/>
                <w:color w:val="000000" w:themeColor="text1"/>
                <w:szCs w:val="20"/>
              </w:rPr>
              <w:t xml:space="preserve">Précision des règles ou des recommandations pour les matériaux et les couleurs à </w:t>
            </w:r>
            <w:r w:rsidR="00201BB5" w:rsidRPr="008D07D1">
              <w:rPr>
                <w:rFonts w:ascii="Arial" w:hAnsi="Arial" w:cs="Arial"/>
                <w:color w:val="000000" w:themeColor="text1"/>
                <w:szCs w:val="20"/>
              </w:rPr>
              <w:t>utilisés</w:t>
            </w:r>
          </w:p>
        </w:tc>
        <w:tc>
          <w:tcPr>
            <w:tcW w:w="2410" w:type="dxa"/>
          </w:tcPr>
          <w:p w14:paraId="6F7F4A04" w14:textId="0A68A347" w:rsidR="00732687" w:rsidRPr="008D07D1" w:rsidRDefault="007B52A5" w:rsidP="00276466">
            <w:pPr>
              <w:pStyle w:val="Corpsdetexte"/>
              <w:jc w:val="both"/>
              <w:rPr>
                <w:rFonts w:ascii="Arial" w:hAnsi="Arial" w:cs="Arial"/>
              </w:rPr>
            </w:pPr>
            <w:r w:rsidRPr="008D07D1">
              <w:rPr>
                <w:rFonts w:ascii="Arial" w:hAnsi="Arial" w:cs="Arial"/>
              </w:rPr>
              <w:t>Construction à base de tôle et utiliser des teintes soutenues et disparates</w:t>
            </w:r>
          </w:p>
        </w:tc>
        <w:tc>
          <w:tcPr>
            <w:tcW w:w="1842" w:type="dxa"/>
          </w:tcPr>
          <w:p w14:paraId="01475BBD"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299724DF" w14:textId="774B07DC"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732687" w:rsidRPr="008D07D1" w14:paraId="3B772021" w14:textId="77777777">
        <w:tc>
          <w:tcPr>
            <w:tcW w:w="1833" w:type="dxa"/>
          </w:tcPr>
          <w:p w14:paraId="71EEE4E4" w14:textId="2BB99A7E"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fa</w:t>
            </w:r>
            <w:r w:rsidR="00201BB5" w:rsidRPr="008D07D1">
              <w:rPr>
                <w:rFonts w:ascii="Arial" w:hAnsi="Arial" w:cs="Arial"/>
                <w:color w:val="000000" w:themeColor="text1"/>
                <w:szCs w:val="22"/>
              </w:rPr>
              <w:t>c</w:t>
            </w:r>
            <w:r w:rsidRPr="008D07D1">
              <w:rPr>
                <w:rFonts w:ascii="Arial" w:hAnsi="Arial" w:cs="Arial"/>
                <w:color w:val="000000" w:themeColor="text1"/>
                <w:szCs w:val="22"/>
              </w:rPr>
              <w:t>ade</w:t>
            </w:r>
            <w:proofErr w:type="spellEnd"/>
          </w:p>
        </w:tc>
        <w:tc>
          <w:tcPr>
            <w:tcW w:w="2415" w:type="dxa"/>
          </w:tcPr>
          <w:p w14:paraId="74D00403" w14:textId="77777777" w:rsidR="00732687" w:rsidRPr="008D07D1" w:rsidRDefault="007B52A5" w:rsidP="00276466">
            <w:pPr>
              <w:pStyle w:val="Contenudetableau"/>
              <w:widowControl/>
              <w:jc w:val="both"/>
              <w:rPr>
                <w:rFonts w:ascii="Arial" w:hAnsi="Arial" w:cs="Arial"/>
                <w:color w:val="000000" w:themeColor="text1"/>
                <w:szCs w:val="20"/>
              </w:rPr>
            </w:pPr>
            <w:r w:rsidRPr="008D07D1">
              <w:rPr>
                <w:rFonts w:ascii="Arial" w:hAnsi="Arial" w:cs="Arial"/>
                <w:color w:val="000000" w:themeColor="text1"/>
                <w:szCs w:val="20"/>
              </w:rPr>
              <w:t>Précision des règles ou des recommandations pour les façades</w:t>
            </w:r>
          </w:p>
        </w:tc>
        <w:tc>
          <w:tcPr>
            <w:tcW w:w="2410" w:type="dxa"/>
          </w:tcPr>
          <w:p w14:paraId="6B36CF03" w14:textId="77777777" w:rsidR="00732687" w:rsidRPr="008D07D1" w:rsidRDefault="007B52A5" w:rsidP="00276466">
            <w:pPr>
              <w:pStyle w:val="Corpsdetexte"/>
              <w:jc w:val="both"/>
              <w:rPr>
                <w:rFonts w:ascii="Arial" w:hAnsi="Arial" w:cs="Arial"/>
              </w:rPr>
            </w:pPr>
            <w:r w:rsidRPr="008D07D1">
              <w:rPr>
                <w:rFonts w:ascii="Arial" w:hAnsi="Arial" w:cs="Arial"/>
                <w:color w:val="000000" w:themeColor="text1"/>
                <w:szCs w:val="22"/>
              </w:rPr>
              <w:t>Respecter l’harmonie des façades existantes</w:t>
            </w:r>
          </w:p>
        </w:tc>
        <w:tc>
          <w:tcPr>
            <w:tcW w:w="1842" w:type="dxa"/>
          </w:tcPr>
          <w:p w14:paraId="30B0A3E5"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038C6123" w14:textId="14797C89"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732687" w:rsidRPr="008D07D1" w14:paraId="3DF894FD" w14:textId="77777777">
        <w:tc>
          <w:tcPr>
            <w:tcW w:w="1833" w:type="dxa"/>
          </w:tcPr>
          <w:p w14:paraId="6418767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ouvertures</w:t>
            </w:r>
          </w:p>
        </w:tc>
        <w:tc>
          <w:tcPr>
            <w:tcW w:w="2415" w:type="dxa"/>
          </w:tcPr>
          <w:p w14:paraId="1985A353" w14:textId="232A5979" w:rsidR="00732687" w:rsidRPr="008D07D1" w:rsidRDefault="007B52A5" w:rsidP="00276466">
            <w:pPr>
              <w:pStyle w:val="Contenudetableau"/>
              <w:widowControl/>
              <w:jc w:val="both"/>
              <w:rPr>
                <w:rFonts w:ascii="Arial" w:hAnsi="Arial" w:cs="Arial"/>
                <w:color w:val="000000" w:themeColor="text1"/>
                <w:szCs w:val="20"/>
              </w:rPr>
            </w:pPr>
            <w:r w:rsidRPr="008D07D1">
              <w:rPr>
                <w:rFonts w:ascii="Arial" w:hAnsi="Arial" w:cs="Arial"/>
                <w:color w:val="000000" w:themeColor="text1"/>
                <w:szCs w:val="20"/>
              </w:rPr>
              <w:t xml:space="preserve">Permet </w:t>
            </w:r>
            <w:r w:rsidR="00201BB5" w:rsidRPr="008D07D1">
              <w:rPr>
                <w:rFonts w:ascii="Arial" w:hAnsi="Arial" w:cs="Arial"/>
                <w:color w:val="000000" w:themeColor="text1"/>
                <w:szCs w:val="20"/>
              </w:rPr>
              <w:t xml:space="preserve">de </w:t>
            </w:r>
            <w:r w:rsidR="00201BB5" w:rsidRPr="008D07D1">
              <w:rPr>
                <w:rFonts w:ascii="Arial" w:hAnsi="Arial" w:cs="Arial"/>
                <w:szCs w:val="20"/>
              </w:rPr>
              <w:t>limiter</w:t>
            </w:r>
            <w:r w:rsidRPr="008D07D1">
              <w:rPr>
                <w:rFonts w:ascii="Arial" w:hAnsi="Arial" w:cs="Arial"/>
                <w:szCs w:val="20"/>
              </w:rPr>
              <w:t xml:space="preserve"> le nombre d’ouvertures, et </w:t>
            </w:r>
            <w:r w:rsidR="00201BB5" w:rsidRPr="008D07D1">
              <w:rPr>
                <w:rFonts w:ascii="Arial" w:hAnsi="Arial" w:cs="Arial"/>
                <w:szCs w:val="20"/>
              </w:rPr>
              <w:t xml:space="preserve">de </w:t>
            </w:r>
            <w:proofErr w:type="spellStart"/>
            <w:r w:rsidR="00201BB5" w:rsidRPr="008D07D1">
              <w:rPr>
                <w:rFonts w:ascii="Arial" w:hAnsi="Arial" w:cs="Arial"/>
                <w:szCs w:val="20"/>
              </w:rPr>
              <w:t>détermi,er</w:t>
            </w:r>
            <w:proofErr w:type="spellEnd"/>
            <w:r w:rsidRPr="008D07D1">
              <w:rPr>
                <w:rFonts w:ascii="Arial" w:hAnsi="Arial" w:cs="Arial"/>
                <w:szCs w:val="20"/>
              </w:rPr>
              <w:t xml:space="preserve"> leurs dimensions, formes et rythme (succession sur la façade ou en toiture), le mode et la forme des fermetures (volets…), des lucarne (leur position en saillie sur la pente de la toiture).</w:t>
            </w:r>
          </w:p>
        </w:tc>
        <w:tc>
          <w:tcPr>
            <w:tcW w:w="2410" w:type="dxa"/>
          </w:tcPr>
          <w:p w14:paraId="36D776CD" w14:textId="77777777" w:rsidR="00732687" w:rsidRPr="008D07D1" w:rsidRDefault="007B52A5" w:rsidP="00276466">
            <w:pPr>
              <w:pStyle w:val="Corpsdetexte"/>
              <w:jc w:val="both"/>
              <w:rPr>
                <w:rFonts w:ascii="Arial" w:hAnsi="Arial" w:cs="Arial"/>
              </w:rPr>
            </w:pPr>
            <w:r w:rsidRPr="008D07D1">
              <w:rPr>
                <w:rFonts w:ascii="Arial" w:hAnsi="Arial" w:cs="Arial"/>
              </w:rPr>
              <w:t>Ouvertures en succession sur la façade.</w:t>
            </w:r>
          </w:p>
        </w:tc>
        <w:tc>
          <w:tcPr>
            <w:tcW w:w="1842" w:type="dxa"/>
          </w:tcPr>
          <w:p w14:paraId="02F5738A"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1D5E192D" w14:textId="6512FDE5"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732687" w:rsidRPr="008D07D1" w14:paraId="0736BC53" w14:textId="77777777">
        <w:tc>
          <w:tcPr>
            <w:tcW w:w="1833" w:type="dxa"/>
          </w:tcPr>
          <w:p w14:paraId="04787CE3"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ouvragesSaillie</w:t>
            </w:r>
            <w:proofErr w:type="spellEnd"/>
          </w:p>
        </w:tc>
        <w:tc>
          <w:tcPr>
            <w:tcW w:w="2415" w:type="dxa"/>
          </w:tcPr>
          <w:p w14:paraId="1D5BD52D"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 xml:space="preserve">Permet de </w:t>
            </w:r>
            <w:r w:rsidRPr="008D07D1">
              <w:rPr>
                <w:rFonts w:ascii="Arial" w:hAnsi="Arial" w:cs="Arial"/>
                <w:sz w:val="24"/>
              </w:rPr>
              <w:t>soumettre à réglementation les ouvrages en saillie du fait de l’extériorisation qui les caractérise.</w:t>
            </w:r>
          </w:p>
        </w:tc>
        <w:tc>
          <w:tcPr>
            <w:tcW w:w="2410" w:type="dxa"/>
          </w:tcPr>
          <w:p w14:paraId="670DE87A" w14:textId="77777777" w:rsidR="00732687" w:rsidRPr="008D07D1" w:rsidRDefault="007B52A5" w:rsidP="00276466">
            <w:pPr>
              <w:pStyle w:val="Corpsdetexte"/>
              <w:jc w:val="both"/>
              <w:rPr>
                <w:rFonts w:ascii="Arial" w:hAnsi="Arial" w:cs="Arial"/>
              </w:rPr>
            </w:pPr>
            <w:r w:rsidRPr="008D07D1">
              <w:rPr>
                <w:rFonts w:ascii="Arial" w:hAnsi="Arial" w:cs="Arial"/>
              </w:rPr>
              <w:t>balcons, perrons, escaliers, garde-corps, escaliers extérieurs, antennes</w:t>
            </w:r>
          </w:p>
        </w:tc>
        <w:tc>
          <w:tcPr>
            <w:tcW w:w="1842" w:type="dxa"/>
          </w:tcPr>
          <w:p w14:paraId="1B9C74F4"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5C3F65F1" w14:textId="2412913B"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732687" w:rsidRPr="008D07D1" w14:paraId="587E6319" w14:textId="77777777">
        <w:tc>
          <w:tcPr>
            <w:tcW w:w="1833" w:type="dxa"/>
          </w:tcPr>
          <w:p w14:paraId="59E3739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abords</w:t>
            </w:r>
          </w:p>
        </w:tc>
        <w:tc>
          <w:tcPr>
            <w:tcW w:w="2415" w:type="dxa"/>
          </w:tcPr>
          <w:p w14:paraId="05D69E4F"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 xml:space="preserve">Permet la réglementation de </w:t>
            </w:r>
            <w:r w:rsidRPr="008D07D1">
              <w:rPr>
                <w:rFonts w:ascii="Arial" w:hAnsi="Arial" w:cs="Arial"/>
                <w:sz w:val="24"/>
              </w:rPr>
              <w:t>La notion d’abords. Elle trouve ses limites physiques dans les limites du terrain assiette de la construction.</w:t>
            </w:r>
          </w:p>
        </w:tc>
        <w:tc>
          <w:tcPr>
            <w:tcW w:w="2410" w:type="dxa"/>
          </w:tcPr>
          <w:p w14:paraId="1583FB7E" w14:textId="77777777" w:rsidR="00732687" w:rsidRPr="008D07D1" w:rsidRDefault="00732687" w:rsidP="00276466">
            <w:pPr>
              <w:pStyle w:val="Corpsdetexte"/>
              <w:jc w:val="both"/>
              <w:rPr>
                <w:rFonts w:ascii="Arial" w:hAnsi="Arial" w:cs="Arial"/>
              </w:rPr>
            </w:pPr>
          </w:p>
        </w:tc>
        <w:tc>
          <w:tcPr>
            <w:tcW w:w="1842" w:type="dxa"/>
          </w:tcPr>
          <w:p w14:paraId="0353CC7F"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40D8CEB2" w14:textId="53534E6C"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732687" w:rsidRPr="008D07D1" w14:paraId="7821EA73" w14:textId="77777777">
        <w:tc>
          <w:tcPr>
            <w:tcW w:w="1833" w:type="dxa"/>
          </w:tcPr>
          <w:p w14:paraId="03AC9E29"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toitures</w:t>
            </w:r>
          </w:p>
        </w:tc>
        <w:tc>
          <w:tcPr>
            <w:tcW w:w="2415" w:type="dxa"/>
          </w:tcPr>
          <w:p w14:paraId="103C49D6" w14:textId="22C5D750"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 xml:space="preserve">Permet à la commune </w:t>
            </w:r>
            <w:r w:rsidRPr="008D07D1">
              <w:rPr>
                <w:rFonts w:ascii="Arial" w:hAnsi="Arial" w:cs="Arial"/>
                <w:sz w:val="24"/>
              </w:rPr>
              <w:t>qui souhaite régir ces éléments (nombre et inclinaison), agencement de la charpente (avec ou sans bois apparent), ouvertures, couleur, forme des tuiles, pignons)) en fonction de considérations locales particulières au lieu de recourir simplement au dispositif général de l’article R. 111-21.</w:t>
            </w:r>
          </w:p>
        </w:tc>
        <w:tc>
          <w:tcPr>
            <w:tcW w:w="2410" w:type="dxa"/>
          </w:tcPr>
          <w:p w14:paraId="73E96065" w14:textId="77777777" w:rsidR="00732687" w:rsidRPr="008D07D1" w:rsidRDefault="007B52A5" w:rsidP="00276466">
            <w:pPr>
              <w:pStyle w:val="Corpsdetexte"/>
              <w:jc w:val="both"/>
              <w:rPr>
                <w:rFonts w:ascii="Arial" w:hAnsi="Arial" w:cs="Arial"/>
              </w:rPr>
            </w:pPr>
            <w:r w:rsidRPr="008D07D1">
              <w:rPr>
                <w:rFonts w:ascii="Arial" w:hAnsi="Arial" w:cs="Arial"/>
              </w:rPr>
              <w:t>Avec ou bois apparent.</w:t>
            </w:r>
          </w:p>
        </w:tc>
        <w:tc>
          <w:tcPr>
            <w:tcW w:w="1842" w:type="dxa"/>
          </w:tcPr>
          <w:p w14:paraId="5B23F1BC"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0CFD9AA2" w14:textId="639CA5D0"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EE0B1A" w:rsidRPr="008D07D1" w14:paraId="77123D80" w14:textId="77777777">
        <w:tc>
          <w:tcPr>
            <w:tcW w:w="1833" w:type="dxa"/>
          </w:tcPr>
          <w:p w14:paraId="1B0777B1" w14:textId="5ED83555" w:rsidR="00EE0B1A" w:rsidRPr="008D07D1" w:rsidRDefault="00EE0B1A"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penteToit</w:t>
            </w:r>
            <w:r w:rsidR="0042067C" w:rsidRPr="008D07D1">
              <w:rPr>
                <w:rFonts w:ascii="Arial" w:hAnsi="Arial" w:cs="Arial"/>
                <w:color w:val="000000" w:themeColor="text1"/>
                <w:szCs w:val="22"/>
              </w:rPr>
              <w:t>ure</w:t>
            </w:r>
            <w:proofErr w:type="spellEnd"/>
          </w:p>
        </w:tc>
        <w:tc>
          <w:tcPr>
            <w:tcW w:w="2415" w:type="dxa"/>
          </w:tcPr>
          <w:p w14:paraId="08878C9C" w14:textId="59975C10" w:rsidR="00EE0B1A" w:rsidRPr="008D07D1" w:rsidRDefault="00EE0B1A" w:rsidP="00276466">
            <w:pPr>
              <w:pStyle w:val="Contenudetableau"/>
              <w:widowControl/>
              <w:jc w:val="both"/>
              <w:rPr>
                <w:rFonts w:ascii="Arial" w:hAnsi="Arial" w:cs="Arial"/>
                <w:color w:val="000000" w:themeColor="text1"/>
                <w:sz w:val="24"/>
                <w:szCs w:val="22"/>
              </w:rPr>
            </w:pPr>
            <w:r w:rsidRPr="008D07D1">
              <w:rPr>
                <w:rFonts w:ascii="Arial" w:hAnsi="Arial" w:cs="Arial"/>
                <w:color w:val="000000" w:themeColor="text1"/>
                <w:sz w:val="24"/>
                <w:szCs w:val="22"/>
              </w:rPr>
              <w:t>Détermine la pente du toit</w:t>
            </w:r>
          </w:p>
        </w:tc>
        <w:tc>
          <w:tcPr>
            <w:tcW w:w="2410" w:type="dxa"/>
          </w:tcPr>
          <w:p w14:paraId="5329DED7" w14:textId="6D207F19" w:rsidR="00EE0B1A" w:rsidRPr="008D07D1" w:rsidRDefault="00EE0B1A" w:rsidP="00276466">
            <w:pPr>
              <w:pStyle w:val="Corpsdetexte"/>
              <w:jc w:val="both"/>
              <w:rPr>
                <w:rFonts w:ascii="Arial" w:hAnsi="Arial" w:cs="Arial"/>
              </w:rPr>
            </w:pPr>
            <w:r w:rsidRPr="008D07D1">
              <w:rPr>
                <w:rFonts w:ascii="Arial" w:hAnsi="Arial" w:cs="Arial"/>
              </w:rPr>
              <w:t>10</w:t>
            </w:r>
          </w:p>
        </w:tc>
        <w:tc>
          <w:tcPr>
            <w:tcW w:w="1842" w:type="dxa"/>
          </w:tcPr>
          <w:p w14:paraId="0856B15B" w14:textId="677307E3" w:rsidR="00EE0B1A" w:rsidRPr="008D07D1" w:rsidRDefault="00EE0B1A"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00DE9BF9" w14:textId="43026E40" w:rsidR="00EE0B1A" w:rsidRPr="008D07D1" w:rsidRDefault="00EE0B1A" w:rsidP="00276466">
            <w:pPr>
              <w:pStyle w:val="Contenudetableau"/>
              <w:widowControl/>
              <w:jc w:val="both"/>
              <w:rPr>
                <w:rFonts w:ascii="Arial" w:hAnsi="Arial" w:cs="Arial"/>
                <w:color w:val="000000" w:themeColor="text1"/>
                <w:sz w:val="24"/>
                <w:szCs w:val="22"/>
              </w:rPr>
            </w:pPr>
            <w:r w:rsidRPr="008D07D1">
              <w:rPr>
                <w:rFonts w:ascii="Arial" w:hAnsi="Arial" w:cs="Arial"/>
                <w:color w:val="000000" w:themeColor="text1"/>
                <w:sz w:val="24"/>
                <w:szCs w:val="22"/>
              </w:rPr>
              <w:t>[0-*]</w:t>
            </w:r>
          </w:p>
        </w:tc>
      </w:tr>
    </w:tbl>
    <w:p w14:paraId="482C476C" w14:textId="77777777" w:rsidR="00732687" w:rsidRPr="008D07D1" w:rsidRDefault="00732687" w:rsidP="00276466">
      <w:pPr>
        <w:pStyle w:val="Corpsdetexte"/>
        <w:jc w:val="both"/>
        <w:rPr>
          <w:rFonts w:ascii="Arial" w:hAnsi="Arial" w:cs="Arial"/>
        </w:rPr>
      </w:pPr>
    </w:p>
    <w:p w14:paraId="65BCC7A2" w14:textId="77777777" w:rsidR="00732687" w:rsidRPr="008D07D1" w:rsidRDefault="00732687" w:rsidP="00276466">
      <w:pPr>
        <w:pStyle w:val="Corpsdetexte"/>
        <w:jc w:val="both"/>
        <w:rPr>
          <w:rFonts w:ascii="Arial" w:hAnsi="Arial" w:cs="Arial"/>
        </w:rPr>
      </w:pPr>
    </w:p>
    <w:p w14:paraId="44BF1AA3" w14:textId="77777777" w:rsidR="00600832" w:rsidRPr="008D07D1" w:rsidRDefault="00600832" w:rsidP="00276466">
      <w:pPr>
        <w:pStyle w:val="Paragraphedeliste"/>
        <w:numPr>
          <w:ilvl w:val="2"/>
          <w:numId w:val="11"/>
        </w:numPr>
        <w:spacing w:before="68" w:after="120"/>
        <w:contextualSpacing w:val="0"/>
        <w:jc w:val="both"/>
        <w:outlineLvl w:val="2"/>
        <w:rPr>
          <w:rFonts w:ascii="Arial" w:hAnsi="Arial" w:cs="Arial"/>
          <w:b/>
          <w:bCs/>
          <w:vanish/>
          <w:szCs w:val="22"/>
          <w:u w:val="single"/>
        </w:rPr>
      </w:pPr>
      <w:bookmarkStart w:id="240" w:name="_Toc164181842"/>
      <w:bookmarkStart w:id="241" w:name="_Toc164181783"/>
      <w:bookmarkStart w:id="242" w:name="_Toc172557447"/>
      <w:bookmarkStart w:id="243" w:name="_Toc172557526"/>
      <w:bookmarkStart w:id="244" w:name="_Toc172557625"/>
      <w:bookmarkStart w:id="245" w:name="_Toc164181855"/>
      <w:bookmarkStart w:id="246" w:name="_Toc174028393"/>
      <w:bookmarkStart w:id="247" w:name="_Toc174032887"/>
      <w:bookmarkStart w:id="248" w:name="_Toc174032979"/>
      <w:bookmarkEnd w:id="240"/>
      <w:bookmarkEnd w:id="241"/>
      <w:bookmarkEnd w:id="242"/>
      <w:bookmarkEnd w:id="243"/>
      <w:bookmarkEnd w:id="244"/>
      <w:bookmarkEnd w:id="246"/>
      <w:bookmarkEnd w:id="247"/>
      <w:bookmarkEnd w:id="248"/>
    </w:p>
    <w:p w14:paraId="76A353C9" w14:textId="77777777" w:rsidR="00600832" w:rsidRPr="008D07D1" w:rsidRDefault="00600832" w:rsidP="00276466">
      <w:pPr>
        <w:pStyle w:val="Paragraphedeliste"/>
        <w:numPr>
          <w:ilvl w:val="2"/>
          <w:numId w:val="11"/>
        </w:numPr>
        <w:spacing w:before="68" w:after="120"/>
        <w:contextualSpacing w:val="0"/>
        <w:jc w:val="both"/>
        <w:outlineLvl w:val="2"/>
        <w:rPr>
          <w:rFonts w:ascii="Arial" w:hAnsi="Arial" w:cs="Arial"/>
          <w:b/>
          <w:bCs/>
          <w:vanish/>
          <w:szCs w:val="22"/>
          <w:u w:val="single"/>
        </w:rPr>
      </w:pPr>
      <w:bookmarkStart w:id="249" w:name="_Toc174028394"/>
      <w:bookmarkStart w:id="250" w:name="_Toc174032888"/>
      <w:bookmarkStart w:id="251" w:name="_Toc174032980"/>
      <w:bookmarkEnd w:id="249"/>
      <w:bookmarkEnd w:id="250"/>
      <w:bookmarkEnd w:id="251"/>
    </w:p>
    <w:p w14:paraId="03BAFA0D" w14:textId="77777777" w:rsidR="00600832" w:rsidRPr="008D07D1" w:rsidRDefault="00600832" w:rsidP="00276466">
      <w:pPr>
        <w:pStyle w:val="Paragraphedeliste"/>
        <w:numPr>
          <w:ilvl w:val="2"/>
          <w:numId w:val="11"/>
        </w:numPr>
        <w:spacing w:before="68" w:after="120"/>
        <w:contextualSpacing w:val="0"/>
        <w:jc w:val="both"/>
        <w:outlineLvl w:val="2"/>
        <w:rPr>
          <w:rFonts w:ascii="Arial" w:hAnsi="Arial" w:cs="Arial"/>
          <w:b/>
          <w:bCs/>
          <w:vanish/>
          <w:szCs w:val="22"/>
          <w:u w:val="single"/>
        </w:rPr>
      </w:pPr>
      <w:bookmarkStart w:id="252" w:name="_Toc174028395"/>
      <w:bookmarkStart w:id="253" w:name="_Toc174032889"/>
      <w:bookmarkStart w:id="254" w:name="_Toc174032981"/>
      <w:bookmarkEnd w:id="252"/>
      <w:bookmarkEnd w:id="253"/>
      <w:bookmarkEnd w:id="254"/>
    </w:p>
    <w:p w14:paraId="18B621DC" w14:textId="77777777" w:rsidR="00600832" w:rsidRPr="008D07D1" w:rsidRDefault="00600832" w:rsidP="00276466">
      <w:pPr>
        <w:pStyle w:val="Paragraphedeliste"/>
        <w:numPr>
          <w:ilvl w:val="2"/>
          <w:numId w:val="11"/>
        </w:numPr>
        <w:spacing w:before="68" w:after="120"/>
        <w:contextualSpacing w:val="0"/>
        <w:jc w:val="both"/>
        <w:outlineLvl w:val="2"/>
        <w:rPr>
          <w:rFonts w:ascii="Arial" w:hAnsi="Arial" w:cs="Arial"/>
          <w:b/>
          <w:bCs/>
          <w:vanish/>
          <w:szCs w:val="22"/>
          <w:u w:val="single"/>
        </w:rPr>
      </w:pPr>
      <w:bookmarkStart w:id="255" w:name="_Toc174028396"/>
      <w:bookmarkStart w:id="256" w:name="_Toc174032890"/>
      <w:bookmarkStart w:id="257" w:name="_Toc174032982"/>
      <w:bookmarkEnd w:id="255"/>
      <w:bookmarkEnd w:id="256"/>
      <w:bookmarkEnd w:id="257"/>
    </w:p>
    <w:p w14:paraId="4043CDC7" w14:textId="77777777" w:rsidR="00600832" w:rsidRPr="008D07D1" w:rsidRDefault="00600832" w:rsidP="00276466">
      <w:pPr>
        <w:pStyle w:val="Paragraphedeliste"/>
        <w:numPr>
          <w:ilvl w:val="2"/>
          <w:numId w:val="11"/>
        </w:numPr>
        <w:spacing w:before="68" w:after="120"/>
        <w:contextualSpacing w:val="0"/>
        <w:jc w:val="both"/>
        <w:outlineLvl w:val="2"/>
        <w:rPr>
          <w:rFonts w:ascii="Arial" w:hAnsi="Arial" w:cs="Arial"/>
          <w:b/>
          <w:bCs/>
          <w:vanish/>
          <w:szCs w:val="22"/>
          <w:u w:val="single"/>
        </w:rPr>
      </w:pPr>
      <w:bookmarkStart w:id="258" w:name="_Toc174028397"/>
      <w:bookmarkStart w:id="259" w:name="_Toc174032891"/>
      <w:bookmarkStart w:id="260" w:name="_Toc174032983"/>
      <w:bookmarkEnd w:id="258"/>
      <w:bookmarkEnd w:id="259"/>
      <w:bookmarkEnd w:id="260"/>
    </w:p>
    <w:p w14:paraId="434DF671" w14:textId="77777777" w:rsidR="00600832" w:rsidRPr="008D07D1" w:rsidRDefault="00600832" w:rsidP="00276466">
      <w:pPr>
        <w:pStyle w:val="Paragraphedeliste"/>
        <w:numPr>
          <w:ilvl w:val="2"/>
          <w:numId w:val="11"/>
        </w:numPr>
        <w:spacing w:before="68" w:after="120"/>
        <w:contextualSpacing w:val="0"/>
        <w:jc w:val="both"/>
        <w:outlineLvl w:val="2"/>
        <w:rPr>
          <w:rFonts w:ascii="Arial" w:hAnsi="Arial" w:cs="Arial"/>
          <w:b/>
          <w:bCs/>
          <w:vanish/>
          <w:szCs w:val="22"/>
          <w:u w:val="single"/>
        </w:rPr>
      </w:pPr>
      <w:bookmarkStart w:id="261" w:name="_Toc174028398"/>
      <w:bookmarkStart w:id="262" w:name="_Toc174032892"/>
      <w:bookmarkStart w:id="263" w:name="_Toc174032984"/>
      <w:bookmarkEnd w:id="261"/>
      <w:bookmarkEnd w:id="262"/>
      <w:bookmarkEnd w:id="263"/>
    </w:p>
    <w:p w14:paraId="50261A47" w14:textId="77777777" w:rsidR="00600832" w:rsidRPr="008D07D1" w:rsidRDefault="00600832" w:rsidP="00276466">
      <w:pPr>
        <w:pStyle w:val="Paragraphedeliste"/>
        <w:numPr>
          <w:ilvl w:val="2"/>
          <w:numId w:val="11"/>
        </w:numPr>
        <w:spacing w:before="68" w:after="120"/>
        <w:contextualSpacing w:val="0"/>
        <w:jc w:val="both"/>
        <w:outlineLvl w:val="2"/>
        <w:rPr>
          <w:rFonts w:ascii="Arial" w:hAnsi="Arial" w:cs="Arial"/>
          <w:b/>
          <w:bCs/>
          <w:vanish/>
          <w:szCs w:val="22"/>
          <w:u w:val="single"/>
        </w:rPr>
      </w:pPr>
      <w:bookmarkStart w:id="264" w:name="_Toc174028399"/>
      <w:bookmarkStart w:id="265" w:name="_Toc174032893"/>
      <w:bookmarkStart w:id="266" w:name="_Toc174032985"/>
      <w:bookmarkEnd w:id="264"/>
      <w:bookmarkEnd w:id="265"/>
      <w:bookmarkEnd w:id="266"/>
    </w:p>
    <w:p w14:paraId="64E1E550" w14:textId="77777777" w:rsidR="00600832" w:rsidRPr="008D07D1" w:rsidRDefault="00600832" w:rsidP="00276466">
      <w:pPr>
        <w:pStyle w:val="Paragraphedeliste"/>
        <w:numPr>
          <w:ilvl w:val="2"/>
          <w:numId w:val="11"/>
        </w:numPr>
        <w:spacing w:before="68" w:after="120"/>
        <w:contextualSpacing w:val="0"/>
        <w:jc w:val="both"/>
        <w:outlineLvl w:val="2"/>
        <w:rPr>
          <w:rFonts w:ascii="Arial" w:hAnsi="Arial" w:cs="Arial"/>
          <w:b/>
          <w:bCs/>
          <w:vanish/>
          <w:szCs w:val="22"/>
          <w:u w:val="single"/>
        </w:rPr>
      </w:pPr>
      <w:bookmarkStart w:id="267" w:name="_Toc174028400"/>
      <w:bookmarkStart w:id="268" w:name="_Toc174032894"/>
      <w:bookmarkStart w:id="269" w:name="_Toc174032986"/>
      <w:bookmarkEnd w:id="267"/>
      <w:bookmarkEnd w:id="268"/>
      <w:bookmarkEnd w:id="269"/>
    </w:p>
    <w:p w14:paraId="7E2F837E" w14:textId="77777777" w:rsidR="00600832" w:rsidRPr="008D07D1" w:rsidRDefault="00600832" w:rsidP="00276466">
      <w:pPr>
        <w:pStyle w:val="Paragraphedeliste"/>
        <w:numPr>
          <w:ilvl w:val="2"/>
          <w:numId w:val="11"/>
        </w:numPr>
        <w:spacing w:before="68" w:after="120"/>
        <w:contextualSpacing w:val="0"/>
        <w:jc w:val="both"/>
        <w:outlineLvl w:val="2"/>
        <w:rPr>
          <w:rFonts w:ascii="Arial" w:hAnsi="Arial" w:cs="Arial"/>
          <w:b/>
          <w:bCs/>
          <w:vanish/>
          <w:szCs w:val="22"/>
          <w:u w:val="single"/>
        </w:rPr>
      </w:pPr>
      <w:bookmarkStart w:id="270" w:name="_Toc174028401"/>
      <w:bookmarkStart w:id="271" w:name="_Toc174032895"/>
      <w:bookmarkStart w:id="272" w:name="_Toc174032987"/>
      <w:bookmarkEnd w:id="270"/>
      <w:bookmarkEnd w:id="271"/>
      <w:bookmarkEnd w:id="272"/>
    </w:p>
    <w:p w14:paraId="167F5191" w14:textId="77777777" w:rsidR="00600832" w:rsidRPr="008D07D1" w:rsidRDefault="00600832" w:rsidP="00276466">
      <w:pPr>
        <w:pStyle w:val="Paragraphedeliste"/>
        <w:numPr>
          <w:ilvl w:val="2"/>
          <w:numId w:val="11"/>
        </w:numPr>
        <w:spacing w:before="68" w:after="120"/>
        <w:contextualSpacing w:val="0"/>
        <w:jc w:val="both"/>
        <w:outlineLvl w:val="2"/>
        <w:rPr>
          <w:rFonts w:ascii="Arial" w:hAnsi="Arial" w:cs="Arial"/>
          <w:b/>
          <w:bCs/>
          <w:vanish/>
          <w:szCs w:val="22"/>
          <w:u w:val="single"/>
        </w:rPr>
      </w:pPr>
      <w:bookmarkStart w:id="273" w:name="_Toc174028402"/>
      <w:bookmarkStart w:id="274" w:name="_Toc174032896"/>
      <w:bookmarkStart w:id="275" w:name="_Toc174032988"/>
      <w:bookmarkEnd w:id="273"/>
      <w:bookmarkEnd w:id="274"/>
      <w:bookmarkEnd w:id="275"/>
    </w:p>
    <w:p w14:paraId="2EC289C4" w14:textId="77777777" w:rsidR="00600832" w:rsidRPr="008D07D1" w:rsidRDefault="00600832" w:rsidP="00276466">
      <w:pPr>
        <w:pStyle w:val="Paragraphedeliste"/>
        <w:numPr>
          <w:ilvl w:val="2"/>
          <w:numId w:val="11"/>
        </w:numPr>
        <w:spacing w:before="68" w:after="120"/>
        <w:contextualSpacing w:val="0"/>
        <w:jc w:val="both"/>
        <w:outlineLvl w:val="2"/>
        <w:rPr>
          <w:rFonts w:ascii="Arial" w:hAnsi="Arial" w:cs="Arial"/>
          <w:b/>
          <w:bCs/>
          <w:vanish/>
          <w:szCs w:val="22"/>
          <w:u w:val="single"/>
        </w:rPr>
      </w:pPr>
      <w:bookmarkStart w:id="276" w:name="_Toc174028403"/>
      <w:bookmarkStart w:id="277" w:name="_Toc174032897"/>
      <w:bookmarkStart w:id="278" w:name="_Toc174032989"/>
      <w:bookmarkEnd w:id="276"/>
      <w:bookmarkEnd w:id="277"/>
      <w:bookmarkEnd w:id="278"/>
    </w:p>
    <w:p w14:paraId="4A17052B" w14:textId="77777777" w:rsidR="00600832" w:rsidRPr="008D07D1" w:rsidRDefault="00600832" w:rsidP="00276466">
      <w:pPr>
        <w:pStyle w:val="Paragraphedeliste"/>
        <w:numPr>
          <w:ilvl w:val="2"/>
          <w:numId w:val="11"/>
        </w:numPr>
        <w:spacing w:before="68" w:after="120"/>
        <w:contextualSpacing w:val="0"/>
        <w:jc w:val="both"/>
        <w:outlineLvl w:val="2"/>
        <w:rPr>
          <w:rFonts w:ascii="Arial" w:hAnsi="Arial" w:cs="Arial"/>
          <w:b/>
          <w:bCs/>
          <w:vanish/>
          <w:szCs w:val="22"/>
          <w:u w:val="single"/>
        </w:rPr>
      </w:pPr>
      <w:bookmarkStart w:id="279" w:name="_Toc174028404"/>
      <w:bookmarkStart w:id="280" w:name="_Toc174032898"/>
      <w:bookmarkStart w:id="281" w:name="_Toc174032990"/>
      <w:bookmarkEnd w:id="279"/>
      <w:bookmarkEnd w:id="280"/>
      <w:bookmarkEnd w:id="281"/>
    </w:p>
    <w:p w14:paraId="3668B1D6" w14:textId="782BF9B1" w:rsidR="00732687" w:rsidRPr="008D07D1" w:rsidRDefault="007B52A5" w:rsidP="00276466">
      <w:pPr>
        <w:pStyle w:val="Titre3"/>
        <w:numPr>
          <w:ilvl w:val="2"/>
          <w:numId w:val="15"/>
        </w:numPr>
        <w:jc w:val="both"/>
        <w:rPr>
          <w:rFonts w:ascii="Arial" w:hAnsi="Arial" w:cs="Arial"/>
        </w:rPr>
      </w:pPr>
      <w:bookmarkStart w:id="282" w:name="_Toc174032991"/>
      <w:r w:rsidRPr="008D07D1">
        <w:rPr>
          <w:rFonts w:ascii="Arial" w:hAnsi="Arial" w:cs="Arial"/>
        </w:rPr>
        <w:t>Classe Stationnement</w:t>
      </w:r>
      <w:bookmarkEnd w:id="245"/>
      <w:bookmarkEnd w:id="282"/>
    </w:p>
    <w:p w14:paraId="37E0162C" w14:textId="77777777" w:rsidR="00732687" w:rsidRPr="008D07D1" w:rsidRDefault="007B52A5" w:rsidP="00276466">
      <w:pPr>
        <w:pStyle w:val="Corpsdetexte"/>
        <w:jc w:val="both"/>
        <w:rPr>
          <w:rFonts w:ascii="Arial" w:hAnsi="Arial" w:cs="Arial"/>
        </w:rPr>
      </w:pPr>
      <w:r w:rsidRPr="008D07D1">
        <w:rPr>
          <w:rFonts w:ascii="Arial" w:hAnsi="Arial" w:cs="Arial"/>
        </w:rPr>
        <w:t>Cette Classe définit les règles stationnement dans le règlement écrit. Elle est accompagnée d’une opération pour la prise en compte des différents modes de calculs (par type de logements, par tranche de surface de plancher et par nombre de logements).</w:t>
      </w:r>
    </w:p>
    <w:p w14:paraId="2ABF626A" w14:textId="77777777" w:rsidR="00732687" w:rsidRPr="008D07D1" w:rsidRDefault="007B52A5" w:rsidP="00276466">
      <w:pPr>
        <w:pStyle w:val="Corpsdetexte"/>
        <w:jc w:val="both"/>
        <w:rPr>
          <w:rFonts w:ascii="Arial" w:hAnsi="Arial" w:cs="Arial"/>
        </w:rPr>
      </w:pPr>
      <w:r w:rsidRPr="008D07D1">
        <w:rPr>
          <w:rFonts w:ascii="Arial" w:hAnsi="Arial" w:cs="Arial"/>
        </w:rPr>
        <w:t xml:space="preserve"> </w:t>
      </w:r>
    </w:p>
    <w:tbl>
      <w:tblPr>
        <w:tblStyle w:val="Grilledutableau"/>
        <w:tblW w:w="9854" w:type="dxa"/>
        <w:tblLayout w:type="fixed"/>
        <w:tblLook w:val="04A0" w:firstRow="1" w:lastRow="0" w:firstColumn="1" w:lastColumn="0" w:noHBand="0" w:noVBand="1"/>
      </w:tblPr>
      <w:tblGrid>
        <w:gridCol w:w="1552"/>
        <w:gridCol w:w="2389"/>
        <w:gridCol w:w="2575"/>
        <w:gridCol w:w="1984"/>
        <w:gridCol w:w="1354"/>
      </w:tblGrid>
      <w:tr w:rsidR="00732687" w:rsidRPr="008D07D1" w14:paraId="2DE3161D" w14:textId="77777777">
        <w:tc>
          <w:tcPr>
            <w:tcW w:w="9854" w:type="dxa"/>
            <w:gridSpan w:val="5"/>
          </w:tcPr>
          <w:p w14:paraId="0B2F3A7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table : Stationnement</w:t>
            </w:r>
          </w:p>
        </w:tc>
      </w:tr>
      <w:tr w:rsidR="00732687" w:rsidRPr="008D07D1" w14:paraId="1605E7EA" w14:textId="77777777">
        <w:tc>
          <w:tcPr>
            <w:tcW w:w="9854" w:type="dxa"/>
            <w:gridSpan w:val="5"/>
          </w:tcPr>
          <w:p w14:paraId="7BD42E6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Présence de places de stationnement</w:t>
            </w:r>
          </w:p>
        </w:tc>
      </w:tr>
      <w:tr w:rsidR="00732687" w:rsidRPr="008D07D1" w14:paraId="7446D5AF" w14:textId="77777777" w:rsidTr="00553964">
        <w:tc>
          <w:tcPr>
            <w:tcW w:w="1552" w:type="dxa"/>
          </w:tcPr>
          <w:p w14:paraId="7B9EA717"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Attribut</w:t>
            </w:r>
          </w:p>
        </w:tc>
        <w:tc>
          <w:tcPr>
            <w:tcW w:w="2389" w:type="dxa"/>
          </w:tcPr>
          <w:p w14:paraId="107D083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Définition</w:t>
            </w:r>
          </w:p>
        </w:tc>
        <w:tc>
          <w:tcPr>
            <w:tcW w:w="2575" w:type="dxa"/>
          </w:tcPr>
          <w:p w14:paraId="27B08DA1"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Exemple</w:t>
            </w:r>
          </w:p>
        </w:tc>
        <w:tc>
          <w:tcPr>
            <w:tcW w:w="1984" w:type="dxa"/>
          </w:tcPr>
          <w:p w14:paraId="3B36320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1354" w:type="dxa"/>
          </w:tcPr>
          <w:p w14:paraId="292B1163" w14:textId="0A3C3A22" w:rsidR="00732687" w:rsidRPr="008D07D1" w:rsidRDefault="00553964"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Multiplicité</w:t>
            </w:r>
          </w:p>
        </w:tc>
      </w:tr>
      <w:tr w:rsidR="00732687" w:rsidRPr="008D07D1" w14:paraId="5319810F" w14:textId="77777777" w:rsidTr="00553964">
        <w:tc>
          <w:tcPr>
            <w:tcW w:w="1552" w:type="dxa"/>
          </w:tcPr>
          <w:p w14:paraId="5C8088CB"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idStationnement</w:t>
            </w:r>
            <w:proofErr w:type="spellEnd"/>
          </w:p>
        </w:tc>
        <w:tc>
          <w:tcPr>
            <w:tcW w:w="2389" w:type="dxa"/>
          </w:tcPr>
          <w:p w14:paraId="4A0CB514"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Identifiant unique de la contrainte s’appliquant.</w:t>
            </w:r>
          </w:p>
        </w:tc>
        <w:tc>
          <w:tcPr>
            <w:tcW w:w="2575" w:type="dxa"/>
          </w:tcPr>
          <w:p w14:paraId="648B983B" w14:textId="5524DB9E"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44712_PLU_20041103/reglement/UE/UE2/contenu02/regle01/ct02/sta</w:t>
            </w:r>
            <w:r w:rsidR="00201BB5" w:rsidRPr="008D07D1">
              <w:rPr>
                <w:rFonts w:ascii="Arial" w:hAnsi="Arial" w:cs="Arial"/>
                <w:color w:val="000000" w:themeColor="text1"/>
                <w:szCs w:val="22"/>
              </w:rPr>
              <w:t>m</w:t>
            </w:r>
            <w:r w:rsidR="00553964" w:rsidRPr="008D07D1">
              <w:rPr>
                <w:rFonts w:ascii="Arial" w:hAnsi="Arial" w:cs="Arial"/>
                <w:color w:val="000000" w:themeColor="text1"/>
                <w:szCs w:val="22"/>
              </w:rPr>
              <w:t>t</w:t>
            </w:r>
            <w:r w:rsidRPr="008D07D1">
              <w:rPr>
                <w:rFonts w:ascii="Arial" w:hAnsi="Arial" w:cs="Arial"/>
                <w:color w:val="000000" w:themeColor="text1"/>
                <w:szCs w:val="22"/>
              </w:rPr>
              <w:t>01</w:t>
            </w:r>
          </w:p>
        </w:tc>
        <w:tc>
          <w:tcPr>
            <w:tcW w:w="1984" w:type="dxa"/>
          </w:tcPr>
          <w:p w14:paraId="5A5BF2B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URI</w:t>
            </w:r>
          </w:p>
        </w:tc>
        <w:tc>
          <w:tcPr>
            <w:tcW w:w="1354" w:type="dxa"/>
          </w:tcPr>
          <w:p w14:paraId="147B23CF" w14:textId="6B467E8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[1-1]</w:t>
            </w:r>
          </w:p>
        </w:tc>
      </w:tr>
      <w:tr w:rsidR="00732687" w:rsidRPr="008D07D1" w14:paraId="5FBD83D8" w14:textId="77777777" w:rsidTr="00553964">
        <w:tc>
          <w:tcPr>
            <w:tcW w:w="1552" w:type="dxa"/>
          </w:tcPr>
          <w:p w14:paraId="1478F38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libelle</w:t>
            </w:r>
          </w:p>
        </w:tc>
        <w:tc>
          <w:tcPr>
            <w:tcW w:w="2389" w:type="dxa"/>
          </w:tcPr>
          <w:p w14:paraId="7F22EB56"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Nom de la contrainte s’appliquant.</w:t>
            </w:r>
          </w:p>
        </w:tc>
        <w:tc>
          <w:tcPr>
            <w:tcW w:w="2575" w:type="dxa"/>
          </w:tcPr>
          <w:p w14:paraId="79AB410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szCs w:val="22"/>
              </w:rPr>
              <w:t>Place n°3</w:t>
            </w:r>
          </w:p>
        </w:tc>
        <w:tc>
          <w:tcPr>
            <w:tcW w:w="1984" w:type="dxa"/>
          </w:tcPr>
          <w:p w14:paraId="39EA438B"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6B2E0688" w14:textId="0A70E9DF"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[1-1]</w:t>
            </w:r>
          </w:p>
        </w:tc>
      </w:tr>
      <w:tr w:rsidR="00732687" w:rsidRPr="008D07D1" w14:paraId="0B237C0C" w14:textId="77777777" w:rsidTr="00553964">
        <w:tc>
          <w:tcPr>
            <w:tcW w:w="1552" w:type="dxa"/>
          </w:tcPr>
          <w:p w14:paraId="0477D9C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type</w:t>
            </w:r>
          </w:p>
        </w:tc>
        <w:tc>
          <w:tcPr>
            <w:tcW w:w="2389" w:type="dxa"/>
          </w:tcPr>
          <w:p w14:paraId="04EB494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Catégorie de la contrainte s’appliquant.</w:t>
            </w:r>
          </w:p>
        </w:tc>
        <w:tc>
          <w:tcPr>
            <w:tcW w:w="2575" w:type="dxa"/>
          </w:tcPr>
          <w:p w14:paraId="51668D98"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Stationnement</w:t>
            </w:r>
          </w:p>
        </w:tc>
        <w:tc>
          <w:tcPr>
            <w:tcW w:w="1984" w:type="dxa"/>
          </w:tcPr>
          <w:p w14:paraId="6652DC87"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13E31EDB" w14:textId="22B66A1E"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[1-*]</w:t>
            </w:r>
          </w:p>
        </w:tc>
      </w:tr>
      <w:tr w:rsidR="00732687" w:rsidRPr="008D07D1" w14:paraId="74532F2F" w14:textId="77777777" w:rsidTr="00553964">
        <w:tc>
          <w:tcPr>
            <w:tcW w:w="1552" w:type="dxa"/>
          </w:tcPr>
          <w:p w14:paraId="6B5A8C95"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‍commentaire</w:t>
            </w:r>
          </w:p>
        </w:tc>
        <w:tc>
          <w:tcPr>
            <w:tcW w:w="2389" w:type="dxa"/>
          </w:tcPr>
          <w:p w14:paraId="0BD02120"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Permet d’ajouter un commentaire pour les situations qui ne sont pas concernées par les contraintes décrites</w:t>
            </w:r>
          </w:p>
        </w:tc>
        <w:tc>
          <w:tcPr>
            <w:tcW w:w="2575" w:type="dxa"/>
          </w:tcPr>
          <w:p w14:paraId="4A9378CE"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rPr>
              <w:t>Ne peuvent pas être positionnées les places de stationnement à réaliser en application de l’article 11 du règlement de la zone concernée et de l’article 3.6 des Dispositions Générales et Particulières, sauf si l’emplacement réservé a été institué pour du stationnement et que le bénéficiaire de cet emplacement donne son accord.</w:t>
            </w:r>
          </w:p>
        </w:tc>
        <w:tc>
          <w:tcPr>
            <w:tcW w:w="1984" w:type="dxa"/>
          </w:tcPr>
          <w:p w14:paraId="168E48CF"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6B8BFC19" w14:textId="4B11B8B8"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732687" w:rsidRPr="008D07D1" w14:paraId="39490FD3" w14:textId="77777777" w:rsidTr="00553964">
        <w:tc>
          <w:tcPr>
            <w:tcW w:w="1552" w:type="dxa"/>
          </w:tcPr>
          <w:p w14:paraId="364611B1"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nombrePlaceVoiture</w:t>
            </w:r>
            <w:proofErr w:type="spellEnd"/>
          </w:p>
        </w:tc>
        <w:tc>
          <w:tcPr>
            <w:tcW w:w="2389" w:type="dxa"/>
          </w:tcPr>
          <w:p w14:paraId="39217144"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Nombre de places de stationnement pour les voitures</w:t>
            </w:r>
          </w:p>
        </w:tc>
        <w:tc>
          <w:tcPr>
            <w:tcW w:w="2575" w:type="dxa"/>
          </w:tcPr>
          <w:p w14:paraId="53031FD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1</w:t>
            </w:r>
          </w:p>
        </w:tc>
        <w:tc>
          <w:tcPr>
            <w:tcW w:w="1984" w:type="dxa"/>
          </w:tcPr>
          <w:p w14:paraId="39EA12D0"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354" w:type="dxa"/>
          </w:tcPr>
          <w:p w14:paraId="63E091DF" w14:textId="0C389A64"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9F3392" w:rsidRPr="008D07D1" w14:paraId="16399F9E" w14:textId="77777777" w:rsidTr="00553964">
        <w:tc>
          <w:tcPr>
            <w:tcW w:w="1552" w:type="dxa"/>
          </w:tcPr>
          <w:p w14:paraId="139C5D50" w14:textId="3C7963E4" w:rsidR="009F3392" w:rsidRPr="008D07D1" w:rsidRDefault="009F3392"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nombrePlaceVelo</w:t>
            </w:r>
            <w:proofErr w:type="spellEnd"/>
          </w:p>
        </w:tc>
        <w:tc>
          <w:tcPr>
            <w:tcW w:w="2389" w:type="dxa"/>
          </w:tcPr>
          <w:p w14:paraId="70B489CC" w14:textId="17F9F680" w:rsidR="009F3392" w:rsidRPr="008D07D1" w:rsidRDefault="009F3392" w:rsidP="00276466">
            <w:pPr>
              <w:pStyle w:val="Contenudetableau"/>
              <w:widowControl/>
              <w:jc w:val="both"/>
              <w:rPr>
                <w:rFonts w:ascii="Arial" w:hAnsi="Arial" w:cs="Arial"/>
                <w:color w:val="000000" w:themeColor="text1"/>
                <w:sz w:val="24"/>
                <w:szCs w:val="22"/>
              </w:rPr>
            </w:pPr>
            <w:r w:rsidRPr="008D07D1">
              <w:rPr>
                <w:rFonts w:ascii="Arial" w:hAnsi="Arial" w:cs="Arial"/>
                <w:color w:val="000000" w:themeColor="text1"/>
                <w:sz w:val="24"/>
                <w:szCs w:val="22"/>
              </w:rPr>
              <w:t>Nombre de places de stationnement pour les vélos</w:t>
            </w:r>
          </w:p>
        </w:tc>
        <w:tc>
          <w:tcPr>
            <w:tcW w:w="2575" w:type="dxa"/>
          </w:tcPr>
          <w:p w14:paraId="59174FBE" w14:textId="6B7249B7" w:rsidR="009F3392" w:rsidRPr="008D07D1" w:rsidRDefault="009F3392"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3</w:t>
            </w:r>
          </w:p>
        </w:tc>
        <w:tc>
          <w:tcPr>
            <w:tcW w:w="1984" w:type="dxa"/>
          </w:tcPr>
          <w:p w14:paraId="6E5B16F2" w14:textId="1A82DAAF" w:rsidR="009F3392" w:rsidRPr="008D07D1" w:rsidRDefault="009F3392"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354" w:type="dxa"/>
          </w:tcPr>
          <w:p w14:paraId="378C2379" w14:textId="290C1FF3" w:rsidR="009F3392" w:rsidRPr="008D07D1" w:rsidRDefault="009F3392" w:rsidP="00276466">
            <w:pPr>
              <w:pStyle w:val="Contenudetableau"/>
              <w:widowControl/>
              <w:jc w:val="both"/>
              <w:rPr>
                <w:rFonts w:ascii="Arial" w:hAnsi="Arial" w:cs="Arial"/>
                <w:color w:val="000000" w:themeColor="text1"/>
                <w:sz w:val="24"/>
                <w:szCs w:val="22"/>
              </w:rPr>
            </w:pPr>
            <w:r w:rsidRPr="008D07D1">
              <w:rPr>
                <w:rFonts w:ascii="Arial" w:hAnsi="Arial" w:cs="Arial"/>
                <w:color w:val="000000" w:themeColor="text1"/>
                <w:sz w:val="24"/>
                <w:szCs w:val="22"/>
              </w:rPr>
              <w:t>[0-*]</w:t>
            </w:r>
          </w:p>
        </w:tc>
      </w:tr>
      <w:tr w:rsidR="007D2D7D" w:rsidRPr="008D07D1" w14:paraId="010DEF89" w14:textId="77777777" w:rsidTr="00553964">
        <w:tc>
          <w:tcPr>
            <w:tcW w:w="1552" w:type="dxa"/>
          </w:tcPr>
          <w:p w14:paraId="40CE590E" w14:textId="714218BE" w:rsidR="007D2D7D" w:rsidRPr="008D07D1" w:rsidRDefault="007D2D7D"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nombrePlaceAutocar</w:t>
            </w:r>
            <w:proofErr w:type="spellEnd"/>
          </w:p>
        </w:tc>
        <w:tc>
          <w:tcPr>
            <w:tcW w:w="2389" w:type="dxa"/>
          </w:tcPr>
          <w:p w14:paraId="473B3724" w14:textId="0C7EE6A6" w:rsidR="007D2D7D" w:rsidRPr="008D07D1" w:rsidRDefault="007D2D7D" w:rsidP="00276466">
            <w:pPr>
              <w:pStyle w:val="Contenudetableau"/>
              <w:widowControl/>
              <w:jc w:val="both"/>
              <w:rPr>
                <w:rFonts w:ascii="Arial" w:hAnsi="Arial" w:cs="Arial"/>
                <w:color w:val="000000" w:themeColor="text1"/>
                <w:sz w:val="24"/>
                <w:szCs w:val="22"/>
              </w:rPr>
            </w:pPr>
            <w:r w:rsidRPr="008D07D1">
              <w:rPr>
                <w:rFonts w:ascii="Arial" w:hAnsi="Arial" w:cs="Arial"/>
                <w:color w:val="000000" w:themeColor="text1"/>
                <w:sz w:val="24"/>
                <w:szCs w:val="22"/>
              </w:rPr>
              <w:t>Nombre de places de stationnement pour les autocars</w:t>
            </w:r>
          </w:p>
        </w:tc>
        <w:tc>
          <w:tcPr>
            <w:tcW w:w="2575" w:type="dxa"/>
          </w:tcPr>
          <w:p w14:paraId="45BF3DBD" w14:textId="7B631723" w:rsidR="007D2D7D" w:rsidRPr="008D07D1" w:rsidRDefault="007D2D7D"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5</w:t>
            </w:r>
          </w:p>
        </w:tc>
        <w:tc>
          <w:tcPr>
            <w:tcW w:w="1984" w:type="dxa"/>
          </w:tcPr>
          <w:p w14:paraId="54B05772" w14:textId="4B345917" w:rsidR="007D2D7D" w:rsidRPr="008D07D1" w:rsidRDefault="007D2D7D"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Real</w:t>
            </w:r>
          </w:p>
        </w:tc>
        <w:tc>
          <w:tcPr>
            <w:tcW w:w="1354" w:type="dxa"/>
          </w:tcPr>
          <w:p w14:paraId="0C179DD0" w14:textId="324A99C7" w:rsidR="007D2D7D" w:rsidRPr="008D07D1" w:rsidRDefault="007D2D7D" w:rsidP="00276466">
            <w:pPr>
              <w:pStyle w:val="Contenudetableau"/>
              <w:widowControl/>
              <w:jc w:val="both"/>
              <w:rPr>
                <w:rFonts w:ascii="Arial" w:hAnsi="Arial" w:cs="Arial"/>
                <w:color w:val="000000" w:themeColor="text1"/>
                <w:sz w:val="24"/>
                <w:szCs w:val="22"/>
              </w:rPr>
            </w:pPr>
            <w:r w:rsidRPr="008D07D1">
              <w:rPr>
                <w:rFonts w:ascii="Arial" w:hAnsi="Arial" w:cs="Arial"/>
                <w:color w:val="000000" w:themeColor="text1"/>
                <w:sz w:val="24"/>
                <w:szCs w:val="22"/>
              </w:rPr>
              <w:t>[0-*]</w:t>
            </w:r>
          </w:p>
        </w:tc>
      </w:tr>
      <w:tr w:rsidR="00732687" w:rsidRPr="008D07D1" w14:paraId="4FA35A49" w14:textId="77777777" w:rsidTr="00553964">
        <w:tc>
          <w:tcPr>
            <w:tcW w:w="1552" w:type="dxa"/>
          </w:tcPr>
          <w:p w14:paraId="42F0D623"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modeCalcul</w:t>
            </w:r>
            <w:proofErr w:type="spellEnd"/>
          </w:p>
        </w:tc>
        <w:tc>
          <w:tcPr>
            <w:tcW w:w="2389" w:type="dxa"/>
          </w:tcPr>
          <w:p w14:paraId="2C53D74E"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Permet de prendre en compte les différents modes de calculs</w:t>
            </w:r>
          </w:p>
        </w:tc>
        <w:tc>
          <w:tcPr>
            <w:tcW w:w="2575" w:type="dxa"/>
          </w:tcPr>
          <w:p w14:paraId="277795F7"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typeLogement</w:t>
            </w:r>
            <w:proofErr w:type="spellEnd"/>
          </w:p>
        </w:tc>
        <w:tc>
          <w:tcPr>
            <w:tcW w:w="1984" w:type="dxa"/>
          </w:tcPr>
          <w:p w14:paraId="31C0FB46" w14:textId="77E58B3B" w:rsidR="00732687" w:rsidRPr="008D07D1" w:rsidRDefault="00553964"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E</w:t>
            </w:r>
            <w:r w:rsidR="007B52A5" w:rsidRPr="008D07D1">
              <w:rPr>
                <w:rFonts w:ascii="Arial" w:hAnsi="Arial" w:cs="Arial"/>
                <w:color w:val="000000" w:themeColor="text1"/>
                <w:szCs w:val="22"/>
              </w:rPr>
              <w:t xml:space="preserve">numération </w:t>
            </w:r>
            <w:hyperlink w:anchor="_toc3495">
              <w:proofErr w:type="spellStart"/>
              <w:r w:rsidR="007B52A5" w:rsidRPr="008D07D1">
                <w:rPr>
                  <w:rStyle w:val="Lienhypertexte"/>
                  <w:rFonts w:ascii="Arial" w:hAnsi="Arial" w:cs="Arial"/>
                  <w:color w:val="000000" w:themeColor="text1"/>
                </w:rPr>
                <w:t>TypeModeCalcul</w:t>
              </w:r>
              <w:proofErr w:type="spellEnd"/>
            </w:hyperlink>
            <w:r w:rsidRPr="008D07D1">
              <w:rPr>
                <w:rStyle w:val="Lienhypertexte"/>
                <w:rFonts w:ascii="Arial" w:hAnsi="Arial" w:cs="Arial"/>
                <w:color w:val="000000" w:themeColor="text1"/>
              </w:rPr>
              <w:t xml:space="preserve"> : </w:t>
            </w:r>
            <w:r w:rsidRPr="008D07D1">
              <w:rPr>
                <w:rStyle w:val="Lienhypertexte"/>
                <w:rFonts w:ascii="Arial" w:hAnsi="Arial" w:cs="Arial"/>
                <w:color w:val="000000" w:themeColor="text1"/>
                <w:u w:val="none"/>
              </w:rPr>
              <w:t xml:space="preserve">Se référer à la partie </w:t>
            </w:r>
            <w:r w:rsidRPr="008D07D1">
              <w:rPr>
                <w:rStyle w:val="Lienhypertexte"/>
                <w:rFonts w:ascii="Arial" w:hAnsi="Arial" w:cs="Arial"/>
                <w:color w:val="000000" w:themeColor="text1"/>
                <w:u w:val="none"/>
              </w:rPr>
              <w:fldChar w:fldCharType="begin"/>
            </w:r>
            <w:r w:rsidRPr="008D07D1">
              <w:rPr>
                <w:rStyle w:val="Lienhypertexte"/>
                <w:rFonts w:ascii="Arial" w:hAnsi="Arial" w:cs="Arial"/>
                <w:color w:val="000000" w:themeColor="text1"/>
                <w:u w:val="none"/>
              </w:rPr>
              <w:instrText xml:space="preserve"> REF _Ref172557166 \r \h </w:instrText>
            </w:r>
            <w:r w:rsidRPr="008D07D1">
              <w:rPr>
                <w:rStyle w:val="Lienhypertexte"/>
                <w:rFonts w:ascii="Arial" w:hAnsi="Arial" w:cs="Arial"/>
                <w:color w:val="000000" w:themeColor="text1"/>
                <w:u w:val="none"/>
              </w:rPr>
            </w:r>
            <w:r w:rsidR="008D07D1">
              <w:rPr>
                <w:rStyle w:val="Lienhypertexte"/>
                <w:rFonts w:ascii="Arial" w:hAnsi="Arial" w:cs="Arial"/>
                <w:color w:val="000000" w:themeColor="text1"/>
                <w:u w:val="none"/>
              </w:rPr>
              <w:instrText xml:space="preserve"> \* MERGEFORMAT </w:instrText>
            </w:r>
            <w:r w:rsidRPr="008D07D1">
              <w:rPr>
                <w:rStyle w:val="Lienhypertexte"/>
                <w:rFonts w:ascii="Arial" w:hAnsi="Arial" w:cs="Arial"/>
                <w:color w:val="000000" w:themeColor="text1"/>
                <w:u w:val="none"/>
              </w:rPr>
              <w:fldChar w:fldCharType="separate"/>
            </w:r>
            <w:r w:rsidRPr="008D07D1">
              <w:rPr>
                <w:rStyle w:val="Lienhypertexte"/>
                <w:rFonts w:ascii="Arial" w:hAnsi="Arial" w:cs="Arial"/>
                <w:color w:val="000000" w:themeColor="text1"/>
                <w:u w:val="none"/>
              </w:rPr>
              <w:t xml:space="preserve"> 5.3.22 </w:t>
            </w:r>
            <w:r w:rsidRPr="008D07D1">
              <w:rPr>
                <w:rStyle w:val="Lienhypertexte"/>
                <w:rFonts w:ascii="Arial" w:hAnsi="Arial" w:cs="Arial"/>
                <w:color w:val="000000" w:themeColor="text1"/>
                <w:u w:val="none"/>
              </w:rPr>
              <w:fldChar w:fldCharType="end"/>
            </w:r>
          </w:p>
          <w:p w14:paraId="2F0C7B88" w14:textId="5F5B87AC" w:rsidR="00732687" w:rsidRPr="008D07D1" w:rsidRDefault="00732687" w:rsidP="00276466">
            <w:pPr>
              <w:pStyle w:val="Corpsdetexte"/>
              <w:jc w:val="both"/>
              <w:rPr>
                <w:rFonts w:ascii="Arial" w:hAnsi="Arial" w:cs="Arial"/>
                <w:color w:val="000000" w:themeColor="text1"/>
                <w:szCs w:val="22"/>
              </w:rPr>
            </w:pPr>
          </w:p>
        </w:tc>
        <w:tc>
          <w:tcPr>
            <w:tcW w:w="1354" w:type="dxa"/>
          </w:tcPr>
          <w:p w14:paraId="0CEBDDA9" w14:textId="0EE596BB"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732687" w:rsidRPr="008D07D1" w14:paraId="2FFE7003" w14:textId="77777777" w:rsidTr="00553964">
        <w:tc>
          <w:tcPr>
            <w:tcW w:w="1552" w:type="dxa"/>
          </w:tcPr>
          <w:p w14:paraId="48CB7DB5" w14:textId="77777777" w:rsidR="00732687" w:rsidRPr="008D07D1" w:rsidRDefault="007B52A5"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destinationType</w:t>
            </w:r>
            <w:proofErr w:type="spellEnd"/>
          </w:p>
        </w:tc>
        <w:tc>
          <w:tcPr>
            <w:tcW w:w="2389" w:type="dxa"/>
          </w:tcPr>
          <w:p w14:paraId="41A264C4" w14:textId="77777777"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Détermine-la ou les destinations et sous destinations du bâtiment</w:t>
            </w:r>
          </w:p>
        </w:tc>
        <w:tc>
          <w:tcPr>
            <w:tcW w:w="2575" w:type="dxa"/>
          </w:tcPr>
          <w:p w14:paraId="0E008F25" w14:textId="4CDE230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Reprendre les codes définis dans le standard </w:t>
            </w:r>
            <w:hyperlink r:id="rId41">
              <w:r w:rsidRPr="008D07D1">
                <w:rPr>
                  <w:rStyle w:val="Lienhypertexte"/>
                  <w:rFonts w:ascii="Arial" w:hAnsi="Arial" w:cs="Arial"/>
                  <w:szCs w:val="22"/>
                </w:rPr>
                <w:t>CNIG PLU</w:t>
              </w:r>
            </w:hyperlink>
          </w:p>
        </w:tc>
        <w:tc>
          <w:tcPr>
            <w:tcW w:w="1984" w:type="dxa"/>
          </w:tcPr>
          <w:p w14:paraId="3E4CFE73" w14:textId="55E9E2F1" w:rsidR="00732687" w:rsidRPr="008D07D1" w:rsidRDefault="001C66CC"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2ACA5A7E" w14:textId="03623311" w:rsidR="00732687" w:rsidRPr="008D07D1" w:rsidRDefault="007B52A5"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9F3392" w:rsidRPr="008D07D1" w14:paraId="05E45186" w14:textId="77777777" w:rsidTr="00553964">
        <w:tc>
          <w:tcPr>
            <w:tcW w:w="1552" w:type="dxa"/>
          </w:tcPr>
          <w:p w14:paraId="4F1BED91" w14:textId="55A77B5F" w:rsidR="009F3392" w:rsidRPr="008D07D1" w:rsidRDefault="009F3392"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dimensionPlaceVoiture</w:t>
            </w:r>
            <w:proofErr w:type="spellEnd"/>
          </w:p>
        </w:tc>
        <w:tc>
          <w:tcPr>
            <w:tcW w:w="2389" w:type="dxa"/>
          </w:tcPr>
          <w:p w14:paraId="7D75C2A4" w14:textId="2FB1D917" w:rsidR="009F3392" w:rsidRPr="008D07D1" w:rsidRDefault="009F3392"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Détermine la dimension (en mètres)  de la place qui peut impacter le nombre de places de stationnement pour les voiture</w:t>
            </w:r>
            <w:r w:rsidR="007D2D7D" w:rsidRPr="008D07D1">
              <w:rPr>
                <w:rFonts w:ascii="Arial" w:hAnsi="Arial" w:cs="Arial"/>
                <w:color w:val="000000" w:themeColor="text1"/>
                <w:sz w:val="24"/>
                <w:szCs w:val="22"/>
              </w:rPr>
              <w:t>s</w:t>
            </w:r>
          </w:p>
        </w:tc>
        <w:tc>
          <w:tcPr>
            <w:tcW w:w="2575" w:type="dxa"/>
          </w:tcPr>
          <w:p w14:paraId="29B90E28" w14:textId="77777777" w:rsidR="009F3392" w:rsidRPr="008D07D1" w:rsidRDefault="009F3392"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3</w:t>
            </w:r>
          </w:p>
        </w:tc>
        <w:tc>
          <w:tcPr>
            <w:tcW w:w="1984" w:type="dxa"/>
          </w:tcPr>
          <w:p w14:paraId="3B60E2AF" w14:textId="1B62305F" w:rsidR="009F3392" w:rsidRPr="008D07D1" w:rsidRDefault="009F3392"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0EE5185D" w14:textId="6BDFD19D" w:rsidR="009F3392" w:rsidRPr="008D07D1" w:rsidRDefault="009F3392"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9F3392" w:rsidRPr="008D07D1" w14:paraId="7318A17D" w14:textId="77777777" w:rsidTr="00553964">
        <w:tc>
          <w:tcPr>
            <w:tcW w:w="1552" w:type="dxa"/>
          </w:tcPr>
          <w:p w14:paraId="23183BD3" w14:textId="0F15F9CA" w:rsidR="009F3392" w:rsidRPr="008D07D1" w:rsidRDefault="009F3392"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dimensionPlaceVelo</w:t>
            </w:r>
            <w:proofErr w:type="spellEnd"/>
          </w:p>
        </w:tc>
        <w:tc>
          <w:tcPr>
            <w:tcW w:w="2389" w:type="dxa"/>
          </w:tcPr>
          <w:p w14:paraId="73BBE5B1" w14:textId="4A5B3EA4" w:rsidR="009F3392" w:rsidRPr="008D07D1" w:rsidRDefault="009F3392"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Détermine la dimension (en mètres)  de la place qui peut impacter le nombre de places de stationnement pour les vélos</w:t>
            </w:r>
          </w:p>
        </w:tc>
        <w:tc>
          <w:tcPr>
            <w:tcW w:w="2575" w:type="dxa"/>
          </w:tcPr>
          <w:p w14:paraId="0A67A18D" w14:textId="0613A422" w:rsidR="009F3392" w:rsidRPr="008D07D1" w:rsidRDefault="009F3392"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3</w:t>
            </w:r>
          </w:p>
        </w:tc>
        <w:tc>
          <w:tcPr>
            <w:tcW w:w="1984" w:type="dxa"/>
          </w:tcPr>
          <w:p w14:paraId="44AD6794" w14:textId="0D55949D" w:rsidR="009F3392" w:rsidRPr="008D07D1" w:rsidRDefault="009F3392"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4B6B6BF0" w14:textId="04796914" w:rsidR="009F3392" w:rsidRPr="008D07D1" w:rsidRDefault="009F3392" w:rsidP="00276466">
            <w:pPr>
              <w:pStyle w:val="Contenudetableau"/>
              <w:widowControl/>
              <w:jc w:val="both"/>
              <w:rPr>
                <w:rFonts w:ascii="Arial" w:hAnsi="Arial" w:cs="Arial"/>
                <w:color w:val="000000" w:themeColor="text1"/>
                <w:szCs w:val="22"/>
              </w:rPr>
            </w:pPr>
            <w:r w:rsidRPr="008D07D1">
              <w:rPr>
                <w:rFonts w:ascii="Arial" w:hAnsi="Arial" w:cs="Arial"/>
                <w:color w:val="000000" w:themeColor="text1"/>
                <w:sz w:val="24"/>
                <w:szCs w:val="22"/>
              </w:rPr>
              <w:t>[0-*]</w:t>
            </w:r>
          </w:p>
        </w:tc>
      </w:tr>
      <w:tr w:rsidR="007D2D7D" w:rsidRPr="008D07D1" w14:paraId="6809A03C" w14:textId="77777777" w:rsidTr="00553964">
        <w:tc>
          <w:tcPr>
            <w:tcW w:w="1552" w:type="dxa"/>
          </w:tcPr>
          <w:p w14:paraId="622A77DF" w14:textId="458BB7E2" w:rsidR="007D2D7D" w:rsidRPr="008D07D1" w:rsidRDefault="007D2D7D"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dimensionPlaceAutocar</w:t>
            </w:r>
            <w:proofErr w:type="spellEnd"/>
          </w:p>
        </w:tc>
        <w:tc>
          <w:tcPr>
            <w:tcW w:w="2389" w:type="dxa"/>
          </w:tcPr>
          <w:p w14:paraId="12459FD9" w14:textId="0078A72B" w:rsidR="007D2D7D" w:rsidRPr="008D07D1" w:rsidRDefault="007D2D7D" w:rsidP="00276466">
            <w:pPr>
              <w:pStyle w:val="Contenudetableau"/>
              <w:widowControl/>
              <w:jc w:val="both"/>
              <w:rPr>
                <w:rFonts w:ascii="Arial" w:hAnsi="Arial" w:cs="Arial"/>
                <w:color w:val="000000" w:themeColor="text1"/>
                <w:sz w:val="24"/>
                <w:szCs w:val="22"/>
              </w:rPr>
            </w:pPr>
            <w:r w:rsidRPr="008D07D1">
              <w:rPr>
                <w:rFonts w:ascii="Arial" w:hAnsi="Arial" w:cs="Arial"/>
                <w:color w:val="000000" w:themeColor="text1"/>
                <w:sz w:val="24"/>
                <w:szCs w:val="22"/>
              </w:rPr>
              <w:t>Détermine la dimension (en mètres)  de la place qui peut impacter le nombre de places de stationnement pour les autocars</w:t>
            </w:r>
          </w:p>
        </w:tc>
        <w:tc>
          <w:tcPr>
            <w:tcW w:w="2575" w:type="dxa"/>
          </w:tcPr>
          <w:p w14:paraId="141208A6" w14:textId="45447E58" w:rsidR="007D2D7D" w:rsidRPr="008D07D1" w:rsidRDefault="007D2D7D"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5</w:t>
            </w:r>
          </w:p>
        </w:tc>
        <w:tc>
          <w:tcPr>
            <w:tcW w:w="1984" w:type="dxa"/>
          </w:tcPr>
          <w:p w14:paraId="12E2805B" w14:textId="4CA4FC29" w:rsidR="007D2D7D" w:rsidRPr="008D07D1" w:rsidRDefault="007D2D7D" w:rsidP="00276466">
            <w:pPr>
              <w:pStyle w:val="Corpsdetexte"/>
              <w:jc w:val="both"/>
              <w:rPr>
                <w:rFonts w:ascii="Arial" w:hAnsi="Arial" w:cs="Arial"/>
                <w:color w:val="000000" w:themeColor="text1"/>
                <w:szCs w:val="22"/>
              </w:rPr>
            </w:pPr>
            <w:proofErr w:type="spellStart"/>
            <w:r w:rsidRPr="008D07D1">
              <w:rPr>
                <w:rFonts w:ascii="Arial" w:hAnsi="Arial" w:cs="Arial"/>
                <w:color w:val="000000" w:themeColor="text1"/>
                <w:szCs w:val="22"/>
              </w:rPr>
              <w:t>CharacterString</w:t>
            </w:r>
            <w:proofErr w:type="spellEnd"/>
          </w:p>
        </w:tc>
        <w:tc>
          <w:tcPr>
            <w:tcW w:w="1354" w:type="dxa"/>
          </w:tcPr>
          <w:p w14:paraId="1662D171" w14:textId="706A9E36" w:rsidR="007D2D7D" w:rsidRPr="008D07D1" w:rsidRDefault="007D2D7D" w:rsidP="00276466">
            <w:pPr>
              <w:pStyle w:val="Contenudetableau"/>
              <w:widowControl/>
              <w:jc w:val="both"/>
              <w:rPr>
                <w:rFonts w:ascii="Arial" w:hAnsi="Arial" w:cs="Arial"/>
                <w:color w:val="000000" w:themeColor="text1"/>
                <w:sz w:val="24"/>
                <w:szCs w:val="22"/>
              </w:rPr>
            </w:pPr>
            <w:r w:rsidRPr="008D07D1">
              <w:rPr>
                <w:rFonts w:ascii="Arial" w:hAnsi="Arial" w:cs="Arial"/>
                <w:color w:val="000000" w:themeColor="text1"/>
                <w:sz w:val="24"/>
                <w:szCs w:val="22"/>
              </w:rPr>
              <w:t>[0-*]</w:t>
            </w:r>
          </w:p>
        </w:tc>
      </w:tr>
    </w:tbl>
    <w:p w14:paraId="12F8274F" w14:textId="77777777" w:rsidR="00732687" w:rsidRPr="008D07D1" w:rsidRDefault="00732687" w:rsidP="00276466">
      <w:pPr>
        <w:pStyle w:val="Corpsdetexte"/>
        <w:jc w:val="both"/>
        <w:rPr>
          <w:rFonts w:ascii="Arial" w:hAnsi="Arial" w:cs="Arial"/>
          <w:szCs w:val="22"/>
        </w:rPr>
      </w:pPr>
    </w:p>
    <w:p w14:paraId="5508AE95" w14:textId="77777777" w:rsidR="00732687" w:rsidRPr="008D07D1" w:rsidRDefault="007B52A5" w:rsidP="00276466">
      <w:pPr>
        <w:pStyle w:val="Corpsdetexte"/>
        <w:jc w:val="both"/>
        <w:rPr>
          <w:rFonts w:ascii="Arial" w:hAnsi="Arial" w:cs="Arial"/>
          <w:szCs w:val="22"/>
        </w:rPr>
      </w:pPr>
      <w:r w:rsidRPr="008D07D1">
        <w:rPr>
          <w:rFonts w:ascii="Arial" w:hAnsi="Arial" w:cs="Arial"/>
        </w:rPr>
        <w:br w:type="page"/>
      </w:r>
    </w:p>
    <w:p w14:paraId="491E5C66" w14:textId="77777777" w:rsidR="00732687" w:rsidRPr="008D07D1" w:rsidRDefault="00732687" w:rsidP="00276466">
      <w:pPr>
        <w:pStyle w:val="Corpsdetexte"/>
        <w:jc w:val="both"/>
        <w:rPr>
          <w:rFonts w:ascii="Arial" w:hAnsi="Arial" w:cs="Arial"/>
          <w:szCs w:val="22"/>
        </w:rPr>
      </w:pPr>
    </w:p>
    <w:p w14:paraId="1ABF5BA3" w14:textId="77777777" w:rsidR="00732687" w:rsidRPr="008D07D1" w:rsidRDefault="00732687" w:rsidP="00276466">
      <w:pPr>
        <w:pStyle w:val="Corpsdetexte"/>
        <w:jc w:val="both"/>
        <w:rPr>
          <w:rFonts w:ascii="Arial" w:hAnsi="Arial" w:cs="Arial"/>
          <w:szCs w:val="22"/>
        </w:rPr>
      </w:pPr>
    </w:p>
    <w:p w14:paraId="3A2B4AF7" w14:textId="77777777" w:rsidR="00732687" w:rsidRPr="008D07D1" w:rsidRDefault="007B52A5" w:rsidP="00276466">
      <w:pPr>
        <w:pStyle w:val="Titre3"/>
        <w:numPr>
          <w:ilvl w:val="2"/>
          <w:numId w:val="15"/>
        </w:numPr>
        <w:jc w:val="both"/>
        <w:rPr>
          <w:rFonts w:ascii="Arial" w:hAnsi="Arial" w:cs="Arial"/>
        </w:rPr>
      </w:pPr>
      <w:bookmarkStart w:id="283" w:name="_Toc164099768"/>
      <w:bookmarkStart w:id="284" w:name="_Toc164181856"/>
      <w:bookmarkStart w:id="285" w:name="_Ref160542462"/>
      <w:bookmarkStart w:id="286" w:name="_Ref168909764"/>
      <w:bookmarkStart w:id="287" w:name="_Ref172552018"/>
      <w:bookmarkStart w:id="288" w:name="_Ref172552152"/>
      <w:bookmarkStart w:id="289" w:name="_Ref172552356"/>
      <w:bookmarkStart w:id="290" w:name="_Ref172553513"/>
      <w:bookmarkStart w:id="291" w:name="_Ref172553837"/>
      <w:bookmarkStart w:id="292" w:name="_Ref172554345"/>
      <w:bookmarkStart w:id="293" w:name="_Ref172554532"/>
      <w:bookmarkStart w:id="294" w:name="_Ref172554748"/>
      <w:bookmarkStart w:id="295" w:name="_Ref172554932"/>
      <w:bookmarkStart w:id="296" w:name="_Ref172557166"/>
      <w:bookmarkStart w:id="297" w:name="_Toc174032992"/>
      <w:bookmarkEnd w:id="283"/>
      <w:r w:rsidRPr="008D07D1">
        <w:rPr>
          <w:rFonts w:ascii="Arial" w:hAnsi="Arial" w:cs="Arial"/>
        </w:rPr>
        <w:t>Description des types énumérés</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p>
    <w:p w14:paraId="29E7BBE6" w14:textId="77777777" w:rsidR="00732687" w:rsidRPr="008D07D1" w:rsidRDefault="00732687" w:rsidP="00276466">
      <w:pPr>
        <w:pStyle w:val="Titre3mod"/>
        <w:jc w:val="both"/>
        <w:rPr>
          <w:rFonts w:ascii="Arial" w:hAnsi="Arial" w:cs="Arial"/>
          <w:color w:val="000000" w:themeColor="text1"/>
          <w:sz w:val="22"/>
          <w:szCs w:val="22"/>
        </w:rPr>
      </w:pPr>
    </w:p>
    <w:bookmarkStart w:id="298" w:name="_Hlk173248337"/>
    <w:p w14:paraId="3A203C0C" w14:textId="77777777" w:rsidR="00732687" w:rsidRPr="008D07D1" w:rsidRDefault="007B52A5" w:rsidP="00276466">
      <w:pPr>
        <w:jc w:val="both"/>
        <w:rPr>
          <w:rFonts w:ascii="Arial" w:hAnsi="Arial" w:cs="Arial"/>
          <w:szCs w:val="22"/>
        </w:rPr>
      </w:pPr>
      <w:r w:rsidRPr="008D07D1">
        <w:rPr>
          <w:rFonts w:ascii="Arial" w:hAnsi="Arial" w:cs="Arial"/>
          <w:noProof/>
        </w:rPr>
        <mc:AlternateContent>
          <mc:Choice Requires="wps">
            <w:drawing>
              <wp:anchor distT="6985" distB="5715" distL="6985" distR="5715" simplePos="0" relativeHeight="11" behindDoc="0" locked="0" layoutInCell="1" allowOverlap="1" wp14:anchorId="0D84FE02" wp14:editId="145C33B8">
                <wp:simplePos x="0" y="0"/>
                <wp:positionH relativeFrom="column">
                  <wp:posOffset>-90805</wp:posOffset>
                </wp:positionH>
                <wp:positionV relativeFrom="paragraph">
                  <wp:posOffset>-84455</wp:posOffset>
                </wp:positionV>
                <wp:extent cx="5635625" cy="682625"/>
                <wp:effectExtent l="6985" t="6985" r="5715" b="5715"/>
                <wp:wrapNone/>
                <wp:docPr id="6" name="Rectangle 20"/>
                <wp:cNvGraphicFramePr/>
                <a:graphic xmlns:a="http://schemas.openxmlformats.org/drawingml/2006/main">
                  <a:graphicData uri="http://schemas.microsoft.com/office/word/2010/wordprocessingShape">
                    <wps:wsp>
                      <wps:cNvSpPr/>
                      <wps:spPr>
                        <a:xfrm>
                          <a:off x="0" y="0"/>
                          <a:ext cx="5635800" cy="682560"/>
                        </a:xfrm>
                        <a:prstGeom prst="rect">
                          <a:avLst/>
                        </a:prstGeom>
                        <a:noFill/>
                        <a:ln w="12700">
                          <a:solidFill>
                            <a:srgbClr val="00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5EF23665" id="Rectangle 20" o:spid="_x0000_s1026" style="position:absolute;margin-left:-7.15pt;margin-top:-6.65pt;width:443.75pt;height:53.75pt;z-index:11;visibility:visible;mso-wrap-style:square;mso-wrap-distance-left:.55pt;mso-wrap-distance-top:.55pt;mso-wrap-distance-right:.45pt;mso-wrap-distance-bottom:.4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" filled="f" strokeweight="1pt">
                <v:stroke joinstyle="round"/>
              </v:rect>
            </w:pict>
          </mc:Fallback>
        </mc:AlternateContent>
      </w:r>
      <w:r w:rsidRPr="008D07D1">
        <w:rPr>
          <w:rFonts w:ascii="Arial" w:hAnsi="Arial" w:cs="Arial"/>
          <w:szCs w:val="22"/>
        </w:rPr>
        <w:t>Tous les types énumérés comprennent les valeurs conventionnelles :</w:t>
      </w:r>
    </w:p>
    <w:p w14:paraId="01AC7BDE" w14:textId="77777777" w:rsidR="00732687" w:rsidRPr="008D07D1" w:rsidRDefault="007B52A5" w:rsidP="00276466">
      <w:pPr>
        <w:jc w:val="both"/>
        <w:rPr>
          <w:rFonts w:ascii="Arial" w:hAnsi="Arial" w:cs="Arial"/>
          <w:szCs w:val="22"/>
        </w:rPr>
      </w:pPr>
      <w:r w:rsidRPr="008D07D1">
        <w:rPr>
          <w:rFonts w:ascii="Arial" w:hAnsi="Arial" w:cs="Arial"/>
          <w:szCs w:val="22"/>
        </w:rPr>
        <w:t>- "inconnu" pour exprimer : « inconnu, non renseigné, ou information non disponible »</w:t>
      </w:r>
    </w:p>
    <w:p w14:paraId="5118AF84" w14:textId="77777777" w:rsidR="00732687" w:rsidRPr="008D07D1" w:rsidRDefault="007B52A5" w:rsidP="00276466">
      <w:pPr>
        <w:jc w:val="both"/>
        <w:rPr>
          <w:rFonts w:ascii="Arial" w:hAnsi="Arial" w:cs="Arial"/>
          <w:szCs w:val="22"/>
        </w:rPr>
      </w:pPr>
      <w:r w:rsidRPr="008D07D1">
        <w:rPr>
          <w:rFonts w:ascii="Arial" w:hAnsi="Arial" w:cs="Arial"/>
          <w:szCs w:val="22"/>
        </w:rPr>
        <w:t>- "autre"</w:t>
      </w:r>
    </w:p>
    <w:bookmarkEnd w:id="298"/>
    <w:p w14:paraId="3B1239D1" w14:textId="77777777" w:rsidR="00732687" w:rsidRPr="008D07D1" w:rsidRDefault="00732687" w:rsidP="00276466">
      <w:pPr>
        <w:pStyle w:val="Titre3mod"/>
        <w:jc w:val="both"/>
        <w:rPr>
          <w:rFonts w:ascii="Arial" w:hAnsi="Arial" w:cs="Arial"/>
          <w:color w:val="000000" w:themeColor="text1"/>
          <w:sz w:val="22"/>
          <w:szCs w:val="22"/>
        </w:rPr>
      </w:pPr>
    </w:p>
    <w:p w14:paraId="4540CFC2" w14:textId="77777777" w:rsidR="00732687" w:rsidRPr="008D07D1" w:rsidRDefault="00732687" w:rsidP="00276466">
      <w:pPr>
        <w:pStyle w:val="Titre3mod"/>
        <w:jc w:val="both"/>
        <w:rPr>
          <w:rFonts w:ascii="Arial" w:hAnsi="Arial" w:cs="Arial"/>
          <w:color w:val="000000" w:themeColor="text1"/>
          <w:sz w:val="22"/>
          <w:szCs w:val="22"/>
        </w:rPr>
      </w:pPr>
    </w:p>
    <w:tbl>
      <w:tblPr>
        <w:tblStyle w:val="Grilledutableau"/>
        <w:tblW w:w="9288" w:type="dxa"/>
        <w:tblLayout w:type="fixed"/>
        <w:tblLook w:val="04A0" w:firstRow="1" w:lastRow="0" w:firstColumn="1" w:lastColumn="0" w:noHBand="0" w:noVBand="1"/>
      </w:tblPr>
      <w:tblGrid>
        <w:gridCol w:w="9288"/>
      </w:tblGrid>
      <w:tr w:rsidR="00732687" w:rsidRPr="008D07D1" w14:paraId="5981D595" w14:textId="77777777">
        <w:tc>
          <w:tcPr>
            <w:tcW w:w="9288" w:type="dxa"/>
          </w:tcPr>
          <w:p w14:paraId="626F0E3B" w14:textId="130DAA15" w:rsidR="00732687" w:rsidRPr="008D07D1" w:rsidRDefault="00D911EE" w:rsidP="00276466">
            <w:pPr>
              <w:jc w:val="both"/>
              <w:rPr>
                <w:rFonts w:ascii="Arial" w:hAnsi="Arial" w:cs="Arial"/>
                <w:szCs w:val="22"/>
              </w:rPr>
            </w:pPr>
            <w:bookmarkStart w:id="299" w:name="_toc3367"/>
            <w:bookmarkEnd w:id="299"/>
            <w:r w:rsidRPr="008D07D1">
              <w:rPr>
                <w:rFonts w:ascii="Arial" w:hAnsi="Arial" w:cs="Arial"/>
                <w:szCs w:val="22"/>
              </w:rPr>
              <w:t>Enumération :</w:t>
            </w:r>
            <w:proofErr w:type="spellStart"/>
            <w:r w:rsidRPr="008D07D1">
              <w:rPr>
                <w:rFonts w:ascii="Arial" w:hAnsi="Arial" w:cs="Arial"/>
                <w:b/>
                <w:bCs/>
                <w:szCs w:val="22"/>
              </w:rPr>
              <w:t>TypeReference</w:t>
            </w:r>
            <w:proofErr w:type="spellEnd"/>
          </w:p>
        </w:tc>
      </w:tr>
      <w:tr w:rsidR="00732687" w:rsidRPr="008D07D1" w14:paraId="3E9BB1F4" w14:textId="77777777">
        <w:tc>
          <w:tcPr>
            <w:tcW w:w="9288" w:type="dxa"/>
          </w:tcPr>
          <w:p w14:paraId="64EBA166" w14:textId="77777777" w:rsidR="00732687" w:rsidRPr="008D07D1" w:rsidRDefault="007B52A5" w:rsidP="00276466">
            <w:pPr>
              <w:jc w:val="both"/>
              <w:rPr>
                <w:rFonts w:ascii="Arial" w:hAnsi="Arial" w:cs="Arial"/>
                <w:szCs w:val="22"/>
              </w:rPr>
            </w:pPr>
            <w:r w:rsidRPr="008D07D1">
              <w:rPr>
                <w:rFonts w:ascii="Arial" w:hAnsi="Arial" w:cs="Arial"/>
                <w:szCs w:val="22"/>
              </w:rPr>
              <w:t>fond</w:t>
            </w:r>
          </w:p>
        </w:tc>
      </w:tr>
      <w:tr w:rsidR="00732687" w:rsidRPr="008D07D1" w14:paraId="7835D852" w14:textId="77777777">
        <w:tc>
          <w:tcPr>
            <w:tcW w:w="9288" w:type="dxa"/>
          </w:tcPr>
          <w:p w14:paraId="7606A6B1" w14:textId="43E571AC" w:rsidR="00732687" w:rsidRPr="008D07D1" w:rsidRDefault="007B52A5" w:rsidP="00276466">
            <w:pPr>
              <w:jc w:val="both"/>
              <w:rPr>
                <w:rFonts w:ascii="Arial" w:hAnsi="Arial" w:cs="Arial"/>
                <w:szCs w:val="22"/>
              </w:rPr>
            </w:pPr>
            <w:proofErr w:type="spellStart"/>
            <w:r w:rsidRPr="008D07D1">
              <w:rPr>
                <w:rFonts w:ascii="Arial" w:hAnsi="Arial" w:cs="Arial"/>
                <w:szCs w:val="22"/>
              </w:rPr>
              <w:t>limiteLateral</w:t>
            </w:r>
            <w:r w:rsidR="00F1600A" w:rsidRPr="008D07D1">
              <w:rPr>
                <w:rFonts w:ascii="Arial" w:hAnsi="Arial" w:cs="Arial"/>
                <w:szCs w:val="22"/>
              </w:rPr>
              <w:t>e</w:t>
            </w:r>
            <w:proofErr w:type="spellEnd"/>
          </w:p>
        </w:tc>
      </w:tr>
      <w:tr w:rsidR="00732687" w:rsidRPr="008D07D1" w14:paraId="7F477B65" w14:textId="77777777">
        <w:tc>
          <w:tcPr>
            <w:tcW w:w="9288" w:type="dxa"/>
          </w:tcPr>
          <w:p w14:paraId="44B8C417" w14:textId="1B2BBE9F" w:rsidR="00732687" w:rsidRPr="008D07D1" w:rsidRDefault="007B52A5" w:rsidP="00276466">
            <w:pPr>
              <w:jc w:val="both"/>
              <w:rPr>
                <w:rFonts w:ascii="Arial" w:hAnsi="Arial" w:cs="Arial"/>
                <w:szCs w:val="22"/>
              </w:rPr>
            </w:pPr>
            <w:proofErr w:type="spellStart"/>
            <w:r w:rsidRPr="008D07D1">
              <w:rPr>
                <w:rFonts w:ascii="Arial" w:hAnsi="Arial" w:cs="Arial"/>
                <w:szCs w:val="22"/>
              </w:rPr>
              <w:t>emprisePublique</w:t>
            </w:r>
            <w:proofErr w:type="spellEnd"/>
          </w:p>
        </w:tc>
      </w:tr>
      <w:tr w:rsidR="00732687" w:rsidRPr="008D07D1" w14:paraId="1C50A548" w14:textId="77777777">
        <w:tc>
          <w:tcPr>
            <w:tcW w:w="9288" w:type="dxa"/>
          </w:tcPr>
          <w:p w14:paraId="7455D81C" w14:textId="7842846B" w:rsidR="00732687" w:rsidRPr="008D07D1" w:rsidRDefault="00785781" w:rsidP="00276466">
            <w:pPr>
              <w:jc w:val="both"/>
              <w:rPr>
                <w:rFonts w:ascii="Arial" w:hAnsi="Arial" w:cs="Arial"/>
                <w:szCs w:val="22"/>
              </w:rPr>
            </w:pPr>
            <w:proofErr w:type="spellStart"/>
            <w:r w:rsidRPr="008D07D1">
              <w:rPr>
                <w:rFonts w:ascii="Arial" w:hAnsi="Arial" w:cs="Arial"/>
                <w:szCs w:val="22"/>
              </w:rPr>
              <w:t>litCoursEau</w:t>
            </w:r>
            <w:proofErr w:type="spellEnd"/>
          </w:p>
        </w:tc>
      </w:tr>
      <w:tr w:rsidR="00732687" w:rsidRPr="008D07D1" w14:paraId="51E1F18E" w14:textId="77777777">
        <w:tc>
          <w:tcPr>
            <w:tcW w:w="9288" w:type="dxa"/>
          </w:tcPr>
          <w:p w14:paraId="5CE17F6A" w14:textId="3C3C8C77" w:rsidR="00732687" w:rsidRPr="008D07D1" w:rsidRDefault="007B52A5" w:rsidP="00276466">
            <w:pPr>
              <w:jc w:val="both"/>
              <w:rPr>
                <w:rFonts w:ascii="Arial" w:hAnsi="Arial" w:cs="Arial"/>
                <w:szCs w:val="22"/>
              </w:rPr>
            </w:pPr>
            <w:proofErr w:type="spellStart"/>
            <w:r w:rsidRPr="008D07D1">
              <w:rPr>
                <w:rFonts w:ascii="Arial" w:hAnsi="Arial" w:cs="Arial"/>
                <w:szCs w:val="22"/>
              </w:rPr>
              <w:t>pignonAttenant</w:t>
            </w:r>
            <w:proofErr w:type="spellEnd"/>
          </w:p>
        </w:tc>
      </w:tr>
      <w:tr w:rsidR="00732687" w:rsidRPr="008D07D1" w14:paraId="6F4F222E" w14:textId="77777777">
        <w:tc>
          <w:tcPr>
            <w:tcW w:w="9288" w:type="dxa"/>
          </w:tcPr>
          <w:p w14:paraId="63FCAB93" w14:textId="010680D4" w:rsidR="00732687" w:rsidRPr="008D07D1" w:rsidRDefault="007B52A5" w:rsidP="00276466">
            <w:pPr>
              <w:jc w:val="both"/>
              <w:rPr>
                <w:rFonts w:ascii="Arial" w:hAnsi="Arial" w:cs="Arial"/>
                <w:szCs w:val="22"/>
              </w:rPr>
            </w:pPr>
            <w:proofErr w:type="spellStart"/>
            <w:r w:rsidRPr="008D07D1">
              <w:rPr>
                <w:rFonts w:ascii="Arial" w:hAnsi="Arial" w:cs="Arial"/>
                <w:szCs w:val="22"/>
              </w:rPr>
              <w:t>batiment</w:t>
            </w:r>
            <w:r w:rsidR="001832FF" w:rsidRPr="008D07D1">
              <w:rPr>
                <w:rFonts w:ascii="Arial" w:hAnsi="Arial" w:cs="Arial"/>
                <w:szCs w:val="22"/>
              </w:rPr>
              <w:t>Mitoyen</w:t>
            </w:r>
            <w:proofErr w:type="spellEnd"/>
          </w:p>
        </w:tc>
      </w:tr>
      <w:tr w:rsidR="00732687" w:rsidRPr="008D07D1" w14:paraId="14E4E41A" w14:textId="77777777">
        <w:tc>
          <w:tcPr>
            <w:tcW w:w="9288" w:type="dxa"/>
          </w:tcPr>
          <w:p w14:paraId="49DF419C" w14:textId="5C58C939" w:rsidR="00732687" w:rsidRPr="008D07D1" w:rsidRDefault="007B52A5" w:rsidP="00276466">
            <w:pPr>
              <w:jc w:val="both"/>
              <w:rPr>
                <w:rFonts w:ascii="Arial" w:hAnsi="Arial" w:cs="Arial"/>
                <w:szCs w:val="22"/>
              </w:rPr>
            </w:pPr>
            <w:proofErr w:type="spellStart"/>
            <w:r w:rsidRPr="008D07D1">
              <w:rPr>
                <w:rFonts w:ascii="Arial" w:hAnsi="Arial" w:cs="Arial"/>
                <w:szCs w:val="22"/>
              </w:rPr>
              <w:t>limitePublique</w:t>
            </w:r>
            <w:proofErr w:type="spellEnd"/>
          </w:p>
        </w:tc>
      </w:tr>
      <w:tr w:rsidR="00732687" w:rsidRPr="008D07D1" w14:paraId="688FF75C" w14:textId="77777777">
        <w:tc>
          <w:tcPr>
            <w:tcW w:w="9288" w:type="dxa"/>
          </w:tcPr>
          <w:p w14:paraId="2C0F7889" w14:textId="101EB19C" w:rsidR="00732687" w:rsidRPr="008D07D1" w:rsidRDefault="007B52A5" w:rsidP="00276466">
            <w:pPr>
              <w:jc w:val="both"/>
              <w:rPr>
                <w:rFonts w:ascii="Arial" w:hAnsi="Arial" w:cs="Arial"/>
                <w:szCs w:val="22"/>
              </w:rPr>
            </w:pPr>
            <w:proofErr w:type="spellStart"/>
            <w:r w:rsidRPr="008D07D1">
              <w:rPr>
                <w:rFonts w:ascii="Arial" w:hAnsi="Arial" w:cs="Arial"/>
                <w:szCs w:val="22"/>
              </w:rPr>
              <w:t>axeVoie</w:t>
            </w:r>
            <w:proofErr w:type="spellEnd"/>
          </w:p>
        </w:tc>
      </w:tr>
      <w:tr w:rsidR="00732687" w:rsidRPr="008D07D1" w14:paraId="154B4BA4" w14:textId="77777777">
        <w:tc>
          <w:tcPr>
            <w:tcW w:w="9288" w:type="dxa"/>
          </w:tcPr>
          <w:p w14:paraId="76116B38" w14:textId="1C7B8A0C" w:rsidR="00732687" w:rsidRPr="008D07D1" w:rsidRDefault="007B52A5" w:rsidP="00276466">
            <w:pPr>
              <w:jc w:val="both"/>
              <w:rPr>
                <w:rFonts w:ascii="Arial" w:hAnsi="Arial" w:cs="Arial"/>
                <w:szCs w:val="22"/>
              </w:rPr>
            </w:pPr>
            <w:proofErr w:type="spellStart"/>
            <w:r w:rsidRPr="008D07D1">
              <w:rPr>
                <w:rFonts w:ascii="Arial" w:hAnsi="Arial" w:cs="Arial"/>
                <w:szCs w:val="22"/>
              </w:rPr>
              <w:t>alignementOppose</w:t>
            </w:r>
            <w:proofErr w:type="spellEnd"/>
          </w:p>
        </w:tc>
      </w:tr>
      <w:tr w:rsidR="00732687" w:rsidRPr="008D07D1" w14:paraId="45F67DDC" w14:textId="77777777">
        <w:tc>
          <w:tcPr>
            <w:tcW w:w="9288" w:type="dxa"/>
          </w:tcPr>
          <w:p w14:paraId="04A195A5" w14:textId="5EAE5F65" w:rsidR="00732687" w:rsidRPr="008D07D1" w:rsidRDefault="007B52A5" w:rsidP="00276466">
            <w:pPr>
              <w:jc w:val="both"/>
              <w:rPr>
                <w:rFonts w:ascii="Arial" w:hAnsi="Arial" w:cs="Arial"/>
                <w:szCs w:val="22"/>
              </w:rPr>
            </w:pPr>
            <w:proofErr w:type="spellStart"/>
            <w:r w:rsidRPr="008D07D1">
              <w:rPr>
                <w:rFonts w:ascii="Arial" w:hAnsi="Arial" w:cs="Arial"/>
                <w:szCs w:val="22"/>
              </w:rPr>
              <w:t>bergesCoursEau</w:t>
            </w:r>
            <w:proofErr w:type="spellEnd"/>
          </w:p>
        </w:tc>
      </w:tr>
    </w:tbl>
    <w:p w14:paraId="43916873" w14:textId="3BA754D2" w:rsidR="00732687" w:rsidRDefault="00732687" w:rsidP="00276466">
      <w:pPr>
        <w:pStyle w:val="Titre3mod"/>
        <w:jc w:val="both"/>
        <w:rPr>
          <w:rFonts w:ascii="Arial" w:hAnsi="Arial" w:cs="Arial"/>
          <w:color w:val="000000" w:themeColor="text1"/>
          <w:sz w:val="22"/>
          <w:szCs w:val="22"/>
        </w:rPr>
      </w:pPr>
    </w:p>
    <w:p w14:paraId="1D6DC0C7" w14:textId="77777777" w:rsidR="00FD2ECE" w:rsidRPr="008D07D1" w:rsidRDefault="00FD2ECE" w:rsidP="00276466">
      <w:pPr>
        <w:pStyle w:val="Titre3mod"/>
        <w:jc w:val="both"/>
        <w:rPr>
          <w:rFonts w:ascii="Arial" w:hAnsi="Arial" w:cs="Arial"/>
          <w:color w:val="000000" w:themeColor="text1"/>
          <w:sz w:val="22"/>
          <w:szCs w:val="22"/>
        </w:rPr>
      </w:pPr>
    </w:p>
    <w:tbl>
      <w:tblPr>
        <w:tblStyle w:val="Grilledutableau"/>
        <w:tblW w:w="9288" w:type="dxa"/>
        <w:tblLayout w:type="fixed"/>
        <w:tblLook w:val="04A0" w:firstRow="1" w:lastRow="0" w:firstColumn="1" w:lastColumn="0" w:noHBand="0" w:noVBand="1"/>
      </w:tblPr>
      <w:tblGrid>
        <w:gridCol w:w="9288"/>
      </w:tblGrid>
      <w:tr w:rsidR="00732687" w:rsidRPr="008D07D1" w14:paraId="7C3EEB3D" w14:textId="77777777">
        <w:tc>
          <w:tcPr>
            <w:tcW w:w="9288" w:type="dxa"/>
          </w:tcPr>
          <w:p w14:paraId="470DECB6" w14:textId="77777777" w:rsidR="00732687" w:rsidRPr="008D07D1" w:rsidRDefault="007B52A5" w:rsidP="00276466">
            <w:pPr>
              <w:jc w:val="both"/>
              <w:rPr>
                <w:rFonts w:ascii="Arial" w:hAnsi="Arial" w:cs="Arial"/>
                <w:szCs w:val="22"/>
              </w:rPr>
            </w:pPr>
            <w:r w:rsidRPr="008D07D1">
              <w:rPr>
                <w:rFonts w:ascii="Arial" w:hAnsi="Arial" w:cs="Arial"/>
                <w:szCs w:val="22"/>
              </w:rPr>
              <w:t xml:space="preserve">Type énuméré : </w:t>
            </w:r>
            <w:proofErr w:type="spellStart"/>
            <w:r w:rsidRPr="008D07D1">
              <w:rPr>
                <w:rFonts w:ascii="Arial" w:hAnsi="Arial" w:cs="Arial"/>
                <w:b/>
                <w:szCs w:val="22"/>
              </w:rPr>
              <w:t>TypeFacade</w:t>
            </w:r>
            <w:proofErr w:type="spellEnd"/>
          </w:p>
        </w:tc>
      </w:tr>
      <w:tr w:rsidR="00732687" w:rsidRPr="008D07D1" w14:paraId="107A8316" w14:textId="77777777">
        <w:tc>
          <w:tcPr>
            <w:tcW w:w="9288" w:type="dxa"/>
          </w:tcPr>
          <w:p w14:paraId="14D37D4C" w14:textId="77777777" w:rsidR="00732687" w:rsidRPr="008D07D1" w:rsidRDefault="007B52A5" w:rsidP="00276466">
            <w:pPr>
              <w:jc w:val="both"/>
              <w:rPr>
                <w:rFonts w:ascii="Arial" w:hAnsi="Arial" w:cs="Arial"/>
                <w:szCs w:val="22"/>
              </w:rPr>
            </w:pPr>
            <w:proofErr w:type="spellStart"/>
            <w:r w:rsidRPr="008D07D1">
              <w:rPr>
                <w:rFonts w:ascii="Arial" w:hAnsi="Arial" w:cs="Arial"/>
                <w:szCs w:val="22"/>
              </w:rPr>
              <w:t>avecVue</w:t>
            </w:r>
            <w:proofErr w:type="spellEnd"/>
          </w:p>
        </w:tc>
      </w:tr>
      <w:tr w:rsidR="00732687" w:rsidRPr="008D07D1" w14:paraId="6FFDE7C5" w14:textId="77777777">
        <w:tc>
          <w:tcPr>
            <w:tcW w:w="9288" w:type="dxa"/>
          </w:tcPr>
          <w:p w14:paraId="4703987E" w14:textId="77777777" w:rsidR="00732687" w:rsidRPr="008D07D1" w:rsidRDefault="007B52A5" w:rsidP="00276466">
            <w:pPr>
              <w:jc w:val="both"/>
              <w:rPr>
                <w:rFonts w:ascii="Arial" w:hAnsi="Arial" w:cs="Arial"/>
                <w:szCs w:val="22"/>
              </w:rPr>
            </w:pPr>
            <w:proofErr w:type="spellStart"/>
            <w:r w:rsidRPr="008D07D1">
              <w:rPr>
                <w:rFonts w:ascii="Arial" w:hAnsi="Arial" w:cs="Arial"/>
                <w:szCs w:val="22"/>
              </w:rPr>
              <w:t>sansVue</w:t>
            </w:r>
            <w:proofErr w:type="spellEnd"/>
          </w:p>
        </w:tc>
      </w:tr>
      <w:tr w:rsidR="00732687" w:rsidRPr="008D07D1" w14:paraId="04C1616C" w14:textId="77777777">
        <w:tc>
          <w:tcPr>
            <w:tcW w:w="9288" w:type="dxa"/>
          </w:tcPr>
          <w:p w14:paraId="7AB17423" w14:textId="77777777" w:rsidR="00732687" w:rsidRPr="008D07D1" w:rsidRDefault="007B52A5" w:rsidP="00276466">
            <w:pPr>
              <w:jc w:val="both"/>
              <w:rPr>
                <w:rFonts w:ascii="Arial" w:hAnsi="Arial" w:cs="Arial"/>
                <w:szCs w:val="22"/>
              </w:rPr>
            </w:pPr>
            <w:r w:rsidRPr="008D07D1">
              <w:rPr>
                <w:rFonts w:ascii="Arial" w:hAnsi="Arial" w:cs="Arial"/>
                <w:szCs w:val="22"/>
              </w:rPr>
              <w:t>toutes</w:t>
            </w:r>
          </w:p>
        </w:tc>
      </w:tr>
    </w:tbl>
    <w:p w14:paraId="1E8A5072" w14:textId="15D9E876" w:rsidR="00732687" w:rsidRDefault="00732687" w:rsidP="00276466">
      <w:pPr>
        <w:pStyle w:val="Titre3mod"/>
        <w:jc w:val="both"/>
        <w:rPr>
          <w:rFonts w:ascii="Arial" w:hAnsi="Arial" w:cs="Arial"/>
          <w:color w:val="000000" w:themeColor="text1"/>
          <w:sz w:val="22"/>
          <w:szCs w:val="22"/>
        </w:rPr>
      </w:pPr>
    </w:p>
    <w:p w14:paraId="63B7A279" w14:textId="77777777" w:rsidR="00FD2ECE" w:rsidRPr="008D07D1" w:rsidRDefault="00FD2ECE" w:rsidP="00276466">
      <w:pPr>
        <w:pStyle w:val="Titre3mod"/>
        <w:jc w:val="both"/>
        <w:rPr>
          <w:rFonts w:ascii="Arial" w:hAnsi="Arial" w:cs="Arial"/>
          <w:color w:val="000000" w:themeColor="text1"/>
          <w:sz w:val="22"/>
          <w:szCs w:val="22"/>
        </w:rPr>
      </w:pPr>
    </w:p>
    <w:tbl>
      <w:tblPr>
        <w:tblStyle w:val="Grilledutableau"/>
        <w:tblW w:w="9288" w:type="dxa"/>
        <w:tblLayout w:type="fixed"/>
        <w:tblLook w:val="04A0" w:firstRow="1" w:lastRow="0" w:firstColumn="1" w:lastColumn="0" w:noHBand="0" w:noVBand="1"/>
      </w:tblPr>
      <w:tblGrid>
        <w:gridCol w:w="9288"/>
      </w:tblGrid>
      <w:tr w:rsidR="00732687" w:rsidRPr="008D07D1" w14:paraId="0E66B9CF" w14:textId="77777777">
        <w:tc>
          <w:tcPr>
            <w:tcW w:w="9288" w:type="dxa"/>
          </w:tcPr>
          <w:p w14:paraId="2A9E1A61" w14:textId="77777777" w:rsidR="00732687" w:rsidRPr="008D07D1" w:rsidRDefault="007B52A5" w:rsidP="00276466">
            <w:pPr>
              <w:jc w:val="both"/>
              <w:rPr>
                <w:rFonts w:ascii="Arial" w:hAnsi="Arial" w:cs="Arial"/>
                <w:szCs w:val="22"/>
              </w:rPr>
            </w:pPr>
            <w:bookmarkStart w:id="300" w:name="_toc3449"/>
            <w:bookmarkEnd w:id="300"/>
            <w:r w:rsidRPr="008D07D1">
              <w:rPr>
                <w:rFonts w:ascii="Arial" w:hAnsi="Arial" w:cs="Arial"/>
                <w:szCs w:val="22"/>
              </w:rPr>
              <w:t xml:space="preserve">Type énuméré : </w:t>
            </w:r>
            <w:proofErr w:type="spellStart"/>
            <w:r w:rsidRPr="008D07D1">
              <w:rPr>
                <w:rFonts w:ascii="Arial" w:hAnsi="Arial" w:cs="Arial"/>
                <w:b/>
                <w:szCs w:val="22"/>
              </w:rPr>
              <w:t>TypeBandeConstructibilite</w:t>
            </w:r>
            <w:proofErr w:type="spellEnd"/>
          </w:p>
        </w:tc>
      </w:tr>
      <w:tr w:rsidR="00732687" w:rsidRPr="008D07D1" w14:paraId="21AF0D61" w14:textId="77777777">
        <w:tc>
          <w:tcPr>
            <w:tcW w:w="9288" w:type="dxa"/>
          </w:tcPr>
          <w:p w14:paraId="15F2E104" w14:textId="77777777" w:rsidR="00732687" w:rsidRPr="008D07D1" w:rsidRDefault="007B52A5" w:rsidP="00276466">
            <w:pPr>
              <w:jc w:val="both"/>
              <w:rPr>
                <w:rFonts w:ascii="Arial" w:hAnsi="Arial" w:cs="Arial"/>
                <w:szCs w:val="22"/>
              </w:rPr>
            </w:pPr>
            <w:r w:rsidRPr="008D07D1">
              <w:rPr>
                <w:rFonts w:ascii="Arial" w:hAnsi="Arial" w:cs="Arial"/>
                <w:szCs w:val="22"/>
              </w:rPr>
              <w:t>principale</w:t>
            </w:r>
          </w:p>
        </w:tc>
      </w:tr>
      <w:tr w:rsidR="00732687" w:rsidRPr="008D07D1" w14:paraId="61D115B6" w14:textId="77777777">
        <w:tc>
          <w:tcPr>
            <w:tcW w:w="9288" w:type="dxa"/>
          </w:tcPr>
          <w:p w14:paraId="53A0FB2F" w14:textId="77777777" w:rsidR="00732687" w:rsidRPr="008D07D1" w:rsidRDefault="007B52A5" w:rsidP="00276466">
            <w:pPr>
              <w:jc w:val="both"/>
              <w:rPr>
                <w:rFonts w:ascii="Arial" w:hAnsi="Arial" w:cs="Arial"/>
                <w:szCs w:val="22"/>
              </w:rPr>
            </w:pPr>
            <w:r w:rsidRPr="008D07D1">
              <w:rPr>
                <w:rFonts w:ascii="Arial" w:hAnsi="Arial" w:cs="Arial"/>
                <w:szCs w:val="22"/>
              </w:rPr>
              <w:t>secondaire</w:t>
            </w:r>
          </w:p>
        </w:tc>
      </w:tr>
    </w:tbl>
    <w:p w14:paraId="47D6F409" w14:textId="16E0F139" w:rsidR="00732687" w:rsidRDefault="00732687" w:rsidP="00276466">
      <w:pPr>
        <w:pStyle w:val="Titre3mod"/>
        <w:jc w:val="both"/>
        <w:rPr>
          <w:rFonts w:ascii="Arial" w:hAnsi="Arial" w:cs="Arial"/>
          <w:color w:val="000000" w:themeColor="text1"/>
          <w:sz w:val="22"/>
          <w:szCs w:val="22"/>
        </w:rPr>
      </w:pPr>
    </w:p>
    <w:p w14:paraId="4E92D573" w14:textId="77777777" w:rsidR="00FD2ECE" w:rsidRPr="008D07D1" w:rsidRDefault="00FD2ECE" w:rsidP="00276466">
      <w:pPr>
        <w:pStyle w:val="Titre3mod"/>
        <w:jc w:val="both"/>
        <w:rPr>
          <w:rFonts w:ascii="Arial" w:hAnsi="Arial" w:cs="Arial"/>
          <w:color w:val="000000" w:themeColor="text1"/>
          <w:sz w:val="22"/>
          <w:szCs w:val="22"/>
        </w:rPr>
      </w:pPr>
    </w:p>
    <w:tbl>
      <w:tblPr>
        <w:tblStyle w:val="Grilledutableau"/>
        <w:tblW w:w="9288" w:type="dxa"/>
        <w:tblLayout w:type="fixed"/>
        <w:tblLook w:val="04A0" w:firstRow="1" w:lastRow="0" w:firstColumn="1" w:lastColumn="0" w:noHBand="0" w:noVBand="1"/>
      </w:tblPr>
      <w:tblGrid>
        <w:gridCol w:w="9288"/>
      </w:tblGrid>
      <w:tr w:rsidR="00732687" w:rsidRPr="008D07D1" w14:paraId="332D8265" w14:textId="77777777">
        <w:tc>
          <w:tcPr>
            <w:tcW w:w="9288" w:type="dxa"/>
          </w:tcPr>
          <w:p w14:paraId="1C5CE798" w14:textId="2257543C" w:rsidR="00732687" w:rsidRPr="008D07D1" w:rsidRDefault="00D911EE" w:rsidP="00276466">
            <w:pPr>
              <w:jc w:val="both"/>
              <w:rPr>
                <w:rFonts w:ascii="Arial" w:hAnsi="Arial" w:cs="Arial"/>
                <w:szCs w:val="22"/>
              </w:rPr>
            </w:pPr>
            <w:r w:rsidRPr="008D07D1">
              <w:rPr>
                <w:rFonts w:ascii="Arial" w:hAnsi="Arial" w:cs="Arial"/>
                <w:szCs w:val="22"/>
              </w:rPr>
              <w:t xml:space="preserve">Enumération </w:t>
            </w:r>
            <w:r w:rsidR="007B52A5" w:rsidRPr="008D07D1">
              <w:rPr>
                <w:rFonts w:ascii="Arial" w:hAnsi="Arial" w:cs="Arial"/>
                <w:szCs w:val="22"/>
              </w:rPr>
              <w:t xml:space="preserve">: </w:t>
            </w:r>
            <w:proofErr w:type="spellStart"/>
            <w:r w:rsidR="007B52A5" w:rsidRPr="008D07D1">
              <w:rPr>
                <w:rFonts w:ascii="Arial" w:hAnsi="Arial" w:cs="Arial"/>
                <w:b/>
                <w:bCs/>
                <w:szCs w:val="22"/>
              </w:rPr>
              <w:t>Type</w:t>
            </w:r>
            <w:r w:rsidR="007B52A5" w:rsidRPr="008D07D1">
              <w:rPr>
                <w:rFonts w:ascii="Arial" w:hAnsi="Arial" w:cs="Arial"/>
                <w:b/>
                <w:szCs w:val="22"/>
              </w:rPr>
              <w:t>Logement</w:t>
            </w:r>
            <w:proofErr w:type="spellEnd"/>
          </w:p>
        </w:tc>
      </w:tr>
      <w:tr w:rsidR="00732687" w:rsidRPr="008D07D1" w14:paraId="5DB43BC1" w14:textId="77777777">
        <w:tc>
          <w:tcPr>
            <w:tcW w:w="9288" w:type="dxa"/>
          </w:tcPr>
          <w:p w14:paraId="73F01DCD" w14:textId="77777777" w:rsidR="00732687" w:rsidRPr="008D07D1" w:rsidRDefault="007B52A5" w:rsidP="00276466">
            <w:pPr>
              <w:jc w:val="both"/>
              <w:rPr>
                <w:rFonts w:ascii="Arial" w:hAnsi="Arial" w:cs="Arial"/>
                <w:szCs w:val="22"/>
              </w:rPr>
            </w:pPr>
            <w:proofErr w:type="spellStart"/>
            <w:r w:rsidRPr="008D07D1">
              <w:rPr>
                <w:rFonts w:ascii="Arial" w:hAnsi="Arial" w:cs="Arial"/>
                <w:szCs w:val="22"/>
              </w:rPr>
              <w:t>logementCommerceRDC</w:t>
            </w:r>
            <w:proofErr w:type="spellEnd"/>
          </w:p>
        </w:tc>
      </w:tr>
      <w:tr w:rsidR="00732687" w:rsidRPr="008D07D1" w14:paraId="56312958" w14:textId="77777777">
        <w:tc>
          <w:tcPr>
            <w:tcW w:w="9288" w:type="dxa"/>
          </w:tcPr>
          <w:p w14:paraId="666545BC" w14:textId="77777777" w:rsidR="00732687" w:rsidRPr="008D07D1" w:rsidRDefault="007B52A5" w:rsidP="00276466">
            <w:pPr>
              <w:jc w:val="both"/>
              <w:rPr>
                <w:rFonts w:ascii="Arial" w:hAnsi="Arial" w:cs="Arial"/>
                <w:szCs w:val="22"/>
              </w:rPr>
            </w:pPr>
            <w:proofErr w:type="spellStart"/>
            <w:r w:rsidRPr="008D07D1">
              <w:rPr>
                <w:rFonts w:ascii="Arial" w:hAnsi="Arial" w:cs="Arial"/>
                <w:szCs w:val="22"/>
              </w:rPr>
              <w:t>logementEtudiant</w:t>
            </w:r>
            <w:proofErr w:type="spellEnd"/>
          </w:p>
        </w:tc>
      </w:tr>
      <w:tr w:rsidR="00732687" w:rsidRPr="008D07D1" w14:paraId="5F6811C9" w14:textId="77777777">
        <w:tc>
          <w:tcPr>
            <w:tcW w:w="9288" w:type="dxa"/>
          </w:tcPr>
          <w:p w14:paraId="370BEBF6" w14:textId="77777777" w:rsidR="00732687" w:rsidRPr="008D07D1" w:rsidRDefault="007B52A5" w:rsidP="00276466">
            <w:pPr>
              <w:jc w:val="both"/>
              <w:rPr>
                <w:rFonts w:ascii="Arial" w:hAnsi="Arial" w:cs="Arial"/>
                <w:szCs w:val="22"/>
              </w:rPr>
            </w:pPr>
            <w:proofErr w:type="spellStart"/>
            <w:r w:rsidRPr="008D07D1">
              <w:rPr>
                <w:rFonts w:ascii="Arial" w:hAnsi="Arial" w:cs="Arial"/>
                <w:szCs w:val="22"/>
              </w:rPr>
              <w:t>logementSocial</w:t>
            </w:r>
            <w:proofErr w:type="spellEnd"/>
          </w:p>
        </w:tc>
      </w:tr>
    </w:tbl>
    <w:p w14:paraId="4743B5F0" w14:textId="72136A07" w:rsidR="00732687" w:rsidRDefault="00732687" w:rsidP="00276466">
      <w:pPr>
        <w:pStyle w:val="Titre3mod"/>
        <w:jc w:val="both"/>
        <w:rPr>
          <w:rFonts w:ascii="Arial" w:hAnsi="Arial" w:cs="Arial"/>
          <w:color w:val="000000" w:themeColor="text1"/>
          <w:sz w:val="22"/>
          <w:szCs w:val="22"/>
        </w:rPr>
      </w:pPr>
    </w:p>
    <w:p w14:paraId="6DD772CB" w14:textId="77777777" w:rsidR="00FD2ECE" w:rsidRPr="008D07D1" w:rsidRDefault="00FD2ECE" w:rsidP="00276466">
      <w:pPr>
        <w:pStyle w:val="Titre3mod"/>
        <w:jc w:val="both"/>
        <w:rPr>
          <w:rFonts w:ascii="Arial" w:hAnsi="Arial" w:cs="Arial"/>
          <w:color w:val="000000" w:themeColor="text1"/>
          <w:sz w:val="22"/>
          <w:szCs w:val="22"/>
        </w:rPr>
      </w:pPr>
    </w:p>
    <w:tbl>
      <w:tblPr>
        <w:tblStyle w:val="Grilledutableau"/>
        <w:tblW w:w="9288" w:type="dxa"/>
        <w:tblLayout w:type="fixed"/>
        <w:tblLook w:val="04A0" w:firstRow="1" w:lastRow="0" w:firstColumn="1" w:lastColumn="0" w:noHBand="0" w:noVBand="1"/>
      </w:tblPr>
      <w:tblGrid>
        <w:gridCol w:w="9288"/>
      </w:tblGrid>
      <w:tr w:rsidR="00732687" w:rsidRPr="008D07D1" w14:paraId="374C2033" w14:textId="77777777">
        <w:tc>
          <w:tcPr>
            <w:tcW w:w="9288" w:type="dxa"/>
          </w:tcPr>
          <w:p w14:paraId="0BA796AD" w14:textId="3B2C6F5D" w:rsidR="00732687" w:rsidRPr="008D07D1" w:rsidRDefault="00D911EE" w:rsidP="00276466">
            <w:pPr>
              <w:jc w:val="both"/>
              <w:rPr>
                <w:rFonts w:ascii="Arial" w:hAnsi="Arial" w:cs="Arial"/>
                <w:szCs w:val="22"/>
              </w:rPr>
            </w:pPr>
            <w:r w:rsidRPr="008D07D1">
              <w:rPr>
                <w:rFonts w:ascii="Arial" w:hAnsi="Arial" w:cs="Arial"/>
                <w:szCs w:val="22"/>
              </w:rPr>
              <w:t xml:space="preserve">Enumération : </w:t>
            </w:r>
            <w:r w:rsidR="007B52A5" w:rsidRPr="008D07D1">
              <w:rPr>
                <w:rFonts w:ascii="Arial" w:hAnsi="Arial" w:cs="Arial"/>
                <w:szCs w:val="22"/>
              </w:rPr>
              <w:t xml:space="preserve"> </w:t>
            </w:r>
            <w:proofErr w:type="spellStart"/>
            <w:r w:rsidR="007B52A5" w:rsidRPr="008D07D1">
              <w:rPr>
                <w:rFonts w:ascii="Arial" w:hAnsi="Arial" w:cs="Arial"/>
                <w:b/>
                <w:bCs/>
                <w:szCs w:val="22"/>
              </w:rPr>
              <w:t>TypeAlignement</w:t>
            </w:r>
            <w:proofErr w:type="spellEnd"/>
          </w:p>
        </w:tc>
      </w:tr>
      <w:tr w:rsidR="00732687" w:rsidRPr="008D07D1" w14:paraId="76C8FA4E" w14:textId="77777777">
        <w:tc>
          <w:tcPr>
            <w:tcW w:w="9288" w:type="dxa"/>
          </w:tcPr>
          <w:p w14:paraId="7E7C0496" w14:textId="77777777" w:rsidR="00732687" w:rsidRPr="008D07D1" w:rsidRDefault="007B52A5" w:rsidP="00276466">
            <w:pPr>
              <w:jc w:val="both"/>
              <w:rPr>
                <w:rFonts w:ascii="Arial" w:hAnsi="Arial" w:cs="Arial"/>
                <w:szCs w:val="22"/>
              </w:rPr>
            </w:pPr>
            <w:r w:rsidRPr="008D07D1">
              <w:rPr>
                <w:rFonts w:ascii="Arial" w:hAnsi="Arial" w:cs="Arial"/>
                <w:szCs w:val="22"/>
              </w:rPr>
              <w:t>autorise</w:t>
            </w:r>
          </w:p>
        </w:tc>
      </w:tr>
      <w:tr w:rsidR="00732687" w:rsidRPr="008D07D1" w14:paraId="47473D80" w14:textId="77777777">
        <w:tc>
          <w:tcPr>
            <w:tcW w:w="9288" w:type="dxa"/>
          </w:tcPr>
          <w:p w14:paraId="17378071" w14:textId="77777777" w:rsidR="00732687" w:rsidRPr="008D07D1" w:rsidRDefault="007B52A5" w:rsidP="00276466">
            <w:pPr>
              <w:jc w:val="both"/>
              <w:rPr>
                <w:rFonts w:ascii="Arial" w:hAnsi="Arial" w:cs="Arial"/>
                <w:szCs w:val="22"/>
              </w:rPr>
            </w:pPr>
            <w:r w:rsidRPr="008D07D1">
              <w:rPr>
                <w:rFonts w:ascii="Arial" w:hAnsi="Arial" w:cs="Arial"/>
                <w:szCs w:val="22"/>
              </w:rPr>
              <w:t>impose</w:t>
            </w:r>
          </w:p>
        </w:tc>
      </w:tr>
      <w:tr w:rsidR="00732687" w:rsidRPr="008D07D1" w14:paraId="49EA3C82" w14:textId="77777777">
        <w:trPr>
          <w:trHeight w:val="46"/>
        </w:trPr>
        <w:tc>
          <w:tcPr>
            <w:tcW w:w="9288" w:type="dxa"/>
          </w:tcPr>
          <w:p w14:paraId="130F3829" w14:textId="77777777" w:rsidR="00732687" w:rsidRPr="008D07D1" w:rsidRDefault="007B52A5" w:rsidP="00276466">
            <w:pPr>
              <w:jc w:val="both"/>
              <w:rPr>
                <w:rFonts w:ascii="Arial" w:hAnsi="Arial" w:cs="Arial"/>
                <w:szCs w:val="22"/>
              </w:rPr>
            </w:pPr>
            <w:r w:rsidRPr="008D07D1">
              <w:rPr>
                <w:rFonts w:ascii="Arial" w:hAnsi="Arial" w:cs="Arial"/>
                <w:szCs w:val="22"/>
              </w:rPr>
              <w:t>interdit</w:t>
            </w:r>
          </w:p>
        </w:tc>
      </w:tr>
    </w:tbl>
    <w:p w14:paraId="7EDAACBF" w14:textId="7D5BD772" w:rsidR="00732687" w:rsidRDefault="00732687" w:rsidP="00276466">
      <w:pPr>
        <w:pStyle w:val="Titre3mod"/>
        <w:jc w:val="both"/>
        <w:rPr>
          <w:rFonts w:ascii="Arial" w:hAnsi="Arial" w:cs="Arial"/>
          <w:color w:val="000000" w:themeColor="text1"/>
          <w:sz w:val="22"/>
          <w:szCs w:val="22"/>
        </w:rPr>
      </w:pPr>
    </w:p>
    <w:p w14:paraId="47651A70" w14:textId="77777777" w:rsidR="00FD2ECE" w:rsidRPr="008D07D1" w:rsidRDefault="00FD2ECE" w:rsidP="00276466">
      <w:pPr>
        <w:pStyle w:val="Titre3mod"/>
        <w:jc w:val="both"/>
        <w:rPr>
          <w:rFonts w:ascii="Arial" w:hAnsi="Arial" w:cs="Arial"/>
          <w:color w:val="000000" w:themeColor="text1"/>
          <w:sz w:val="22"/>
          <w:szCs w:val="22"/>
        </w:rPr>
      </w:pPr>
    </w:p>
    <w:tbl>
      <w:tblPr>
        <w:tblStyle w:val="Grilledutableau"/>
        <w:tblW w:w="9288" w:type="dxa"/>
        <w:tblLayout w:type="fixed"/>
        <w:tblLook w:val="04A0" w:firstRow="1" w:lastRow="0" w:firstColumn="1" w:lastColumn="0" w:noHBand="0" w:noVBand="1"/>
      </w:tblPr>
      <w:tblGrid>
        <w:gridCol w:w="9288"/>
      </w:tblGrid>
      <w:tr w:rsidR="00732687" w:rsidRPr="008D07D1" w14:paraId="07244F30" w14:textId="77777777">
        <w:tc>
          <w:tcPr>
            <w:tcW w:w="9288" w:type="dxa"/>
          </w:tcPr>
          <w:p w14:paraId="2622264E" w14:textId="37111F35" w:rsidR="00732687" w:rsidRPr="008D07D1" w:rsidRDefault="00D911EE" w:rsidP="00276466">
            <w:pPr>
              <w:jc w:val="both"/>
              <w:rPr>
                <w:rFonts w:ascii="Arial" w:hAnsi="Arial" w:cs="Arial"/>
                <w:szCs w:val="22"/>
              </w:rPr>
            </w:pPr>
            <w:bookmarkStart w:id="301" w:name="_toc3495"/>
            <w:bookmarkEnd w:id="301"/>
            <w:r w:rsidRPr="008D07D1">
              <w:rPr>
                <w:rFonts w:ascii="Arial" w:hAnsi="Arial" w:cs="Arial"/>
                <w:szCs w:val="22"/>
              </w:rPr>
              <w:t>Enumération</w:t>
            </w:r>
            <w:r w:rsidR="007B52A5" w:rsidRPr="008D07D1">
              <w:rPr>
                <w:rFonts w:ascii="Arial" w:hAnsi="Arial" w:cs="Arial"/>
                <w:szCs w:val="22"/>
              </w:rPr>
              <w:t xml:space="preserve"> : </w:t>
            </w:r>
            <w:proofErr w:type="spellStart"/>
            <w:r w:rsidR="007B52A5" w:rsidRPr="008D07D1">
              <w:rPr>
                <w:rFonts w:ascii="Arial" w:hAnsi="Arial" w:cs="Arial"/>
                <w:b/>
                <w:bCs/>
                <w:szCs w:val="22"/>
              </w:rPr>
              <w:t>TypeModeCalcul</w:t>
            </w:r>
            <w:proofErr w:type="spellEnd"/>
          </w:p>
        </w:tc>
      </w:tr>
      <w:tr w:rsidR="00732687" w:rsidRPr="008D07D1" w14:paraId="40085E54" w14:textId="77777777">
        <w:tc>
          <w:tcPr>
            <w:tcW w:w="9288" w:type="dxa"/>
          </w:tcPr>
          <w:p w14:paraId="16FE978B" w14:textId="77777777" w:rsidR="00732687" w:rsidRPr="008D07D1" w:rsidRDefault="007B52A5" w:rsidP="00276466">
            <w:pPr>
              <w:jc w:val="both"/>
              <w:rPr>
                <w:rFonts w:ascii="Arial" w:hAnsi="Arial" w:cs="Arial"/>
                <w:szCs w:val="22"/>
              </w:rPr>
            </w:pPr>
            <w:proofErr w:type="spellStart"/>
            <w:r w:rsidRPr="008D07D1">
              <w:rPr>
                <w:rFonts w:ascii="Arial" w:hAnsi="Arial" w:cs="Arial"/>
                <w:szCs w:val="22"/>
              </w:rPr>
              <w:t>typeLogement</w:t>
            </w:r>
            <w:proofErr w:type="spellEnd"/>
          </w:p>
        </w:tc>
      </w:tr>
      <w:tr w:rsidR="00732687" w:rsidRPr="008D07D1" w14:paraId="4D357228" w14:textId="77777777">
        <w:tc>
          <w:tcPr>
            <w:tcW w:w="9288" w:type="dxa"/>
          </w:tcPr>
          <w:p w14:paraId="1C178426" w14:textId="2D16127A" w:rsidR="00732687" w:rsidRPr="008D07D1" w:rsidRDefault="007B52A5" w:rsidP="00276466">
            <w:pPr>
              <w:jc w:val="both"/>
              <w:rPr>
                <w:rFonts w:ascii="Arial" w:hAnsi="Arial" w:cs="Arial"/>
                <w:szCs w:val="22"/>
              </w:rPr>
            </w:pPr>
            <w:proofErr w:type="spellStart"/>
            <w:r w:rsidRPr="008D07D1">
              <w:rPr>
                <w:rFonts w:ascii="Arial" w:hAnsi="Arial" w:cs="Arial"/>
                <w:szCs w:val="22"/>
              </w:rPr>
              <w:t>trancheSurfacePlancher</w:t>
            </w:r>
            <w:r w:rsidR="00EB0D69" w:rsidRPr="008D07D1">
              <w:rPr>
                <w:rFonts w:ascii="Arial" w:hAnsi="Arial" w:cs="Arial"/>
                <w:szCs w:val="22"/>
              </w:rPr>
              <w:t>Utile</w:t>
            </w:r>
            <w:proofErr w:type="spellEnd"/>
          </w:p>
        </w:tc>
      </w:tr>
      <w:tr w:rsidR="00EB0D69" w:rsidRPr="008D07D1" w14:paraId="00A2BBD3" w14:textId="77777777">
        <w:tc>
          <w:tcPr>
            <w:tcW w:w="9288" w:type="dxa"/>
          </w:tcPr>
          <w:p w14:paraId="30607CDB" w14:textId="34514183" w:rsidR="00EB0D69" w:rsidRPr="008D07D1" w:rsidRDefault="00EB0D69" w:rsidP="00276466">
            <w:pPr>
              <w:jc w:val="both"/>
              <w:rPr>
                <w:rFonts w:ascii="Arial" w:hAnsi="Arial" w:cs="Arial"/>
                <w:szCs w:val="22"/>
              </w:rPr>
            </w:pPr>
            <w:proofErr w:type="spellStart"/>
            <w:r w:rsidRPr="008D07D1">
              <w:rPr>
                <w:rFonts w:ascii="Arial" w:hAnsi="Arial" w:cs="Arial"/>
                <w:szCs w:val="22"/>
              </w:rPr>
              <w:t>trancheSurfacePlancherHabitable</w:t>
            </w:r>
            <w:proofErr w:type="spellEnd"/>
          </w:p>
        </w:tc>
      </w:tr>
      <w:tr w:rsidR="00732687" w:rsidRPr="008D07D1" w14:paraId="5FAB221B" w14:textId="77777777">
        <w:trPr>
          <w:trHeight w:val="46"/>
        </w:trPr>
        <w:tc>
          <w:tcPr>
            <w:tcW w:w="9288" w:type="dxa"/>
          </w:tcPr>
          <w:p w14:paraId="166945E5" w14:textId="77777777" w:rsidR="00732687" w:rsidRPr="008D07D1" w:rsidRDefault="007B52A5" w:rsidP="00276466">
            <w:pPr>
              <w:jc w:val="both"/>
              <w:rPr>
                <w:rFonts w:ascii="Arial" w:hAnsi="Arial" w:cs="Arial"/>
                <w:szCs w:val="22"/>
              </w:rPr>
            </w:pPr>
            <w:proofErr w:type="spellStart"/>
            <w:r w:rsidRPr="008D07D1">
              <w:rPr>
                <w:rFonts w:ascii="Arial" w:hAnsi="Arial" w:cs="Arial"/>
                <w:szCs w:val="22"/>
              </w:rPr>
              <w:t>nombreLogement</w:t>
            </w:r>
            <w:proofErr w:type="spellEnd"/>
          </w:p>
        </w:tc>
      </w:tr>
    </w:tbl>
    <w:p w14:paraId="43483D53" w14:textId="00A44720" w:rsidR="00732687" w:rsidRPr="008D07D1" w:rsidRDefault="00732687" w:rsidP="00276466">
      <w:pPr>
        <w:pStyle w:val="Titre3mod"/>
        <w:jc w:val="both"/>
        <w:rPr>
          <w:rFonts w:ascii="Arial" w:hAnsi="Arial" w:cs="Arial"/>
          <w:color w:val="000000" w:themeColor="text1"/>
          <w:sz w:val="22"/>
          <w:szCs w:val="22"/>
        </w:rPr>
      </w:pPr>
    </w:p>
    <w:tbl>
      <w:tblPr>
        <w:tblStyle w:val="Grilledutableau"/>
        <w:tblW w:w="0" w:type="auto"/>
        <w:tblLook w:val="04A0" w:firstRow="1" w:lastRow="0" w:firstColumn="1" w:lastColumn="0" w:noHBand="0" w:noVBand="1"/>
      </w:tblPr>
      <w:tblGrid>
        <w:gridCol w:w="9327"/>
      </w:tblGrid>
      <w:tr w:rsidR="00D911EE" w:rsidRPr="008D07D1" w14:paraId="280DA06A" w14:textId="77777777" w:rsidTr="00D911EE">
        <w:trPr>
          <w:trHeight w:val="348"/>
        </w:trPr>
        <w:tc>
          <w:tcPr>
            <w:tcW w:w="9327" w:type="dxa"/>
          </w:tcPr>
          <w:p w14:paraId="087C6A7B" w14:textId="5A7E4B2F" w:rsidR="00D911EE" w:rsidRPr="008D07D1" w:rsidRDefault="00D911EE"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 xml:space="preserve">Enumération : </w:t>
            </w:r>
            <w:proofErr w:type="spellStart"/>
            <w:r w:rsidRPr="008D07D1">
              <w:rPr>
                <w:rFonts w:ascii="Arial" w:hAnsi="Arial" w:cs="Arial"/>
                <w:b/>
                <w:bCs/>
                <w:color w:val="000000" w:themeColor="text1"/>
                <w:sz w:val="22"/>
                <w:szCs w:val="22"/>
              </w:rPr>
              <w:t>TypeVoirie</w:t>
            </w:r>
            <w:proofErr w:type="spellEnd"/>
          </w:p>
        </w:tc>
      </w:tr>
      <w:tr w:rsidR="00D911EE" w:rsidRPr="008D07D1" w14:paraId="18930789" w14:textId="77777777" w:rsidTr="00D911EE">
        <w:trPr>
          <w:trHeight w:val="358"/>
        </w:trPr>
        <w:tc>
          <w:tcPr>
            <w:tcW w:w="9327" w:type="dxa"/>
          </w:tcPr>
          <w:p w14:paraId="2DCFD109" w14:textId="6161CBCD" w:rsidR="00D911EE" w:rsidRPr="008D07D1" w:rsidRDefault="00D911EE"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nationale</w:t>
            </w:r>
          </w:p>
        </w:tc>
      </w:tr>
      <w:tr w:rsidR="00D911EE" w:rsidRPr="008D07D1" w14:paraId="76B9C2B8" w14:textId="77777777" w:rsidTr="00D911EE">
        <w:trPr>
          <w:trHeight w:val="348"/>
        </w:trPr>
        <w:tc>
          <w:tcPr>
            <w:tcW w:w="9327" w:type="dxa"/>
          </w:tcPr>
          <w:p w14:paraId="5B94CE43" w14:textId="19AE015F" w:rsidR="00D911EE" w:rsidRPr="008D07D1" w:rsidRDefault="00D911EE" w:rsidP="00276466">
            <w:pPr>
              <w:pStyle w:val="Titre3mod"/>
              <w:jc w:val="both"/>
              <w:rPr>
                <w:rFonts w:ascii="Arial" w:hAnsi="Arial" w:cs="Arial"/>
                <w:color w:val="000000" w:themeColor="text1"/>
                <w:sz w:val="22"/>
                <w:szCs w:val="22"/>
              </w:rPr>
            </w:pPr>
            <w:proofErr w:type="spellStart"/>
            <w:r w:rsidRPr="008D07D1">
              <w:rPr>
                <w:rFonts w:ascii="Arial" w:hAnsi="Arial" w:cs="Arial"/>
                <w:color w:val="000000" w:themeColor="text1"/>
                <w:sz w:val="22"/>
                <w:szCs w:val="22"/>
              </w:rPr>
              <w:t>regionale</w:t>
            </w:r>
            <w:proofErr w:type="spellEnd"/>
          </w:p>
        </w:tc>
      </w:tr>
      <w:tr w:rsidR="00D911EE" w:rsidRPr="008D07D1" w14:paraId="15C8D888" w14:textId="77777777" w:rsidTr="00D911EE">
        <w:trPr>
          <w:trHeight w:val="348"/>
        </w:trPr>
        <w:tc>
          <w:tcPr>
            <w:tcW w:w="9327" w:type="dxa"/>
          </w:tcPr>
          <w:p w14:paraId="4F6FF9A4" w14:textId="26E3D3AB" w:rsidR="00D911EE" w:rsidRPr="008D07D1" w:rsidRDefault="00D911EE" w:rsidP="00276466">
            <w:pPr>
              <w:pStyle w:val="Titre3mod"/>
              <w:jc w:val="both"/>
              <w:rPr>
                <w:rFonts w:ascii="Arial" w:hAnsi="Arial" w:cs="Arial"/>
                <w:color w:val="000000" w:themeColor="text1"/>
                <w:sz w:val="22"/>
                <w:szCs w:val="22"/>
              </w:rPr>
            </w:pPr>
            <w:proofErr w:type="spellStart"/>
            <w:r w:rsidRPr="008D07D1">
              <w:rPr>
                <w:rFonts w:ascii="Arial" w:hAnsi="Arial" w:cs="Arial"/>
                <w:color w:val="000000" w:themeColor="text1"/>
                <w:sz w:val="22"/>
                <w:szCs w:val="22"/>
              </w:rPr>
              <w:t>departementale</w:t>
            </w:r>
            <w:proofErr w:type="spellEnd"/>
          </w:p>
        </w:tc>
      </w:tr>
      <w:tr w:rsidR="00D911EE" w:rsidRPr="008D07D1" w14:paraId="683DB851" w14:textId="77777777" w:rsidTr="00D911EE">
        <w:trPr>
          <w:trHeight w:val="348"/>
        </w:trPr>
        <w:tc>
          <w:tcPr>
            <w:tcW w:w="9327" w:type="dxa"/>
          </w:tcPr>
          <w:p w14:paraId="5527859D" w14:textId="2B884555" w:rsidR="00D911EE" w:rsidRPr="008D07D1" w:rsidRDefault="00D911EE" w:rsidP="00276466">
            <w:pPr>
              <w:pStyle w:val="Titre3mod"/>
              <w:jc w:val="both"/>
              <w:rPr>
                <w:rFonts w:ascii="Arial" w:hAnsi="Arial" w:cs="Arial"/>
                <w:color w:val="000000" w:themeColor="text1"/>
                <w:sz w:val="22"/>
                <w:szCs w:val="22"/>
              </w:rPr>
            </w:pPr>
            <w:r w:rsidRPr="008D07D1">
              <w:rPr>
                <w:rFonts w:ascii="Arial" w:hAnsi="Arial" w:cs="Arial"/>
                <w:color w:val="000000" w:themeColor="text1"/>
                <w:sz w:val="22"/>
                <w:szCs w:val="22"/>
              </w:rPr>
              <w:t>communale</w:t>
            </w:r>
          </w:p>
        </w:tc>
      </w:tr>
    </w:tbl>
    <w:p w14:paraId="39495198" w14:textId="5DCBCA48" w:rsidR="00A14374" w:rsidRPr="008D07D1" w:rsidRDefault="00A14374" w:rsidP="00276466">
      <w:pPr>
        <w:pStyle w:val="Titre3mod"/>
        <w:jc w:val="both"/>
        <w:rPr>
          <w:rFonts w:ascii="Arial" w:hAnsi="Arial" w:cs="Arial"/>
          <w:color w:val="000000" w:themeColor="text1"/>
          <w:sz w:val="22"/>
          <w:szCs w:val="22"/>
        </w:rPr>
      </w:pPr>
    </w:p>
    <w:p w14:paraId="6E1C04A5" w14:textId="308EE5AA" w:rsidR="004D2C86" w:rsidRPr="008D07D1" w:rsidRDefault="004D2C86" w:rsidP="00276466">
      <w:pPr>
        <w:pStyle w:val="Titre1"/>
        <w:numPr>
          <w:ilvl w:val="0"/>
          <w:numId w:val="29"/>
        </w:numPr>
        <w:jc w:val="both"/>
        <w:rPr>
          <w:rFonts w:ascii="Arial" w:hAnsi="Arial"/>
        </w:rPr>
      </w:pPr>
      <w:bookmarkStart w:id="302" w:name="_Ref173935040"/>
      <w:bookmarkStart w:id="303" w:name="_Toc174032993"/>
      <w:r w:rsidRPr="008D07D1">
        <w:rPr>
          <w:rFonts w:ascii="Arial" w:hAnsi="Arial"/>
        </w:rPr>
        <w:t>Systèmes de référence</w:t>
      </w:r>
      <w:bookmarkEnd w:id="302"/>
      <w:bookmarkEnd w:id="303"/>
    </w:p>
    <w:p w14:paraId="314A4F07" w14:textId="14CE157A" w:rsidR="004D2C86" w:rsidRPr="008D07D1" w:rsidRDefault="004D2C86" w:rsidP="00276466">
      <w:pPr>
        <w:pStyle w:val="Titre2"/>
        <w:numPr>
          <w:ilvl w:val="1"/>
          <w:numId w:val="29"/>
        </w:numPr>
        <w:jc w:val="both"/>
        <w:rPr>
          <w:rFonts w:ascii="Arial" w:hAnsi="Arial"/>
        </w:rPr>
      </w:pPr>
      <w:bookmarkStart w:id="304" w:name="_Toc174032994"/>
      <w:r w:rsidRPr="008D07D1">
        <w:rPr>
          <w:rFonts w:ascii="Arial" w:hAnsi="Arial"/>
        </w:rPr>
        <w:t>Systèmes de coordonnées :</w:t>
      </w:r>
      <w:bookmarkEnd w:id="304"/>
      <w:r w:rsidRPr="008D07D1">
        <w:rPr>
          <w:rFonts w:ascii="Arial" w:hAnsi="Arial"/>
        </w:rPr>
        <w:t xml:space="preserve"> </w:t>
      </w:r>
    </w:p>
    <w:p w14:paraId="7D5476FC" w14:textId="6BEB9E01" w:rsidR="004D2C86" w:rsidRPr="008D07D1" w:rsidRDefault="004D2C86" w:rsidP="00276466">
      <w:pPr>
        <w:jc w:val="both"/>
        <w:rPr>
          <w:rFonts w:ascii="Arial" w:hAnsi="Arial" w:cs="Arial"/>
        </w:rPr>
      </w:pPr>
      <w:r w:rsidRPr="008D07D1">
        <w:rPr>
          <w:rFonts w:ascii="Arial" w:hAnsi="Arial" w:cs="Arial"/>
        </w:rPr>
        <w:t xml:space="preserve">Les systèmes de référence terrestre préconisés sont rendus obligatoires par le </w:t>
      </w:r>
      <w:r w:rsidRPr="008D07D1">
        <w:rPr>
          <w:rFonts w:ascii="Arial" w:eastAsia="Arial" w:hAnsi="Arial" w:cs="Arial"/>
          <w:b/>
          <w:bCs/>
        </w:rPr>
        <w:t>système légal en vigueur sur le territoire concerné</w:t>
      </w:r>
      <w:r w:rsidRPr="008D07D1">
        <w:rPr>
          <w:rFonts w:ascii="Arial" w:eastAsia="Arial" w:hAnsi="Arial" w:cs="Arial"/>
        </w:rPr>
        <w:t>, e</w:t>
      </w:r>
      <w:r w:rsidRPr="008D07D1">
        <w:rPr>
          <w:rFonts w:ascii="Arial" w:hAnsi="Arial" w:cs="Arial"/>
        </w:rPr>
        <w:t xml:space="preserve">n application des décrets 2000-1276 du 26 décembre 2000, 2006-272 du 3 avril 2006 et 2019-165 du 5 mars 2019 (et son arrêté). </w:t>
      </w:r>
    </w:p>
    <w:p w14:paraId="49197543" w14:textId="77777777" w:rsidR="004D2C86" w:rsidRPr="008D07D1" w:rsidRDefault="004D2C86" w:rsidP="00276466">
      <w:pPr>
        <w:jc w:val="both"/>
        <w:rPr>
          <w:rFonts w:ascii="Arial" w:hAnsi="Arial" w:cs="Arial"/>
        </w:rPr>
      </w:pPr>
    </w:p>
    <w:p w14:paraId="2C65A173" w14:textId="554F53B9" w:rsidR="004D2C86" w:rsidRPr="008D07D1" w:rsidRDefault="004D2C86" w:rsidP="00276466">
      <w:pPr>
        <w:jc w:val="both"/>
        <w:rPr>
          <w:rFonts w:ascii="Arial" w:hAnsi="Arial" w:cs="Arial"/>
        </w:rPr>
      </w:pPr>
      <w:r w:rsidRPr="008D07D1">
        <w:rPr>
          <w:rFonts w:ascii="Arial" w:hAnsi="Arial" w:cs="Arial"/>
        </w:rPr>
        <w:t>Sur le territoire métropolitain c'est le système français légal RGF93 associé au système altimétrique IGN69 qui s'applique. Ainsi, chaque objet spatial est localisé dans le système de référence réglementaire RGF93 en métropole et WGS84, RGFG95, RGR92, RGM04, pour les Dom Tom en utilisant la projection associée correspondant au territoire couvert. (voir tableau ci-dessous)</w:t>
      </w:r>
    </w:p>
    <w:p w14:paraId="51EF9503" w14:textId="77777777" w:rsidR="004D2C86" w:rsidRPr="008D07D1" w:rsidRDefault="004D2C86" w:rsidP="00276466">
      <w:pPr>
        <w:jc w:val="both"/>
        <w:rPr>
          <w:rFonts w:ascii="Arial" w:hAnsi="Arial" w:cs="Arial"/>
        </w:rPr>
      </w:pPr>
      <w:r w:rsidRPr="008D07D1">
        <w:rPr>
          <w:rFonts w:ascii="Arial" w:hAnsi="Arial" w:cs="Arial"/>
        </w:rPr>
        <w:t>Le système global WGS84 est également couramment utilisé.</w:t>
      </w:r>
    </w:p>
    <w:p w14:paraId="6F3484EE" w14:textId="77777777" w:rsidR="004D2C86" w:rsidRPr="008D07D1" w:rsidRDefault="004D2C86" w:rsidP="00276466">
      <w:pPr>
        <w:jc w:val="both"/>
        <w:rPr>
          <w:rFonts w:ascii="Arial" w:hAnsi="Arial" w:cs="Arial"/>
        </w:rPr>
      </w:pPr>
    </w:p>
    <w:p w14:paraId="4CDC8D6E" w14:textId="43CAF947" w:rsidR="004D2C86" w:rsidRPr="008D07D1" w:rsidRDefault="004D2C86" w:rsidP="00276466">
      <w:pPr>
        <w:jc w:val="both"/>
        <w:rPr>
          <w:rFonts w:ascii="Arial" w:hAnsi="Arial" w:cs="Arial"/>
        </w:rPr>
      </w:pPr>
      <w:r w:rsidRPr="008D07D1">
        <w:rPr>
          <w:rFonts w:ascii="Arial" w:hAnsi="Arial" w:cs="Arial"/>
        </w:rPr>
        <w:t xml:space="preserve">Recommandation pour les mises en œuvre : </w:t>
      </w:r>
    </w:p>
    <w:p w14:paraId="5CC9EDD6" w14:textId="77777777" w:rsidR="004D2C86" w:rsidRPr="008D07D1" w:rsidRDefault="004D2C86" w:rsidP="00276466">
      <w:pPr>
        <w:jc w:val="both"/>
        <w:rPr>
          <w:rFonts w:ascii="Arial" w:hAnsi="Arial" w:cs="Arial"/>
        </w:rPr>
      </w:pPr>
    </w:p>
    <w:p w14:paraId="442A8F40" w14:textId="49B60ACD" w:rsidR="004D2C86" w:rsidRPr="008D07D1" w:rsidRDefault="004D2C86" w:rsidP="00276466">
      <w:pPr>
        <w:jc w:val="both"/>
        <w:rPr>
          <w:rFonts w:ascii="Arial" w:hAnsi="Arial" w:cs="Arial"/>
        </w:rPr>
      </w:pPr>
      <w:r w:rsidRPr="008D07D1">
        <w:rPr>
          <w:rFonts w:ascii="Arial" w:hAnsi="Arial" w:cs="Arial"/>
        </w:rPr>
        <w:t xml:space="preserve">Les coordonnées </w:t>
      </w:r>
      <w:proofErr w:type="spellStart"/>
      <w:r w:rsidRPr="008D07D1">
        <w:rPr>
          <w:rFonts w:ascii="Arial" w:hAnsi="Arial" w:cs="Arial"/>
        </w:rPr>
        <w:t>x,y</w:t>
      </w:r>
      <w:proofErr w:type="spellEnd"/>
      <w:r w:rsidRPr="008D07D1">
        <w:rPr>
          <w:rFonts w:ascii="Arial" w:hAnsi="Arial" w:cs="Arial"/>
        </w:rPr>
        <w:t xml:space="preserve"> pour le système légal en vigueur (système de coordonnées projetées) </w:t>
      </w:r>
      <w:r w:rsidRPr="008D07D1">
        <w:rPr>
          <w:rFonts w:ascii="Arial" w:hAnsi="Arial" w:cs="Arial"/>
          <w:b/>
          <w:bCs/>
        </w:rPr>
        <w:t>comporteront 2 décimales</w:t>
      </w:r>
      <w:r w:rsidRPr="008D07D1">
        <w:rPr>
          <w:rFonts w:ascii="Arial" w:hAnsi="Arial" w:cs="Arial"/>
        </w:rPr>
        <w:t xml:space="preserve"> pour garantir le niveau de précision attendu. </w:t>
      </w:r>
    </w:p>
    <w:p w14:paraId="67C92F11" w14:textId="77777777" w:rsidR="004D2C86" w:rsidRPr="008D07D1" w:rsidRDefault="004D2C86" w:rsidP="00276466">
      <w:pPr>
        <w:jc w:val="both"/>
        <w:rPr>
          <w:rFonts w:ascii="Arial" w:hAnsi="Arial" w:cs="Arial"/>
        </w:rPr>
      </w:pPr>
    </w:p>
    <w:p w14:paraId="2FC65F5F" w14:textId="2C1F7BCA" w:rsidR="004D2C86" w:rsidRPr="008D07D1" w:rsidRDefault="004D2C86" w:rsidP="00276466">
      <w:pPr>
        <w:jc w:val="both"/>
        <w:rPr>
          <w:rFonts w:ascii="Arial" w:hAnsi="Arial" w:cs="Arial"/>
        </w:rPr>
      </w:pPr>
      <w:r w:rsidRPr="008D07D1">
        <w:rPr>
          <w:rFonts w:ascii="Arial" w:hAnsi="Arial" w:cs="Arial"/>
        </w:rPr>
        <w:t xml:space="preserve">Les coordonnées pour le système géodésique WGS84 (longitude/latitude) comporteront </w:t>
      </w:r>
      <w:r w:rsidRPr="008D07D1">
        <w:rPr>
          <w:rFonts w:ascii="Arial" w:hAnsi="Arial" w:cs="Arial"/>
          <w:b/>
          <w:bCs/>
        </w:rPr>
        <w:t>au minimum 6 décimales</w:t>
      </w:r>
      <w:r w:rsidRPr="008D07D1">
        <w:rPr>
          <w:rFonts w:ascii="Arial" w:hAnsi="Arial" w:cs="Arial"/>
        </w:rPr>
        <w:t xml:space="preserve"> pour atteindre la même précision.</w:t>
      </w:r>
    </w:p>
    <w:p w14:paraId="4EDCBB57" w14:textId="77777777" w:rsidR="004D2C86" w:rsidRPr="008D07D1" w:rsidRDefault="004D2C86" w:rsidP="00276466">
      <w:pPr>
        <w:jc w:val="both"/>
        <w:rPr>
          <w:rFonts w:ascii="Arial" w:hAnsi="Arial" w:cs="Arial"/>
        </w:rPr>
      </w:pPr>
    </w:p>
    <w:p w14:paraId="6845802C" w14:textId="77777777" w:rsidR="004D2C86" w:rsidRPr="008D07D1" w:rsidRDefault="004D2C86" w:rsidP="00276466">
      <w:pPr>
        <w:jc w:val="both"/>
        <w:rPr>
          <w:rFonts w:ascii="Arial" w:hAnsi="Arial" w:cs="Arial"/>
        </w:rPr>
      </w:pPr>
      <w:r w:rsidRPr="008D07D1">
        <w:rPr>
          <w:rFonts w:ascii="Arial" w:hAnsi="Arial" w:cs="Arial"/>
        </w:rPr>
        <w:t>Ces coordonnées doivent donc être générées et garanties par le producteur de la donnée.</w:t>
      </w:r>
    </w:p>
    <w:p w14:paraId="4D530ED2" w14:textId="77777777" w:rsidR="004D2C86" w:rsidRPr="008D07D1" w:rsidRDefault="004D2C86" w:rsidP="00276466">
      <w:pPr>
        <w:jc w:val="both"/>
        <w:rPr>
          <w:rFonts w:ascii="Arial" w:hAnsi="Arial" w:cs="Arial"/>
        </w:rPr>
      </w:pPr>
      <w:r w:rsidRPr="008D07D1">
        <w:rPr>
          <w:rFonts w:ascii="Arial" w:hAnsi="Arial" w:cs="Arial"/>
        </w:rPr>
        <w:t xml:space="preserve">Les </w:t>
      </w:r>
      <w:proofErr w:type="spellStart"/>
      <w:r w:rsidRPr="008D07D1">
        <w:rPr>
          <w:rFonts w:ascii="Arial" w:hAnsi="Arial" w:cs="Arial"/>
        </w:rPr>
        <w:t>réutilisateurs</w:t>
      </w:r>
      <w:proofErr w:type="spellEnd"/>
      <w:r w:rsidRPr="008D07D1">
        <w:rPr>
          <w:rFonts w:ascii="Arial" w:hAnsi="Arial" w:cs="Arial"/>
        </w:rPr>
        <w:t xml:space="preserve"> devraient garantir de ne pas tronquer ces informations pour garantir la qualité de positionnement des adresses.</w:t>
      </w:r>
    </w:p>
    <w:p w14:paraId="066C6B47" w14:textId="77777777" w:rsidR="004D2C86" w:rsidRPr="008D07D1" w:rsidRDefault="004D2C86" w:rsidP="00276466">
      <w:pPr>
        <w:jc w:val="both"/>
        <w:rPr>
          <w:rFonts w:ascii="Arial" w:hAnsi="Arial" w:cs="Arial"/>
        </w:rPr>
      </w:pPr>
    </w:p>
    <w:tbl>
      <w:tblPr>
        <w:tblW w:w="10003" w:type="dxa"/>
        <w:tblInd w:w="70" w:type="dxa"/>
        <w:tblLayout w:type="fixed"/>
        <w:tblCellMar>
          <w:left w:w="70" w:type="dxa"/>
          <w:right w:w="70" w:type="dxa"/>
        </w:tblCellMar>
        <w:tblLook w:val="0000" w:firstRow="0" w:lastRow="0" w:firstColumn="0" w:lastColumn="0" w:noHBand="0" w:noVBand="0"/>
      </w:tblPr>
      <w:tblGrid>
        <w:gridCol w:w="1276"/>
        <w:gridCol w:w="8727"/>
      </w:tblGrid>
      <w:tr w:rsidR="004D2C86" w:rsidRPr="008D07D1" w14:paraId="4D1E0C1A" w14:textId="77777777" w:rsidTr="00A76F70">
        <w:tc>
          <w:tcPr>
            <w:tcW w:w="1276" w:type="dxa"/>
            <w:tcBorders>
              <w:top w:val="single" w:sz="8" w:space="0" w:color="808080"/>
              <w:left w:val="single" w:sz="8" w:space="0" w:color="808080"/>
              <w:bottom w:val="single" w:sz="8" w:space="0" w:color="808080"/>
            </w:tcBorders>
            <w:shd w:val="clear" w:color="auto" w:fill="auto"/>
          </w:tcPr>
          <w:p w14:paraId="085C463B" w14:textId="77777777" w:rsidR="004D2C86" w:rsidRPr="008D07D1" w:rsidRDefault="004D2C86" w:rsidP="00276466">
            <w:pPr>
              <w:pStyle w:val="Titredetableau"/>
              <w:jc w:val="both"/>
              <w:rPr>
                <w:rFonts w:ascii="Arial" w:hAnsi="Arial" w:cs="Arial"/>
              </w:rPr>
            </w:pPr>
            <w:r w:rsidRPr="008D07D1">
              <w:rPr>
                <w:rFonts w:ascii="Arial" w:hAnsi="Arial" w:cs="Arial"/>
              </w:rPr>
              <w:t>Système de référence spatial</w:t>
            </w:r>
          </w:p>
        </w:tc>
        <w:tc>
          <w:tcPr>
            <w:tcW w:w="8727" w:type="dxa"/>
            <w:tcBorders>
              <w:top w:val="single" w:sz="8" w:space="0" w:color="808080"/>
              <w:left w:val="single" w:sz="8" w:space="0" w:color="808080"/>
              <w:bottom w:val="single" w:sz="8" w:space="0" w:color="808080"/>
              <w:right w:val="single" w:sz="8" w:space="0" w:color="808080"/>
            </w:tcBorders>
            <w:shd w:val="clear" w:color="auto" w:fill="auto"/>
          </w:tcPr>
          <w:p w14:paraId="56FF0B31" w14:textId="77777777" w:rsidR="004D2C86" w:rsidRPr="008D07D1" w:rsidRDefault="004D2C86" w:rsidP="00276466">
            <w:pPr>
              <w:pStyle w:val="Contenudetableau"/>
              <w:jc w:val="both"/>
              <w:rPr>
                <w:rFonts w:ascii="Arial" w:hAnsi="Arial" w:cs="Arial"/>
              </w:rPr>
            </w:pPr>
            <w:r w:rsidRPr="008D07D1">
              <w:rPr>
                <w:rFonts w:ascii="Arial" w:hAnsi="Arial" w:cs="Arial"/>
              </w:rPr>
              <w:t>Les projections associées sont listées ci-dessous.</w:t>
            </w:r>
          </w:p>
          <w:tbl>
            <w:tblPr>
              <w:tblW w:w="5000" w:type="pct"/>
              <w:tblLayout w:type="fixed"/>
              <w:tblCellMar>
                <w:top w:w="55" w:type="dxa"/>
                <w:left w:w="55" w:type="dxa"/>
                <w:bottom w:w="55" w:type="dxa"/>
                <w:right w:w="55" w:type="dxa"/>
              </w:tblCellMar>
              <w:tblLook w:val="0000" w:firstRow="0" w:lastRow="0" w:firstColumn="0" w:lastColumn="0" w:noHBand="0" w:noVBand="0"/>
            </w:tblPr>
            <w:tblGrid>
              <w:gridCol w:w="1359"/>
              <w:gridCol w:w="1133"/>
              <w:gridCol w:w="1703"/>
              <w:gridCol w:w="1133"/>
              <w:gridCol w:w="1133"/>
              <w:gridCol w:w="707"/>
              <w:gridCol w:w="1417"/>
            </w:tblGrid>
            <w:tr w:rsidR="004D2C86" w:rsidRPr="008D07D1" w14:paraId="308B8798" w14:textId="77777777" w:rsidTr="00A76F70">
              <w:tc>
                <w:tcPr>
                  <w:tcW w:w="791" w:type="pct"/>
                  <w:tcBorders>
                    <w:top w:val="single" w:sz="1" w:space="0" w:color="000000"/>
                    <w:left w:val="single" w:sz="1" w:space="0" w:color="000000"/>
                    <w:bottom w:val="single" w:sz="1" w:space="0" w:color="000000"/>
                  </w:tcBorders>
                  <w:shd w:val="clear" w:color="auto" w:fill="auto"/>
                </w:tcPr>
                <w:p w14:paraId="115D34C4" w14:textId="77777777" w:rsidR="004D2C86" w:rsidRPr="008D07D1" w:rsidRDefault="004D2C86" w:rsidP="00276466">
                  <w:pPr>
                    <w:pStyle w:val="Titredetableau"/>
                    <w:jc w:val="both"/>
                    <w:rPr>
                      <w:rFonts w:ascii="Arial" w:hAnsi="Arial" w:cs="Arial"/>
                    </w:rPr>
                  </w:pPr>
                </w:p>
              </w:tc>
              <w:tc>
                <w:tcPr>
                  <w:tcW w:w="660" w:type="pct"/>
                  <w:tcBorders>
                    <w:top w:val="single" w:sz="1" w:space="0" w:color="000000"/>
                    <w:left w:val="single" w:sz="1" w:space="0" w:color="000000"/>
                    <w:bottom w:val="single" w:sz="1" w:space="0" w:color="000000"/>
                  </w:tcBorders>
                  <w:shd w:val="clear" w:color="auto" w:fill="auto"/>
                </w:tcPr>
                <w:p w14:paraId="3FBDEE23" w14:textId="77777777" w:rsidR="004D2C86" w:rsidRPr="008D07D1" w:rsidRDefault="004D2C86" w:rsidP="00276466">
                  <w:pPr>
                    <w:pStyle w:val="Titredetableau"/>
                    <w:jc w:val="both"/>
                    <w:rPr>
                      <w:rFonts w:ascii="Arial" w:hAnsi="Arial" w:cs="Arial"/>
                    </w:rPr>
                  </w:pPr>
                  <w:r w:rsidRPr="008D07D1">
                    <w:rPr>
                      <w:rFonts w:ascii="Arial" w:hAnsi="Arial" w:cs="Arial"/>
                    </w:rPr>
                    <w:t>Système géodésique</w:t>
                  </w:r>
                </w:p>
              </w:tc>
              <w:tc>
                <w:tcPr>
                  <w:tcW w:w="992" w:type="pct"/>
                  <w:tcBorders>
                    <w:top w:val="single" w:sz="1" w:space="0" w:color="000000"/>
                    <w:left w:val="single" w:sz="1" w:space="0" w:color="000000"/>
                    <w:bottom w:val="single" w:sz="1" w:space="0" w:color="000000"/>
                  </w:tcBorders>
                  <w:shd w:val="clear" w:color="auto" w:fill="auto"/>
                </w:tcPr>
                <w:p w14:paraId="746591A0" w14:textId="77777777" w:rsidR="004D2C86" w:rsidRPr="008D07D1" w:rsidRDefault="004D2C86" w:rsidP="00276466">
                  <w:pPr>
                    <w:pStyle w:val="Titredetableau"/>
                    <w:jc w:val="both"/>
                    <w:rPr>
                      <w:rFonts w:ascii="Arial" w:hAnsi="Arial" w:cs="Arial"/>
                    </w:rPr>
                  </w:pPr>
                  <w:r w:rsidRPr="008D07D1">
                    <w:rPr>
                      <w:rFonts w:ascii="Arial" w:hAnsi="Arial" w:cs="Arial"/>
                    </w:rPr>
                    <w:t>Ellipsoïde associé</w:t>
                  </w:r>
                </w:p>
              </w:tc>
              <w:tc>
                <w:tcPr>
                  <w:tcW w:w="660" w:type="pct"/>
                  <w:tcBorders>
                    <w:top w:val="single" w:sz="1" w:space="0" w:color="000000"/>
                    <w:left w:val="single" w:sz="1" w:space="0" w:color="000000"/>
                    <w:bottom w:val="single" w:sz="1" w:space="0" w:color="000000"/>
                  </w:tcBorders>
                  <w:shd w:val="clear" w:color="auto" w:fill="auto"/>
                </w:tcPr>
                <w:p w14:paraId="779089F4" w14:textId="77777777" w:rsidR="004D2C86" w:rsidRPr="008D07D1" w:rsidRDefault="004D2C86" w:rsidP="00276466">
                  <w:pPr>
                    <w:pStyle w:val="Titredetableau"/>
                    <w:jc w:val="both"/>
                    <w:rPr>
                      <w:rFonts w:ascii="Arial" w:hAnsi="Arial" w:cs="Arial"/>
                    </w:rPr>
                  </w:pPr>
                  <w:r w:rsidRPr="008D07D1">
                    <w:rPr>
                      <w:rFonts w:ascii="Arial" w:hAnsi="Arial" w:cs="Arial"/>
                    </w:rPr>
                    <w:t>Projection</w:t>
                  </w:r>
                </w:p>
              </w:tc>
              <w:tc>
                <w:tcPr>
                  <w:tcW w:w="660" w:type="pct"/>
                  <w:tcBorders>
                    <w:top w:val="single" w:sz="1" w:space="0" w:color="000000"/>
                    <w:left w:val="single" w:sz="1" w:space="0" w:color="000000"/>
                    <w:bottom w:val="single" w:sz="1" w:space="0" w:color="000000"/>
                  </w:tcBorders>
                  <w:shd w:val="clear" w:color="auto" w:fill="auto"/>
                </w:tcPr>
                <w:p w14:paraId="7F0945F4" w14:textId="77777777" w:rsidR="004D2C86" w:rsidRPr="008D07D1" w:rsidRDefault="004D2C86" w:rsidP="00276466">
                  <w:pPr>
                    <w:pStyle w:val="Titredetableau"/>
                    <w:jc w:val="both"/>
                    <w:rPr>
                      <w:rFonts w:ascii="Arial" w:hAnsi="Arial" w:cs="Arial"/>
                    </w:rPr>
                  </w:pPr>
                  <w:r w:rsidRPr="008D07D1">
                    <w:rPr>
                      <w:rFonts w:ascii="Arial" w:hAnsi="Arial" w:cs="Arial"/>
                    </w:rPr>
                    <w:t>Système altimétrique</w:t>
                  </w:r>
                </w:p>
              </w:tc>
              <w:tc>
                <w:tcPr>
                  <w:tcW w:w="412" w:type="pct"/>
                  <w:tcBorders>
                    <w:top w:val="single" w:sz="1" w:space="0" w:color="000000"/>
                    <w:left w:val="single" w:sz="1" w:space="0" w:color="000000"/>
                    <w:bottom w:val="single" w:sz="1" w:space="0" w:color="000000"/>
                    <w:right w:val="single" w:sz="1" w:space="0" w:color="000000"/>
                  </w:tcBorders>
                  <w:shd w:val="clear" w:color="auto" w:fill="auto"/>
                </w:tcPr>
                <w:p w14:paraId="21CDACA3" w14:textId="77777777" w:rsidR="004D2C86" w:rsidRPr="008D07D1" w:rsidRDefault="004D2C86" w:rsidP="00276466">
                  <w:pPr>
                    <w:pStyle w:val="Titredetableau"/>
                    <w:jc w:val="both"/>
                    <w:rPr>
                      <w:rFonts w:ascii="Arial" w:hAnsi="Arial" w:cs="Arial"/>
                    </w:rPr>
                  </w:pPr>
                  <w:r w:rsidRPr="008D07D1">
                    <w:rPr>
                      <w:rFonts w:ascii="Arial" w:hAnsi="Arial" w:cs="Arial"/>
                    </w:rPr>
                    <w:t>Unité</w:t>
                  </w:r>
                </w:p>
              </w:tc>
              <w:tc>
                <w:tcPr>
                  <w:tcW w:w="825" w:type="pct"/>
                  <w:tcBorders>
                    <w:top w:val="single" w:sz="1" w:space="0" w:color="000000"/>
                    <w:left w:val="single" w:sz="1" w:space="0" w:color="000000"/>
                    <w:bottom w:val="single" w:sz="1" w:space="0" w:color="000000"/>
                    <w:right w:val="single" w:sz="1" w:space="0" w:color="000000"/>
                  </w:tcBorders>
                </w:tcPr>
                <w:p w14:paraId="6A649A97" w14:textId="77777777" w:rsidR="004D2C86" w:rsidRPr="008D07D1" w:rsidRDefault="004D2C86" w:rsidP="00276466">
                  <w:pPr>
                    <w:pStyle w:val="Titredetableau"/>
                    <w:jc w:val="both"/>
                    <w:rPr>
                      <w:rFonts w:ascii="Arial" w:hAnsi="Arial" w:cs="Arial"/>
                    </w:rPr>
                  </w:pPr>
                  <w:r w:rsidRPr="008D07D1">
                    <w:rPr>
                      <w:rFonts w:ascii="Arial" w:hAnsi="Arial" w:cs="Arial"/>
                    </w:rPr>
                    <w:t>Code</w:t>
                  </w:r>
                </w:p>
              </w:tc>
            </w:tr>
            <w:tr w:rsidR="004D2C86" w:rsidRPr="008D07D1" w14:paraId="471DD669" w14:textId="77777777" w:rsidTr="00A76F70">
              <w:tc>
                <w:tcPr>
                  <w:tcW w:w="791" w:type="pct"/>
                  <w:tcBorders>
                    <w:left w:val="single" w:sz="1" w:space="0" w:color="000000"/>
                    <w:bottom w:val="single" w:sz="1" w:space="0" w:color="000000"/>
                  </w:tcBorders>
                  <w:shd w:val="clear" w:color="auto" w:fill="auto"/>
                </w:tcPr>
                <w:p w14:paraId="73DDABE8" w14:textId="77777777" w:rsidR="004D2C86" w:rsidRPr="008D07D1" w:rsidRDefault="004D2C86" w:rsidP="00276466">
                  <w:pPr>
                    <w:pStyle w:val="Contenudetableau"/>
                    <w:jc w:val="both"/>
                    <w:rPr>
                      <w:rFonts w:ascii="Arial" w:hAnsi="Arial" w:cs="Arial"/>
                    </w:rPr>
                  </w:pPr>
                  <w:r w:rsidRPr="008D07D1">
                    <w:rPr>
                      <w:rFonts w:ascii="Arial" w:hAnsi="Arial" w:cs="Arial"/>
                    </w:rPr>
                    <w:t>France métropolitaine</w:t>
                  </w:r>
                </w:p>
              </w:tc>
              <w:tc>
                <w:tcPr>
                  <w:tcW w:w="660" w:type="pct"/>
                  <w:tcBorders>
                    <w:left w:val="single" w:sz="1" w:space="0" w:color="000000"/>
                    <w:bottom w:val="single" w:sz="1" w:space="0" w:color="000000"/>
                  </w:tcBorders>
                  <w:shd w:val="clear" w:color="auto" w:fill="auto"/>
                </w:tcPr>
                <w:p w14:paraId="1A18CD62" w14:textId="77777777" w:rsidR="004D2C86" w:rsidRPr="008D07D1" w:rsidRDefault="004D2C86" w:rsidP="00276466">
                  <w:pPr>
                    <w:pStyle w:val="Contenudetableau"/>
                    <w:jc w:val="both"/>
                    <w:rPr>
                      <w:rFonts w:ascii="Arial" w:hAnsi="Arial" w:cs="Arial"/>
                    </w:rPr>
                  </w:pPr>
                  <w:r w:rsidRPr="008D07D1">
                    <w:rPr>
                      <w:rFonts w:ascii="Arial" w:hAnsi="Arial" w:cs="Arial"/>
                    </w:rPr>
                    <w:t>RGF93</w:t>
                  </w:r>
                </w:p>
              </w:tc>
              <w:tc>
                <w:tcPr>
                  <w:tcW w:w="992" w:type="pct"/>
                  <w:tcBorders>
                    <w:left w:val="single" w:sz="1" w:space="0" w:color="000000"/>
                    <w:bottom w:val="single" w:sz="1" w:space="0" w:color="000000"/>
                  </w:tcBorders>
                  <w:shd w:val="clear" w:color="auto" w:fill="auto"/>
                </w:tcPr>
                <w:p w14:paraId="448BE3DF" w14:textId="77777777" w:rsidR="004D2C86" w:rsidRPr="008D07D1" w:rsidRDefault="004D2C86" w:rsidP="00276466">
                  <w:pPr>
                    <w:pStyle w:val="Contenudetableau"/>
                    <w:jc w:val="both"/>
                    <w:rPr>
                      <w:rFonts w:ascii="Arial" w:hAnsi="Arial" w:cs="Arial"/>
                    </w:rPr>
                  </w:pPr>
                  <w:r w:rsidRPr="008D07D1">
                    <w:rPr>
                      <w:rFonts w:ascii="Arial" w:hAnsi="Arial" w:cs="Arial"/>
                    </w:rPr>
                    <w:t>IAG GRS 1980</w:t>
                  </w:r>
                </w:p>
              </w:tc>
              <w:tc>
                <w:tcPr>
                  <w:tcW w:w="660" w:type="pct"/>
                  <w:tcBorders>
                    <w:left w:val="single" w:sz="1" w:space="0" w:color="000000"/>
                    <w:bottom w:val="single" w:sz="1" w:space="0" w:color="000000"/>
                  </w:tcBorders>
                  <w:shd w:val="clear" w:color="auto" w:fill="auto"/>
                </w:tcPr>
                <w:p w14:paraId="45B1AF7D" w14:textId="77777777" w:rsidR="004D2C86" w:rsidRPr="008D07D1" w:rsidRDefault="004D2C86" w:rsidP="00276466">
                  <w:pPr>
                    <w:pStyle w:val="Contenudetableau"/>
                    <w:jc w:val="both"/>
                    <w:rPr>
                      <w:rFonts w:ascii="Arial" w:hAnsi="Arial" w:cs="Arial"/>
                    </w:rPr>
                  </w:pPr>
                  <w:r w:rsidRPr="008D07D1">
                    <w:rPr>
                      <w:rFonts w:ascii="Arial" w:hAnsi="Arial" w:cs="Arial"/>
                    </w:rPr>
                    <w:t>Lambert 93</w:t>
                  </w:r>
                </w:p>
              </w:tc>
              <w:tc>
                <w:tcPr>
                  <w:tcW w:w="660" w:type="pct"/>
                  <w:tcBorders>
                    <w:left w:val="single" w:sz="1" w:space="0" w:color="000000"/>
                    <w:bottom w:val="single" w:sz="1" w:space="0" w:color="000000"/>
                  </w:tcBorders>
                  <w:shd w:val="clear" w:color="auto" w:fill="auto"/>
                </w:tcPr>
                <w:p w14:paraId="4CA62135" w14:textId="77777777" w:rsidR="004D2C86" w:rsidRPr="008D07D1" w:rsidRDefault="004D2C86" w:rsidP="00276466">
                  <w:pPr>
                    <w:pStyle w:val="Contenudetableau"/>
                    <w:jc w:val="both"/>
                    <w:rPr>
                      <w:rFonts w:ascii="Arial" w:hAnsi="Arial" w:cs="Arial"/>
                    </w:rPr>
                  </w:pPr>
                  <w:r w:rsidRPr="008D07D1">
                    <w:rPr>
                      <w:rFonts w:ascii="Arial" w:hAnsi="Arial" w:cs="Arial"/>
                    </w:rPr>
                    <w:t>IGN 1969</w:t>
                  </w:r>
                  <w:r w:rsidRPr="008D07D1">
                    <w:rPr>
                      <w:rFonts w:ascii="Arial" w:hAnsi="Arial" w:cs="Arial"/>
                    </w:rPr>
                    <w:br/>
                    <w:t>(corse: IGN1978)</w:t>
                  </w:r>
                </w:p>
              </w:tc>
              <w:tc>
                <w:tcPr>
                  <w:tcW w:w="412" w:type="pct"/>
                  <w:tcBorders>
                    <w:left w:val="single" w:sz="1" w:space="0" w:color="000000"/>
                    <w:bottom w:val="single" w:sz="1" w:space="0" w:color="000000"/>
                    <w:right w:val="single" w:sz="1" w:space="0" w:color="000000"/>
                  </w:tcBorders>
                  <w:shd w:val="clear" w:color="auto" w:fill="auto"/>
                </w:tcPr>
                <w:p w14:paraId="1C54BD15" w14:textId="77777777" w:rsidR="004D2C86" w:rsidRPr="008D07D1" w:rsidRDefault="004D2C86" w:rsidP="00276466">
                  <w:pPr>
                    <w:pStyle w:val="Contenudetableau"/>
                    <w:jc w:val="both"/>
                    <w:rPr>
                      <w:rFonts w:ascii="Arial" w:hAnsi="Arial" w:cs="Arial"/>
                    </w:rPr>
                  </w:pPr>
                  <w:r w:rsidRPr="008D07D1">
                    <w:rPr>
                      <w:rFonts w:ascii="Arial" w:hAnsi="Arial" w:cs="Arial"/>
                    </w:rPr>
                    <w:t>mètre</w:t>
                  </w:r>
                </w:p>
              </w:tc>
              <w:tc>
                <w:tcPr>
                  <w:tcW w:w="825" w:type="pct"/>
                  <w:tcBorders>
                    <w:left w:val="single" w:sz="1" w:space="0" w:color="000000"/>
                    <w:bottom w:val="single" w:sz="1" w:space="0" w:color="000000"/>
                    <w:right w:val="single" w:sz="1" w:space="0" w:color="000000"/>
                  </w:tcBorders>
                </w:tcPr>
                <w:p w14:paraId="79E68566" w14:textId="77777777" w:rsidR="004D2C86" w:rsidRPr="008D07D1" w:rsidRDefault="004D2C86" w:rsidP="00276466">
                  <w:pPr>
                    <w:pStyle w:val="Contenudetableau"/>
                    <w:jc w:val="both"/>
                    <w:rPr>
                      <w:rFonts w:ascii="Arial" w:hAnsi="Arial" w:cs="Arial"/>
                    </w:rPr>
                  </w:pPr>
                  <w:r w:rsidRPr="008D07D1">
                    <w:rPr>
                      <w:rFonts w:ascii="Arial" w:hAnsi="Arial" w:cs="Arial"/>
                    </w:rPr>
                    <w:t>EPSG :2154</w:t>
                  </w:r>
                </w:p>
                <w:p w14:paraId="1B9891CB" w14:textId="77777777" w:rsidR="004D2C86" w:rsidRPr="008D07D1" w:rsidRDefault="004D2C86" w:rsidP="00276466">
                  <w:pPr>
                    <w:pStyle w:val="Contenudetableau"/>
                    <w:jc w:val="both"/>
                    <w:rPr>
                      <w:rFonts w:ascii="Arial" w:hAnsi="Arial" w:cs="Arial"/>
                    </w:rPr>
                  </w:pPr>
                  <w:r w:rsidRPr="008D07D1">
                    <w:rPr>
                      <w:rFonts w:ascii="Arial" w:hAnsi="Arial" w:cs="Arial"/>
                    </w:rPr>
                    <w:t>IGNF :LAMB93</w:t>
                  </w:r>
                </w:p>
              </w:tc>
            </w:tr>
            <w:tr w:rsidR="004D2C86" w:rsidRPr="008D07D1" w14:paraId="1D8DC900" w14:textId="77777777" w:rsidTr="00A76F70">
              <w:trPr>
                <w:trHeight w:val="3765"/>
              </w:trPr>
              <w:tc>
                <w:tcPr>
                  <w:tcW w:w="791" w:type="pct"/>
                  <w:tcBorders>
                    <w:left w:val="single" w:sz="1" w:space="0" w:color="000000"/>
                    <w:bottom w:val="single" w:sz="1" w:space="0" w:color="000000"/>
                  </w:tcBorders>
                  <w:shd w:val="clear" w:color="auto" w:fill="auto"/>
                </w:tcPr>
                <w:p w14:paraId="5EB766CA" w14:textId="77777777" w:rsidR="004D2C86" w:rsidRPr="008D07D1" w:rsidRDefault="004D2C86" w:rsidP="00276466">
                  <w:pPr>
                    <w:pStyle w:val="Contenudetableau"/>
                    <w:jc w:val="both"/>
                    <w:rPr>
                      <w:rFonts w:ascii="Arial" w:hAnsi="Arial" w:cs="Arial"/>
                    </w:rPr>
                  </w:pPr>
                  <w:r w:rsidRPr="008D07D1">
                    <w:rPr>
                      <w:rFonts w:ascii="Arial" w:hAnsi="Arial" w:cs="Arial"/>
                    </w:rPr>
                    <w:t>France métropolitaine</w:t>
                  </w:r>
                  <w:r w:rsidRPr="008D07D1">
                    <w:rPr>
                      <w:rFonts w:ascii="Arial" w:hAnsi="Arial" w:cs="Arial"/>
                    </w:rPr>
                    <w:br/>
                    <w:t>Coniques Conformes :</w:t>
                  </w:r>
                </w:p>
                <w:p w14:paraId="3CEF3BC2" w14:textId="77777777" w:rsidR="004D2C86" w:rsidRPr="008D07D1" w:rsidRDefault="004D2C86" w:rsidP="00276466">
                  <w:pPr>
                    <w:pStyle w:val="Contenudetableau"/>
                    <w:jc w:val="both"/>
                    <w:rPr>
                      <w:rFonts w:ascii="Arial" w:hAnsi="Arial" w:cs="Arial"/>
                    </w:rPr>
                  </w:pPr>
                  <w:r w:rsidRPr="008D07D1">
                    <w:rPr>
                      <w:rFonts w:ascii="Arial" w:hAnsi="Arial" w:cs="Arial"/>
                    </w:rPr>
                    <w:t>Zone 1 (Corse)</w:t>
                  </w:r>
                </w:p>
                <w:p w14:paraId="40D45C4A" w14:textId="77777777" w:rsidR="004D2C86" w:rsidRPr="008D07D1" w:rsidRDefault="004D2C86" w:rsidP="00276466">
                  <w:pPr>
                    <w:pStyle w:val="Contenudetableau"/>
                    <w:jc w:val="both"/>
                    <w:rPr>
                      <w:rFonts w:ascii="Arial" w:hAnsi="Arial" w:cs="Arial"/>
                    </w:rPr>
                  </w:pPr>
                  <w:r w:rsidRPr="008D07D1">
                    <w:rPr>
                      <w:rFonts w:ascii="Arial" w:hAnsi="Arial" w:cs="Arial"/>
                    </w:rPr>
                    <w:t>Zone 2</w:t>
                  </w:r>
                </w:p>
                <w:p w14:paraId="2DE5626B" w14:textId="77777777" w:rsidR="004D2C86" w:rsidRPr="008D07D1" w:rsidRDefault="004D2C86" w:rsidP="00276466">
                  <w:pPr>
                    <w:pStyle w:val="Contenudetableau"/>
                    <w:jc w:val="both"/>
                    <w:rPr>
                      <w:rFonts w:ascii="Arial" w:hAnsi="Arial" w:cs="Arial"/>
                    </w:rPr>
                  </w:pPr>
                  <w:r w:rsidRPr="008D07D1">
                    <w:rPr>
                      <w:rFonts w:ascii="Arial" w:hAnsi="Arial" w:cs="Arial"/>
                    </w:rPr>
                    <w:t>Zone 3</w:t>
                  </w:r>
                </w:p>
                <w:p w14:paraId="53FD6D0D" w14:textId="77777777" w:rsidR="004D2C86" w:rsidRPr="008D07D1" w:rsidRDefault="004D2C86" w:rsidP="00276466">
                  <w:pPr>
                    <w:pStyle w:val="Contenudetableau"/>
                    <w:jc w:val="both"/>
                    <w:rPr>
                      <w:rFonts w:ascii="Arial" w:hAnsi="Arial" w:cs="Arial"/>
                    </w:rPr>
                  </w:pPr>
                  <w:r w:rsidRPr="008D07D1">
                    <w:rPr>
                      <w:rFonts w:ascii="Arial" w:hAnsi="Arial" w:cs="Arial"/>
                    </w:rPr>
                    <w:t>Zone 4</w:t>
                  </w:r>
                </w:p>
                <w:p w14:paraId="3C4D5ED2" w14:textId="77777777" w:rsidR="004D2C86" w:rsidRPr="008D07D1" w:rsidRDefault="004D2C86" w:rsidP="00276466">
                  <w:pPr>
                    <w:pStyle w:val="Contenudetableau"/>
                    <w:jc w:val="both"/>
                    <w:rPr>
                      <w:rFonts w:ascii="Arial" w:hAnsi="Arial" w:cs="Arial"/>
                    </w:rPr>
                  </w:pPr>
                  <w:r w:rsidRPr="008D07D1">
                    <w:rPr>
                      <w:rFonts w:ascii="Arial" w:hAnsi="Arial" w:cs="Arial"/>
                    </w:rPr>
                    <w:t>Zone 5</w:t>
                  </w:r>
                </w:p>
                <w:p w14:paraId="7F3B629F" w14:textId="77777777" w:rsidR="004D2C86" w:rsidRPr="008D07D1" w:rsidRDefault="004D2C86" w:rsidP="00276466">
                  <w:pPr>
                    <w:pStyle w:val="Contenudetableau"/>
                    <w:jc w:val="both"/>
                    <w:rPr>
                      <w:rFonts w:ascii="Arial" w:hAnsi="Arial" w:cs="Arial"/>
                    </w:rPr>
                  </w:pPr>
                  <w:r w:rsidRPr="008D07D1">
                    <w:rPr>
                      <w:rFonts w:ascii="Arial" w:hAnsi="Arial" w:cs="Arial"/>
                    </w:rPr>
                    <w:t>Zone 6</w:t>
                  </w:r>
                </w:p>
                <w:p w14:paraId="244360C7" w14:textId="77777777" w:rsidR="004D2C86" w:rsidRPr="008D07D1" w:rsidRDefault="004D2C86" w:rsidP="00276466">
                  <w:pPr>
                    <w:pStyle w:val="Contenudetableau"/>
                    <w:jc w:val="both"/>
                    <w:rPr>
                      <w:rFonts w:ascii="Arial" w:hAnsi="Arial" w:cs="Arial"/>
                    </w:rPr>
                  </w:pPr>
                  <w:r w:rsidRPr="008D07D1">
                    <w:rPr>
                      <w:rFonts w:ascii="Arial" w:hAnsi="Arial" w:cs="Arial"/>
                    </w:rPr>
                    <w:t>Zone 7</w:t>
                  </w:r>
                </w:p>
                <w:p w14:paraId="47E4853D" w14:textId="77777777" w:rsidR="004D2C86" w:rsidRPr="008D07D1" w:rsidRDefault="004D2C86" w:rsidP="00276466">
                  <w:pPr>
                    <w:pStyle w:val="Contenudetableau"/>
                    <w:jc w:val="both"/>
                    <w:rPr>
                      <w:rFonts w:ascii="Arial" w:hAnsi="Arial" w:cs="Arial"/>
                    </w:rPr>
                  </w:pPr>
                  <w:r w:rsidRPr="008D07D1">
                    <w:rPr>
                      <w:rFonts w:ascii="Arial" w:hAnsi="Arial" w:cs="Arial"/>
                    </w:rPr>
                    <w:t>Zone 8</w:t>
                  </w:r>
                </w:p>
                <w:p w14:paraId="24D851EC" w14:textId="77777777" w:rsidR="004D2C86" w:rsidRPr="008D07D1" w:rsidRDefault="004D2C86" w:rsidP="00276466">
                  <w:pPr>
                    <w:pStyle w:val="Contenudetableau"/>
                    <w:jc w:val="both"/>
                    <w:rPr>
                      <w:rFonts w:ascii="Arial" w:hAnsi="Arial" w:cs="Arial"/>
                    </w:rPr>
                  </w:pPr>
                  <w:r w:rsidRPr="008D07D1">
                    <w:rPr>
                      <w:rFonts w:ascii="Arial" w:hAnsi="Arial" w:cs="Arial"/>
                    </w:rPr>
                    <w:t>Zone 9</w:t>
                  </w:r>
                </w:p>
              </w:tc>
              <w:tc>
                <w:tcPr>
                  <w:tcW w:w="660" w:type="pct"/>
                  <w:tcBorders>
                    <w:left w:val="single" w:sz="1" w:space="0" w:color="000000"/>
                    <w:bottom w:val="single" w:sz="1" w:space="0" w:color="000000"/>
                  </w:tcBorders>
                  <w:shd w:val="clear" w:color="auto" w:fill="auto"/>
                </w:tcPr>
                <w:p w14:paraId="19CB9FA1" w14:textId="77777777" w:rsidR="004D2C86" w:rsidRPr="008D07D1" w:rsidRDefault="004D2C86" w:rsidP="00276466">
                  <w:pPr>
                    <w:pStyle w:val="Contenudetableau"/>
                    <w:jc w:val="both"/>
                    <w:rPr>
                      <w:rFonts w:ascii="Arial" w:hAnsi="Arial" w:cs="Arial"/>
                    </w:rPr>
                  </w:pPr>
                  <w:r w:rsidRPr="008D07D1">
                    <w:rPr>
                      <w:rFonts w:ascii="Arial" w:hAnsi="Arial" w:cs="Arial"/>
                    </w:rPr>
                    <w:br/>
                  </w:r>
                  <w:r w:rsidRPr="008D07D1">
                    <w:rPr>
                      <w:rFonts w:ascii="Arial" w:hAnsi="Arial" w:cs="Arial"/>
                    </w:rPr>
                    <w:br/>
                  </w:r>
                  <w:r w:rsidRPr="008D07D1">
                    <w:rPr>
                      <w:rFonts w:ascii="Arial" w:hAnsi="Arial" w:cs="Arial"/>
                    </w:rPr>
                    <w:br/>
                    <w:t>RGF93</w:t>
                  </w:r>
                </w:p>
              </w:tc>
              <w:tc>
                <w:tcPr>
                  <w:tcW w:w="992" w:type="pct"/>
                  <w:tcBorders>
                    <w:left w:val="single" w:sz="1" w:space="0" w:color="000000"/>
                    <w:bottom w:val="single" w:sz="1" w:space="0" w:color="000000"/>
                  </w:tcBorders>
                  <w:shd w:val="clear" w:color="auto" w:fill="auto"/>
                </w:tcPr>
                <w:p w14:paraId="33B7B59C" w14:textId="77777777" w:rsidR="004D2C86" w:rsidRPr="008D07D1" w:rsidRDefault="004D2C86" w:rsidP="00276466">
                  <w:pPr>
                    <w:pStyle w:val="Contenudetableau"/>
                    <w:jc w:val="both"/>
                    <w:rPr>
                      <w:rFonts w:ascii="Arial" w:hAnsi="Arial" w:cs="Arial"/>
                    </w:rPr>
                  </w:pPr>
                  <w:r w:rsidRPr="008D07D1">
                    <w:rPr>
                      <w:rFonts w:ascii="Arial" w:hAnsi="Arial" w:cs="Arial"/>
                    </w:rPr>
                    <w:br/>
                  </w:r>
                  <w:r w:rsidRPr="008D07D1">
                    <w:rPr>
                      <w:rFonts w:ascii="Arial" w:hAnsi="Arial" w:cs="Arial"/>
                    </w:rPr>
                    <w:br/>
                  </w:r>
                  <w:r w:rsidRPr="008D07D1">
                    <w:rPr>
                      <w:rFonts w:ascii="Arial" w:hAnsi="Arial" w:cs="Arial"/>
                    </w:rPr>
                    <w:br/>
                    <w:t>IAG GRS 1980</w:t>
                  </w:r>
                </w:p>
              </w:tc>
              <w:tc>
                <w:tcPr>
                  <w:tcW w:w="660" w:type="pct"/>
                  <w:tcBorders>
                    <w:left w:val="single" w:sz="1" w:space="0" w:color="000000"/>
                    <w:bottom w:val="single" w:sz="1" w:space="0" w:color="000000"/>
                  </w:tcBorders>
                  <w:shd w:val="clear" w:color="auto" w:fill="auto"/>
                </w:tcPr>
                <w:p w14:paraId="29BEFE82" w14:textId="77777777" w:rsidR="004D2C86" w:rsidRPr="008D07D1" w:rsidRDefault="004D2C86" w:rsidP="00276466">
                  <w:pPr>
                    <w:pStyle w:val="Contenudetableau"/>
                    <w:jc w:val="both"/>
                    <w:rPr>
                      <w:rFonts w:ascii="Arial" w:hAnsi="Arial" w:cs="Arial"/>
                    </w:rPr>
                  </w:pPr>
                  <w:r w:rsidRPr="008D07D1">
                    <w:rPr>
                      <w:rFonts w:ascii="Arial" w:hAnsi="Arial" w:cs="Arial"/>
                    </w:rPr>
                    <w:br/>
                  </w:r>
                  <w:r w:rsidRPr="008D07D1">
                    <w:rPr>
                      <w:rFonts w:ascii="Arial" w:hAnsi="Arial" w:cs="Arial"/>
                    </w:rPr>
                    <w:br/>
                  </w:r>
                  <w:r w:rsidRPr="008D07D1">
                    <w:rPr>
                      <w:rFonts w:ascii="Arial" w:hAnsi="Arial" w:cs="Arial"/>
                    </w:rPr>
                    <w:br/>
                  </w:r>
                  <w:r w:rsidRPr="008D07D1">
                    <w:rPr>
                      <w:rFonts w:ascii="Arial" w:hAnsi="Arial" w:cs="Arial"/>
                    </w:rPr>
                    <w:br/>
                    <w:t>CC42</w:t>
                  </w:r>
                </w:p>
                <w:p w14:paraId="1F369D17" w14:textId="77777777" w:rsidR="004D2C86" w:rsidRPr="008D07D1" w:rsidRDefault="004D2C86" w:rsidP="00276466">
                  <w:pPr>
                    <w:pStyle w:val="Contenudetableau"/>
                    <w:jc w:val="both"/>
                    <w:rPr>
                      <w:rFonts w:ascii="Arial" w:hAnsi="Arial" w:cs="Arial"/>
                    </w:rPr>
                  </w:pPr>
                  <w:r w:rsidRPr="008D07D1">
                    <w:rPr>
                      <w:rFonts w:ascii="Arial" w:hAnsi="Arial" w:cs="Arial"/>
                    </w:rPr>
                    <w:t>CC43</w:t>
                  </w:r>
                </w:p>
                <w:p w14:paraId="0D35495C" w14:textId="77777777" w:rsidR="004D2C86" w:rsidRPr="008D07D1" w:rsidRDefault="004D2C86" w:rsidP="00276466">
                  <w:pPr>
                    <w:pStyle w:val="Contenudetableau"/>
                    <w:jc w:val="both"/>
                    <w:rPr>
                      <w:rFonts w:ascii="Arial" w:hAnsi="Arial" w:cs="Arial"/>
                    </w:rPr>
                  </w:pPr>
                  <w:r w:rsidRPr="008D07D1">
                    <w:rPr>
                      <w:rFonts w:ascii="Arial" w:hAnsi="Arial" w:cs="Arial"/>
                    </w:rPr>
                    <w:t>CC44</w:t>
                  </w:r>
                </w:p>
                <w:p w14:paraId="504C0545" w14:textId="77777777" w:rsidR="004D2C86" w:rsidRPr="008D07D1" w:rsidRDefault="004D2C86" w:rsidP="00276466">
                  <w:pPr>
                    <w:pStyle w:val="Contenudetableau"/>
                    <w:jc w:val="both"/>
                    <w:rPr>
                      <w:rFonts w:ascii="Arial" w:hAnsi="Arial" w:cs="Arial"/>
                    </w:rPr>
                  </w:pPr>
                  <w:r w:rsidRPr="008D07D1">
                    <w:rPr>
                      <w:rFonts w:ascii="Arial" w:hAnsi="Arial" w:cs="Arial"/>
                    </w:rPr>
                    <w:t>CC45</w:t>
                  </w:r>
                </w:p>
                <w:p w14:paraId="0F730069" w14:textId="77777777" w:rsidR="004D2C86" w:rsidRPr="008D07D1" w:rsidRDefault="004D2C86" w:rsidP="00276466">
                  <w:pPr>
                    <w:pStyle w:val="Contenudetableau"/>
                    <w:jc w:val="both"/>
                    <w:rPr>
                      <w:rFonts w:ascii="Arial" w:hAnsi="Arial" w:cs="Arial"/>
                    </w:rPr>
                  </w:pPr>
                  <w:r w:rsidRPr="008D07D1">
                    <w:rPr>
                      <w:rFonts w:ascii="Arial" w:hAnsi="Arial" w:cs="Arial"/>
                    </w:rPr>
                    <w:t>CC46</w:t>
                  </w:r>
                </w:p>
                <w:p w14:paraId="49E3758A" w14:textId="77777777" w:rsidR="004D2C86" w:rsidRPr="008D07D1" w:rsidRDefault="004D2C86" w:rsidP="00276466">
                  <w:pPr>
                    <w:pStyle w:val="Contenudetableau"/>
                    <w:jc w:val="both"/>
                    <w:rPr>
                      <w:rFonts w:ascii="Arial" w:hAnsi="Arial" w:cs="Arial"/>
                    </w:rPr>
                  </w:pPr>
                  <w:r w:rsidRPr="008D07D1">
                    <w:rPr>
                      <w:rFonts w:ascii="Arial" w:hAnsi="Arial" w:cs="Arial"/>
                    </w:rPr>
                    <w:t>CC47</w:t>
                  </w:r>
                </w:p>
                <w:p w14:paraId="36210E38" w14:textId="77777777" w:rsidR="004D2C86" w:rsidRPr="008D07D1" w:rsidRDefault="004D2C86" w:rsidP="00276466">
                  <w:pPr>
                    <w:pStyle w:val="Contenudetableau"/>
                    <w:jc w:val="both"/>
                    <w:rPr>
                      <w:rFonts w:ascii="Arial" w:hAnsi="Arial" w:cs="Arial"/>
                    </w:rPr>
                  </w:pPr>
                  <w:r w:rsidRPr="008D07D1">
                    <w:rPr>
                      <w:rFonts w:ascii="Arial" w:hAnsi="Arial" w:cs="Arial"/>
                    </w:rPr>
                    <w:t>CC48</w:t>
                  </w:r>
                </w:p>
                <w:p w14:paraId="2D2B4114" w14:textId="77777777" w:rsidR="004D2C86" w:rsidRPr="008D07D1" w:rsidRDefault="004D2C86" w:rsidP="00276466">
                  <w:pPr>
                    <w:pStyle w:val="Contenudetableau"/>
                    <w:jc w:val="both"/>
                    <w:rPr>
                      <w:rFonts w:ascii="Arial" w:hAnsi="Arial" w:cs="Arial"/>
                    </w:rPr>
                  </w:pPr>
                  <w:r w:rsidRPr="008D07D1">
                    <w:rPr>
                      <w:rFonts w:ascii="Arial" w:hAnsi="Arial" w:cs="Arial"/>
                    </w:rPr>
                    <w:t>CC49</w:t>
                  </w:r>
                </w:p>
                <w:p w14:paraId="6F6C61B9" w14:textId="77777777" w:rsidR="004D2C86" w:rsidRPr="008D07D1" w:rsidRDefault="004D2C86" w:rsidP="00276466">
                  <w:pPr>
                    <w:pStyle w:val="Contenudetableau"/>
                    <w:jc w:val="both"/>
                    <w:rPr>
                      <w:rFonts w:ascii="Arial" w:hAnsi="Arial" w:cs="Arial"/>
                    </w:rPr>
                  </w:pPr>
                  <w:r w:rsidRPr="008D07D1">
                    <w:rPr>
                      <w:rFonts w:ascii="Arial" w:hAnsi="Arial" w:cs="Arial"/>
                    </w:rPr>
                    <w:t>CC50</w:t>
                  </w:r>
                </w:p>
              </w:tc>
              <w:tc>
                <w:tcPr>
                  <w:tcW w:w="660" w:type="pct"/>
                  <w:tcBorders>
                    <w:left w:val="single" w:sz="1" w:space="0" w:color="000000"/>
                    <w:bottom w:val="single" w:sz="1" w:space="0" w:color="000000"/>
                  </w:tcBorders>
                  <w:shd w:val="clear" w:color="auto" w:fill="auto"/>
                </w:tcPr>
                <w:p w14:paraId="2BEDDEA9"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br/>
                  </w:r>
                  <w:r w:rsidRPr="008D07D1">
                    <w:rPr>
                      <w:rFonts w:ascii="Arial" w:hAnsi="Arial" w:cs="Arial"/>
                      <w:lang w:val="en-US"/>
                    </w:rPr>
                    <w:br/>
                  </w:r>
                  <w:r w:rsidRPr="008D07D1">
                    <w:rPr>
                      <w:rFonts w:ascii="Arial" w:hAnsi="Arial" w:cs="Arial"/>
                      <w:lang w:val="en-US"/>
                    </w:rPr>
                    <w:br/>
                  </w:r>
                  <w:r w:rsidRPr="008D07D1">
                    <w:rPr>
                      <w:rFonts w:ascii="Arial" w:hAnsi="Arial" w:cs="Arial"/>
                      <w:lang w:val="en-US"/>
                    </w:rPr>
                    <w:br/>
                    <w:t>IGN 1978</w:t>
                  </w:r>
                </w:p>
                <w:p w14:paraId="5F83B4F6"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 1969</w:t>
                  </w:r>
                </w:p>
                <w:p w14:paraId="5AC22AB7"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 1969</w:t>
                  </w:r>
                </w:p>
                <w:p w14:paraId="65ED9727"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 1969</w:t>
                  </w:r>
                </w:p>
                <w:p w14:paraId="66CCA9DA"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 1969</w:t>
                  </w:r>
                </w:p>
                <w:p w14:paraId="549D059B" w14:textId="77777777" w:rsidR="004D2C86" w:rsidRPr="008D07D1" w:rsidRDefault="004D2C86" w:rsidP="00276466">
                  <w:pPr>
                    <w:pStyle w:val="Contenudetableau"/>
                    <w:jc w:val="both"/>
                    <w:rPr>
                      <w:rFonts w:ascii="Arial" w:hAnsi="Arial" w:cs="Arial"/>
                    </w:rPr>
                  </w:pPr>
                  <w:r w:rsidRPr="008D07D1">
                    <w:rPr>
                      <w:rFonts w:ascii="Arial" w:hAnsi="Arial" w:cs="Arial"/>
                    </w:rPr>
                    <w:t>IGN 1969</w:t>
                  </w:r>
                </w:p>
                <w:p w14:paraId="26ECFD5A" w14:textId="77777777" w:rsidR="004D2C86" w:rsidRPr="008D07D1" w:rsidRDefault="004D2C86" w:rsidP="00276466">
                  <w:pPr>
                    <w:pStyle w:val="Contenudetableau"/>
                    <w:jc w:val="both"/>
                    <w:rPr>
                      <w:rFonts w:ascii="Arial" w:hAnsi="Arial" w:cs="Arial"/>
                    </w:rPr>
                  </w:pPr>
                  <w:r w:rsidRPr="008D07D1">
                    <w:rPr>
                      <w:rFonts w:ascii="Arial" w:hAnsi="Arial" w:cs="Arial"/>
                    </w:rPr>
                    <w:t>IGN 1969</w:t>
                  </w:r>
                </w:p>
                <w:p w14:paraId="6CC02AB4" w14:textId="77777777" w:rsidR="004D2C86" w:rsidRPr="008D07D1" w:rsidRDefault="004D2C86" w:rsidP="00276466">
                  <w:pPr>
                    <w:pStyle w:val="Contenudetableau"/>
                    <w:jc w:val="both"/>
                    <w:rPr>
                      <w:rFonts w:ascii="Arial" w:hAnsi="Arial" w:cs="Arial"/>
                    </w:rPr>
                  </w:pPr>
                  <w:r w:rsidRPr="008D07D1">
                    <w:rPr>
                      <w:rFonts w:ascii="Arial" w:hAnsi="Arial" w:cs="Arial"/>
                    </w:rPr>
                    <w:t>IGN 1969</w:t>
                  </w:r>
                </w:p>
                <w:p w14:paraId="23332065" w14:textId="77777777" w:rsidR="004D2C86" w:rsidRPr="008D07D1" w:rsidRDefault="004D2C86" w:rsidP="00276466">
                  <w:pPr>
                    <w:pStyle w:val="Contenudetableau"/>
                    <w:jc w:val="both"/>
                    <w:rPr>
                      <w:rFonts w:ascii="Arial" w:hAnsi="Arial" w:cs="Arial"/>
                    </w:rPr>
                  </w:pPr>
                  <w:r w:rsidRPr="008D07D1">
                    <w:rPr>
                      <w:rFonts w:ascii="Arial" w:hAnsi="Arial" w:cs="Arial"/>
                    </w:rPr>
                    <w:t>IGN 1969</w:t>
                  </w:r>
                </w:p>
              </w:tc>
              <w:tc>
                <w:tcPr>
                  <w:tcW w:w="412" w:type="pct"/>
                  <w:tcBorders>
                    <w:left w:val="single" w:sz="1" w:space="0" w:color="000000"/>
                    <w:bottom w:val="single" w:sz="1" w:space="0" w:color="000000"/>
                    <w:right w:val="single" w:sz="1" w:space="0" w:color="000000"/>
                  </w:tcBorders>
                  <w:shd w:val="clear" w:color="auto" w:fill="auto"/>
                </w:tcPr>
                <w:p w14:paraId="7B6E96D5" w14:textId="77777777" w:rsidR="004D2C86" w:rsidRPr="008D07D1" w:rsidRDefault="004D2C86" w:rsidP="00276466">
                  <w:pPr>
                    <w:pStyle w:val="Contenudetableau"/>
                    <w:jc w:val="both"/>
                    <w:rPr>
                      <w:rFonts w:ascii="Arial" w:hAnsi="Arial" w:cs="Arial"/>
                    </w:rPr>
                  </w:pPr>
                  <w:r w:rsidRPr="008D07D1">
                    <w:rPr>
                      <w:rFonts w:ascii="Arial" w:hAnsi="Arial" w:cs="Arial"/>
                    </w:rPr>
                    <w:br/>
                  </w:r>
                  <w:r w:rsidRPr="008D07D1">
                    <w:rPr>
                      <w:rFonts w:ascii="Arial" w:hAnsi="Arial" w:cs="Arial"/>
                    </w:rPr>
                    <w:br/>
                  </w:r>
                  <w:r w:rsidRPr="008D07D1">
                    <w:rPr>
                      <w:rFonts w:ascii="Arial" w:hAnsi="Arial" w:cs="Arial"/>
                    </w:rPr>
                    <w:br/>
                    <w:t>mètre</w:t>
                  </w:r>
                </w:p>
              </w:tc>
              <w:tc>
                <w:tcPr>
                  <w:tcW w:w="825" w:type="pct"/>
                  <w:tcBorders>
                    <w:left w:val="single" w:sz="1" w:space="0" w:color="000000"/>
                    <w:bottom w:val="single" w:sz="1" w:space="0" w:color="000000"/>
                    <w:right w:val="single" w:sz="1" w:space="0" w:color="000000"/>
                  </w:tcBorders>
                </w:tcPr>
                <w:p w14:paraId="5C9D68E8" w14:textId="77777777" w:rsidR="004D2C86" w:rsidRPr="008D07D1" w:rsidRDefault="004D2C86" w:rsidP="00276466">
                  <w:pPr>
                    <w:pStyle w:val="Contenudetableau"/>
                    <w:jc w:val="both"/>
                    <w:rPr>
                      <w:rFonts w:ascii="Arial" w:hAnsi="Arial" w:cs="Arial"/>
                      <w:lang w:val="en-US"/>
                    </w:rPr>
                  </w:pPr>
                </w:p>
                <w:p w14:paraId="1DCE6C1E" w14:textId="77777777" w:rsidR="004D2C86" w:rsidRPr="008D07D1" w:rsidRDefault="004D2C86" w:rsidP="00276466">
                  <w:pPr>
                    <w:pStyle w:val="Contenudetableau"/>
                    <w:jc w:val="both"/>
                    <w:rPr>
                      <w:rFonts w:ascii="Arial" w:hAnsi="Arial" w:cs="Arial"/>
                      <w:lang w:val="en-US"/>
                    </w:rPr>
                  </w:pPr>
                </w:p>
                <w:p w14:paraId="13167A97" w14:textId="77777777" w:rsidR="004D2C86" w:rsidRPr="008D07D1" w:rsidRDefault="004D2C86" w:rsidP="00276466">
                  <w:pPr>
                    <w:pStyle w:val="Contenudetableau"/>
                    <w:jc w:val="both"/>
                    <w:rPr>
                      <w:rFonts w:ascii="Arial" w:hAnsi="Arial" w:cs="Arial"/>
                      <w:lang w:val="en-US"/>
                    </w:rPr>
                  </w:pPr>
                </w:p>
                <w:p w14:paraId="6069B577"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EPSG :3942</w:t>
                  </w:r>
                </w:p>
                <w:p w14:paraId="5263826D"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IGNF : RGF93CC42</w:t>
                  </w:r>
                </w:p>
                <w:p w14:paraId="4E8F7487"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EPSG :3943</w:t>
                  </w:r>
                </w:p>
                <w:p w14:paraId="70762C37"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IGNF : RGF93CC43</w:t>
                  </w:r>
                </w:p>
                <w:p w14:paraId="008B3DA2"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EPSG :3944</w:t>
                  </w:r>
                </w:p>
                <w:p w14:paraId="78C828DE"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IGNF : RGF93CC44</w:t>
                  </w:r>
                </w:p>
                <w:p w14:paraId="31D4D59F"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EPSG :3945</w:t>
                  </w:r>
                </w:p>
                <w:p w14:paraId="4D13F546"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IGNF : RGF93CC45</w:t>
                  </w:r>
                </w:p>
                <w:p w14:paraId="11B56755"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EPSG :3946</w:t>
                  </w:r>
                </w:p>
                <w:p w14:paraId="7749E6BE"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IGNF : RGF93CC46</w:t>
                  </w:r>
                </w:p>
                <w:p w14:paraId="6925F012"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EPSG :3947</w:t>
                  </w:r>
                </w:p>
                <w:p w14:paraId="6F77D5DA"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IGNF : RGF93CC47</w:t>
                  </w:r>
                </w:p>
                <w:p w14:paraId="6353FAF0"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EPSG :3948</w:t>
                  </w:r>
                </w:p>
                <w:p w14:paraId="27CEB503"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IGNF : RGF93CC48</w:t>
                  </w:r>
                </w:p>
                <w:p w14:paraId="4002F62D"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EPSG :3949</w:t>
                  </w:r>
                </w:p>
                <w:p w14:paraId="4CAAFE21"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IGNF : RGF93CC49</w:t>
                  </w:r>
                </w:p>
                <w:p w14:paraId="56E41366"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EPSG :3950</w:t>
                  </w:r>
                </w:p>
                <w:p w14:paraId="06C920FA"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IGNF : RGF93CC50</w:t>
                  </w:r>
                </w:p>
                <w:p w14:paraId="6D02C007" w14:textId="77777777" w:rsidR="004D2C86" w:rsidRPr="008D07D1" w:rsidRDefault="004D2C86" w:rsidP="00276466">
                  <w:pPr>
                    <w:pStyle w:val="Contenudetableau"/>
                    <w:jc w:val="both"/>
                    <w:rPr>
                      <w:rFonts w:ascii="Arial" w:hAnsi="Arial" w:cs="Arial"/>
                      <w:lang w:val="en-US"/>
                    </w:rPr>
                  </w:pPr>
                </w:p>
              </w:tc>
            </w:tr>
            <w:tr w:rsidR="004D2C86" w:rsidRPr="008D07D1" w14:paraId="47D0ABF7" w14:textId="77777777" w:rsidTr="00A76F70">
              <w:tc>
                <w:tcPr>
                  <w:tcW w:w="791" w:type="pct"/>
                  <w:vMerge w:val="restart"/>
                  <w:tcBorders>
                    <w:left w:val="single" w:sz="1" w:space="0" w:color="000000"/>
                  </w:tcBorders>
                  <w:shd w:val="clear" w:color="auto" w:fill="auto"/>
                </w:tcPr>
                <w:p w14:paraId="6364D399"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Guadeloupe</w:t>
                  </w:r>
                </w:p>
              </w:tc>
              <w:tc>
                <w:tcPr>
                  <w:tcW w:w="660" w:type="pct"/>
                  <w:tcBorders>
                    <w:left w:val="single" w:sz="1" w:space="0" w:color="000000"/>
                    <w:bottom w:val="single" w:sz="1" w:space="0" w:color="000000"/>
                  </w:tcBorders>
                  <w:shd w:val="clear" w:color="auto" w:fill="auto"/>
                </w:tcPr>
                <w:p w14:paraId="2E16832D"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WGS84</w:t>
                  </w:r>
                </w:p>
              </w:tc>
              <w:tc>
                <w:tcPr>
                  <w:tcW w:w="992" w:type="pct"/>
                  <w:tcBorders>
                    <w:left w:val="single" w:sz="1" w:space="0" w:color="000000"/>
                    <w:bottom w:val="single" w:sz="1" w:space="0" w:color="000000"/>
                  </w:tcBorders>
                  <w:shd w:val="clear" w:color="auto" w:fill="auto"/>
                </w:tcPr>
                <w:p w14:paraId="30B33316"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IAG GRS 1980</w:t>
                  </w:r>
                </w:p>
              </w:tc>
              <w:tc>
                <w:tcPr>
                  <w:tcW w:w="660" w:type="pct"/>
                  <w:tcBorders>
                    <w:left w:val="single" w:sz="1" w:space="0" w:color="000000"/>
                    <w:bottom w:val="single" w:sz="1" w:space="0" w:color="000000"/>
                  </w:tcBorders>
                  <w:shd w:val="clear" w:color="auto" w:fill="auto"/>
                </w:tcPr>
                <w:p w14:paraId="65BB8F62"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 xml:space="preserve">UTM Nord </w:t>
                  </w:r>
                  <w:proofErr w:type="spellStart"/>
                  <w:r w:rsidRPr="008D07D1">
                    <w:rPr>
                      <w:rFonts w:ascii="Arial" w:hAnsi="Arial" w:cs="Arial"/>
                      <w:lang w:val="en-US"/>
                    </w:rPr>
                    <w:t>fuseau</w:t>
                  </w:r>
                  <w:proofErr w:type="spellEnd"/>
                  <w:r w:rsidRPr="008D07D1">
                    <w:rPr>
                      <w:rFonts w:ascii="Arial" w:hAnsi="Arial" w:cs="Arial"/>
                      <w:lang w:val="en-US"/>
                    </w:rPr>
                    <w:t xml:space="preserve"> 20</w:t>
                  </w:r>
                </w:p>
              </w:tc>
              <w:tc>
                <w:tcPr>
                  <w:tcW w:w="660" w:type="pct"/>
                  <w:tcBorders>
                    <w:left w:val="single" w:sz="1" w:space="0" w:color="000000"/>
                    <w:bottom w:val="single" w:sz="1" w:space="0" w:color="000000"/>
                  </w:tcBorders>
                  <w:shd w:val="clear" w:color="auto" w:fill="auto"/>
                </w:tcPr>
                <w:p w14:paraId="67788BE0"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 1988</w:t>
                  </w:r>
                </w:p>
              </w:tc>
              <w:tc>
                <w:tcPr>
                  <w:tcW w:w="412" w:type="pct"/>
                  <w:tcBorders>
                    <w:left w:val="single" w:sz="1" w:space="0" w:color="000000"/>
                    <w:bottom w:val="single" w:sz="1" w:space="0" w:color="000000"/>
                    <w:right w:val="single" w:sz="1" w:space="0" w:color="000000"/>
                  </w:tcBorders>
                  <w:shd w:val="clear" w:color="auto" w:fill="auto"/>
                </w:tcPr>
                <w:p w14:paraId="169AF216" w14:textId="77777777" w:rsidR="004D2C86" w:rsidRPr="008D07D1" w:rsidRDefault="004D2C86" w:rsidP="00276466">
                  <w:pPr>
                    <w:pStyle w:val="Contenudetableau"/>
                    <w:jc w:val="both"/>
                    <w:rPr>
                      <w:rFonts w:ascii="Arial" w:hAnsi="Arial" w:cs="Arial"/>
                      <w:lang w:val="en-US"/>
                    </w:rPr>
                  </w:pPr>
                  <w:proofErr w:type="spellStart"/>
                  <w:r w:rsidRPr="008D07D1">
                    <w:rPr>
                      <w:rFonts w:ascii="Arial" w:hAnsi="Arial" w:cs="Arial"/>
                      <w:lang w:val="en-US"/>
                    </w:rPr>
                    <w:t>mètre</w:t>
                  </w:r>
                  <w:proofErr w:type="spellEnd"/>
                </w:p>
              </w:tc>
              <w:tc>
                <w:tcPr>
                  <w:tcW w:w="825" w:type="pct"/>
                  <w:tcBorders>
                    <w:left w:val="single" w:sz="1" w:space="0" w:color="000000"/>
                    <w:bottom w:val="single" w:sz="1" w:space="0" w:color="000000"/>
                    <w:right w:val="single" w:sz="1" w:space="0" w:color="000000"/>
                  </w:tcBorders>
                </w:tcPr>
                <w:p w14:paraId="5145E413"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EPSG : 32620</w:t>
                  </w:r>
                </w:p>
                <w:p w14:paraId="014B7B95"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IGNF : WGS84UTM20</w:t>
                  </w:r>
                </w:p>
              </w:tc>
            </w:tr>
            <w:tr w:rsidR="004D2C86" w:rsidRPr="008D07D1" w14:paraId="73CF7415" w14:textId="77777777" w:rsidTr="00A76F70">
              <w:tc>
                <w:tcPr>
                  <w:tcW w:w="791" w:type="pct"/>
                  <w:vMerge/>
                  <w:tcBorders>
                    <w:left w:val="single" w:sz="1" w:space="0" w:color="000000"/>
                    <w:bottom w:val="single" w:sz="1" w:space="0" w:color="000000"/>
                  </w:tcBorders>
                  <w:shd w:val="clear" w:color="auto" w:fill="auto"/>
                </w:tcPr>
                <w:p w14:paraId="2B61FC59" w14:textId="77777777" w:rsidR="004D2C86" w:rsidRPr="008D07D1" w:rsidRDefault="004D2C86" w:rsidP="00276466">
                  <w:pPr>
                    <w:pStyle w:val="Contenudetableau"/>
                    <w:jc w:val="both"/>
                    <w:rPr>
                      <w:rFonts w:ascii="Arial" w:hAnsi="Arial" w:cs="Arial"/>
                      <w:lang w:val="en-US"/>
                    </w:rPr>
                  </w:pPr>
                </w:p>
              </w:tc>
              <w:tc>
                <w:tcPr>
                  <w:tcW w:w="660" w:type="pct"/>
                  <w:tcBorders>
                    <w:left w:val="single" w:sz="1" w:space="0" w:color="000000"/>
                    <w:bottom w:val="single" w:sz="1" w:space="0" w:color="000000"/>
                  </w:tcBorders>
                  <w:shd w:val="clear" w:color="auto" w:fill="auto"/>
                </w:tcPr>
                <w:p w14:paraId="691AAA90"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RGAF09</w:t>
                  </w:r>
                </w:p>
              </w:tc>
              <w:tc>
                <w:tcPr>
                  <w:tcW w:w="992" w:type="pct"/>
                  <w:tcBorders>
                    <w:left w:val="single" w:sz="1" w:space="0" w:color="000000"/>
                    <w:bottom w:val="single" w:sz="1" w:space="0" w:color="000000"/>
                  </w:tcBorders>
                  <w:shd w:val="clear" w:color="auto" w:fill="auto"/>
                </w:tcPr>
                <w:p w14:paraId="3F0E340C"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IAG GRS 1980</w:t>
                  </w:r>
                </w:p>
              </w:tc>
              <w:tc>
                <w:tcPr>
                  <w:tcW w:w="660" w:type="pct"/>
                  <w:tcBorders>
                    <w:left w:val="single" w:sz="1" w:space="0" w:color="000000"/>
                    <w:bottom w:val="single" w:sz="1" w:space="0" w:color="000000"/>
                  </w:tcBorders>
                  <w:shd w:val="clear" w:color="auto" w:fill="auto"/>
                </w:tcPr>
                <w:p w14:paraId="1EEF931E"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 xml:space="preserve">UTM Nord </w:t>
                  </w:r>
                  <w:proofErr w:type="spellStart"/>
                  <w:r w:rsidRPr="008D07D1">
                    <w:rPr>
                      <w:rFonts w:ascii="Arial" w:hAnsi="Arial" w:cs="Arial"/>
                      <w:lang w:val="en-US"/>
                    </w:rPr>
                    <w:t>fuseau</w:t>
                  </w:r>
                  <w:proofErr w:type="spellEnd"/>
                  <w:r w:rsidRPr="008D07D1">
                    <w:rPr>
                      <w:rFonts w:ascii="Arial" w:hAnsi="Arial" w:cs="Arial"/>
                      <w:lang w:val="en-US"/>
                    </w:rPr>
                    <w:t xml:space="preserve"> 20</w:t>
                  </w:r>
                </w:p>
              </w:tc>
              <w:tc>
                <w:tcPr>
                  <w:tcW w:w="660" w:type="pct"/>
                  <w:tcBorders>
                    <w:left w:val="single" w:sz="1" w:space="0" w:color="000000"/>
                    <w:bottom w:val="single" w:sz="1" w:space="0" w:color="000000"/>
                  </w:tcBorders>
                  <w:shd w:val="clear" w:color="auto" w:fill="auto"/>
                </w:tcPr>
                <w:p w14:paraId="67EBA8CF"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 1988</w:t>
                  </w:r>
                </w:p>
              </w:tc>
              <w:tc>
                <w:tcPr>
                  <w:tcW w:w="412" w:type="pct"/>
                  <w:tcBorders>
                    <w:left w:val="single" w:sz="1" w:space="0" w:color="000000"/>
                    <w:bottom w:val="single" w:sz="1" w:space="0" w:color="000000"/>
                    <w:right w:val="single" w:sz="1" w:space="0" w:color="000000"/>
                  </w:tcBorders>
                  <w:shd w:val="clear" w:color="auto" w:fill="auto"/>
                </w:tcPr>
                <w:p w14:paraId="56B7EEE8" w14:textId="77777777" w:rsidR="004D2C86" w:rsidRPr="008D07D1" w:rsidRDefault="004D2C86" w:rsidP="00276466">
                  <w:pPr>
                    <w:pStyle w:val="Contenudetableau"/>
                    <w:jc w:val="both"/>
                    <w:rPr>
                      <w:rFonts w:ascii="Arial" w:hAnsi="Arial" w:cs="Arial"/>
                      <w:lang w:val="en-US"/>
                    </w:rPr>
                  </w:pPr>
                  <w:proofErr w:type="spellStart"/>
                  <w:r w:rsidRPr="008D07D1">
                    <w:rPr>
                      <w:rFonts w:ascii="Arial" w:hAnsi="Arial" w:cs="Arial"/>
                      <w:lang w:val="en-US"/>
                    </w:rPr>
                    <w:t>mètre</w:t>
                  </w:r>
                  <w:proofErr w:type="spellEnd"/>
                </w:p>
              </w:tc>
              <w:tc>
                <w:tcPr>
                  <w:tcW w:w="825" w:type="pct"/>
                  <w:tcBorders>
                    <w:left w:val="single" w:sz="1" w:space="0" w:color="000000"/>
                    <w:bottom w:val="single" w:sz="1" w:space="0" w:color="000000"/>
                    <w:right w:val="single" w:sz="1" w:space="0" w:color="000000"/>
                  </w:tcBorders>
                </w:tcPr>
                <w:p w14:paraId="69550EB9"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EPSG:5490</w:t>
                  </w:r>
                </w:p>
                <w:p w14:paraId="7F22C43E"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IGNF: RGAF09UTM20</w:t>
                  </w:r>
                </w:p>
              </w:tc>
            </w:tr>
            <w:tr w:rsidR="004D2C86" w:rsidRPr="008D07D1" w14:paraId="12C0D684" w14:textId="77777777" w:rsidTr="00A76F70">
              <w:tc>
                <w:tcPr>
                  <w:tcW w:w="791" w:type="pct"/>
                  <w:vMerge w:val="restart"/>
                  <w:tcBorders>
                    <w:left w:val="single" w:sz="1" w:space="0" w:color="000000"/>
                  </w:tcBorders>
                  <w:shd w:val="clear" w:color="auto" w:fill="auto"/>
                </w:tcPr>
                <w:p w14:paraId="78A549AE"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Martinique</w:t>
                  </w:r>
                </w:p>
              </w:tc>
              <w:tc>
                <w:tcPr>
                  <w:tcW w:w="660" w:type="pct"/>
                  <w:tcBorders>
                    <w:left w:val="single" w:sz="1" w:space="0" w:color="000000"/>
                    <w:bottom w:val="single" w:sz="1" w:space="0" w:color="000000"/>
                  </w:tcBorders>
                  <w:shd w:val="clear" w:color="auto" w:fill="auto"/>
                </w:tcPr>
                <w:p w14:paraId="78088262"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WGS84</w:t>
                  </w:r>
                </w:p>
                <w:p w14:paraId="797ED246" w14:textId="77777777" w:rsidR="004D2C86" w:rsidRPr="008D07D1" w:rsidRDefault="004D2C86" w:rsidP="00276466">
                  <w:pPr>
                    <w:pStyle w:val="Contenudetableau"/>
                    <w:jc w:val="both"/>
                    <w:rPr>
                      <w:rFonts w:ascii="Arial" w:hAnsi="Arial" w:cs="Arial"/>
                      <w:lang w:val="en-US"/>
                    </w:rPr>
                  </w:pPr>
                </w:p>
              </w:tc>
              <w:tc>
                <w:tcPr>
                  <w:tcW w:w="992" w:type="pct"/>
                  <w:tcBorders>
                    <w:left w:val="single" w:sz="1" w:space="0" w:color="000000"/>
                    <w:bottom w:val="single" w:sz="1" w:space="0" w:color="000000"/>
                  </w:tcBorders>
                  <w:shd w:val="clear" w:color="auto" w:fill="auto"/>
                </w:tcPr>
                <w:p w14:paraId="1155BE32"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IAG GRS 1980</w:t>
                  </w:r>
                </w:p>
              </w:tc>
              <w:tc>
                <w:tcPr>
                  <w:tcW w:w="660" w:type="pct"/>
                  <w:tcBorders>
                    <w:left w:val="single" w:sz="1" w:space="0" w:color="000000"/>
                    <w:bottom w:val="single" w:sz="1" w:space="0" w:color="000000"/>
                  </w:tcBorders>
                  <w:shd w:val="clear" w:color="auto" w:fill="auto"/>
                </w:tcPr>
                <w:p w14:paraId="216E33E5"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 xml:space="preserve">UTM Nord </w:t>
                  </w:r>
                  <w:proofErr w:type="spellStart"/>
                  <w:r w:rsidRPr="008D07D1">
                    <w:rPr>
                      <w:rFonts w:ascii="Arial" w:hAnsi="Arial" w:cs="Arial"/>
                      <w:lang w:val="en-US"/>
                    </w:rPr>
                    <w:t>fuseau</w:t>
                  </w:r>
                  <w:proofErr w:type="spellEnd"/>
                  <w:r w:rsidRPr="008D07D1">
                    <w:rPr>
                      <w:rFonts w:ascii="Arial" w:hAnsi="Arial" w:cs="Arial"/>
                      <w:lang w:val="en-US"/>
                    </w:rPr>
                    <w:t xml:space="preserve"> 20</w:t>
                  </w:r>
                </w:p>
              </w:tc>
              <w:tc>
                <w:tcPr>
                  <w:tcW w:w="660" w:type="pct"/>
                  <w:tcBorders>
                    <w:left w:val="single" w:sz="1" w:space="0" w:color="000000"/>
                    <w:bottom w:val="single" w:sz="1" w:space="0" w:color="000000"/>
                  </w:tcBorders>
                  <w:shd w:val="clear" w:color="auto" w:fill="auto"/>
                </w:tcPr>
                <w:p w14:paraId="1BC9A6B8"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 1987</w:t>
                  </w:r>
                </w:p>
              </w:tc>
              <w:tc>
                <w:tcPr>
                  <w:tcW w:w="412" w:type="pct"/>
                  <w:tcBorders>
                    <w:left w:val="single" w:sz="1" w:space="0" w:color="000000"/>
                    <w:bottom w:val="single" w:sz="1" w:space="0" w:color="000000"/>
                    <w:right w:val="single" w:sz="1" w:space="0" w:color="000000"/>
                  </w:tcBorders>
                  <w:shd w:val="clear" w:color="auto" w:fill="auto"/>
                </w:tcPr>
                <w:p w14:paraId="220DA21C" w14:textId="77777777" w:rsidR="004D2C86" w:rsidRPr="008D07D1" w:rsidRDefault="004D2C86" w:rsidP="00276466">
                  <w:pPr>
                    <w:pStyle w:val="Contenudetableau"/>
                    <w:jc w:val="both"/>
                    <w:rPr>
                      <w:rFonts w:ascii="Arial" w:hAnsi="Arial" w:cs="Arial"/>
                      <w:lang w:val="en-US"/>
                    </w:rPr>
                  </w:pPr>
                  <w:proofErr w:type="spellStart"/>
                  <w:r w:rsidRPr="008D07D1">
                    <w:rPr>
                      <w:rFonts w:ascii="Arial" w:hAnsi="Arial" w:cs="Arial"/>
                      <w:lang w:val="en-US"/>
                    </w:rPr>
                    <w:t>mètre</w:t>
                  </w:r>
                  <w:proofErr w:type="spellEnd"/>
                </w:p>
              </w:tc>
              <w:tc>
                <w:tcPr>
                  <w:tcW w:w="825" w:type="pct"/>
                  <w:tcBorders>
                    <w:left w:val="single" w:sz="1" w:space="0" w:color="000000"/>
                    <w:bottom w:val="single" w:sz="1" w:space="0" w:color="000000"/>
                    <w:right w:val="single" w:sz="1" w:space="0" w:color="000000"/>
                  </w:tcBorders>
                </w:tcPr>
                <w:p w14:paraId="0010C7AB"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EPSG : 32620</w:t>
                  </w:r>
                </w:p>
                <w:p w14:paraId="1EC8A724"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IGNF : WGS84UTM20</w:t>
                  </w:r>
                </w:p>
              </w:tc>
            </w:tr>
            <w:tr w:rsidR="004D2C86" w:rsidRPr="008D07D1" w14:paraId="3F84E4B3" w14:textId="77777777" w:rsidTr="00A76F70">
              <w:tc>
                <w:tcPr>
                  <w:tcW w:w="791" w:type="pct"/>
                  <w:vMerge/>
                  <w:tcBorders>
                    <w:left w:val="single" w:sz="1" w:space="0" w:color="000000"/>
                    <w:bottom w:val="single" w:sz="1" w:space="0" w:color="000000"/>
                  </w:tcBorders>
                  <w:shd w:val="clear" w:color="auto" w:fill="auto"/>
                </w:tcPr>
                <w:p w14:paraId="0AF23D2E" w14:textId="77777777" w:rsidR="004D2C86" w:rsidRPr="008D07D1" w:rsidRDefault="004D2C86" w:rsidP="00276466">
                  <w:pPr>
                    <w:pStyle w:val="Contenudetableau"/>
                    <w:jc w:val="both"/>
                    <w:rPr>
                      <w:rFonts w:ascii="Arial" w:hAnsi="Arial" w:cs="Arial"/>
                      <w:lang w:val="en-US"/>
                    </w:rPr>
                  </w:pPr>
                </w:p>
              </w:tc>
              <w:tc>
                <w:tcPr>
                  <w:tcW w:w="660" w:type="pct"/>
                  <w:tcBorders>
                    <w:left w:val="single" w:sz="1" w:space="0" w:color="000000"/>
                    <w:bottom w:val="single" w:sz="1" w:space="0" w:color="000000"/>
                  </w:tcBorders>
                  <w:shd w:val="clear" w:color="auto" w:fill="auto"/>
                </w:tcPr>
                <w:p w14:paraId="0A21BC2C"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RGAF09</w:t>
                  </w:r>
                </w:p>
              </w:tc>
              <w:tc>
                <w:tcPr>
                  <w:tcW w:w="992" w:type="pct"/>
                  <w:tcBorders>
                    <w:left w:val="single" w:sz="1" w:space="0" w:color="000000"/>
                    <w:bottom w:val="single" w:sz="1" w:space="0" w:color="000000"/>
                  </w:tcBorders>
                  <w:shd w:val="clear" w:color="auto" w:fill="auto"/>
                </w:tcPr>
                <w:p w14:paraId="4B3C88C6"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IAG GRS 1980</w:t>
                  </w:r>
                </w:p>
              </w:tc>
              <w:tc>
                <w:tcPr>
                  <w:tcW w:w="660" w:type="pct"/>
                  <w:tcBorders>
                    <w:left w:val="single" w:sz="1" w:space="0" w:color="000000"/>
                    <w:bottom w:val="single" w:sz="1" w:space="0" w:color="000000"/>
                  </w:tcBorders>
                  <w:shd w:val="clear" w:color="auto" w:fill="auto"/>
                </w:tcPr>
                <w:p w14:paraId="6C57F4E2"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 xml:space="preserve">UTM Nord </w:t>
                  </w:r>
                  <w:proofErr w:type="spellStart"/>
                  <w:r w:rsidRPr="008D07D1">
                    <w:rPr>
                      <w:rFonts w:ascii="Arial" w:hAnsi="Arial" w:cs="Arial"/>
                      <w:lang w:val="en-US"/>
                    </w:rPr>
                    <w:t>fuseau</w:t>
                  </w:r>
                  <w:proofErr w:type="spellEnd"/>
                  <w:r w:rsidRPr="008D07D1">
                    <w:rPr>
                      <w:rFonts w:ascii="Arial" w:hAnsi="Arial" w:cs="Arial"/>
                      <w:lang w:val="en-US"/>
                    </w:rPr>
                    <w:t xml:space="preserve"> 20</w:t>
                  </w:r>
                </w:p>
              </w:tc>
              <w:tc>
                <w:tcPr>
                  <w:tcW w:w="660" w:type="pct"/>
                  <w:tcBorders>
                    <w:left w:val="single" w:sz="1" w:space="0" w:color="000000"/>
                    <w:bottom w:val="single" w:sz="1" w:space="0" w:color="000000"/>
                  </w:tcBorders>
                  <w:shd w:val="clear" w:color="auto" w:fill="auto"/>
                </w:tcPr>
                <w:p w14:paraId="055A83F5"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 1987</w:t>
                  </w:r>
                </w:p>
              </w:tc>
              <w:tc>
                <w:tcPr>
                  <w:tcW w:w="412" w:type="pct"/>
                  <w:tcBorders>
                    <w:left w:val="single" w:sz="1" w:space="0" w:color="000000"/>
                    <w:bottom w:val="single" w:sz="1" w:space="0" w:color="000000"/>
                    <w:right w:val="single" w:sz="1" w:space="0" w:color="000000"/>
                  </w:tcBorders>
                  <w:shd w:val="clear" w:color="auto" w:fill="auto"/>
                </w:tcPr>
                <w:p w14:paraId="7C84F93C" w14:textId="77777777" w:rsidR="004D2C86" w:rsidRPr="008D07D1" w:rsidRDefault="004D2C86" w:rsidP="00276466">
                  <w:pPr>
                    <w:pStyle w:val="Contenudetableau"/>
                    <w:jc w:val="both"/>
                    <w:rPr>
                      <w:rFonts w:ascii="Arial" w:hAnsi="Arial" w:cs="Arial"/>
                      <w:lang w:val="en-US"/>
                    </w:rPr>
                  </w:pPr>
                  <w:proofErr w:type="spellStart"/>
                  <w:r w:rsidRPr="008D07D1">
                    <w:rPr>
                      <w:rFonts w:ascii="Arial" w:hAnsi="Arial" w:cs="Arial"/>
                      <w:lang w:val="en-US"/>
                    </w:rPr>
                    <w:t>mètre</w:t>
                  </w:r>
                  <w:proofErr w:type="spellEnd"/>
                </w:p>
              </w:tc>
              <w:tc>
                <w:tcPr>
                  <w:tcW w:w="825" w:type="pct"/>
                  <w:tcBorders>
                    <w:left w:val="single" w:sz="1" w:space="0" w:color="000000"/>
                    <w:bottom w:val="single" w:sz="1" w:space="0" w:color="000000"/>
                    <w:right w:val="single" w:sz="1" w:space="0" w:color="000000"/>
                  </w:tcBorders>
                </w:tcPr>
                <w:p w14:paraId="145A6B96"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EPSG:5490</w:t>
                  </w:r>
                </w:p>
                <w:p w14:paraId="6BDE0579"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IGNF: RGAF09UTM20</w:t>
                  </w:r>
                </w:p>
              </w:tc>
            </w:tr>
            <w:tr w:rsidR="004D2C86" w:rsidRPr="008D07D1" w14:paraId="739DB855" w14:textId="77777777" w:rsidTr="00A76F70">
              <w:tc>
                <w:tcPr>
                  <w:tcW w:w="791" w:type="pct"/>
                  <w:tcBorders>
                    <w:left w:val="single" w:sz="1" w:space="0" w:color="000000"/>
                    <w:bottom w:val="single" w:sz="1" w:space="0" w:color="000000"/>
                  </w:tcBorders>
                  <w:shd w:val="clear" w:color="auto" w:fill="auto"/>
                </w:tcPr>
                <w:p w14:paraId="684676AD" w14:textId="77777777" w:rsidR="004D2C86" w:rsidRPr="008D07D1" w:rsidRDefault="004D2C86" w:rsidP="00276466">
                  <w:pPr>
                    <w:pStyle w:val="Contenudetableau"/>
                    <w:jc w:val="both"/>
                    <w:rPr>
                      <w:rFonts w:ascii="Arial" w:hAnsi="Arial" w:cs="Arial"/>
                      <w:lang w:val="en-US"/>
                    </w:rPr>
                  </w:pPr>
                  <w:proofErr w:type="spellStart"/>
                  <w:r w:rsidRPr="008D07D1">
                    <w:rPr>
                      <w:rFonts w:ascii="Arial" w:hAnsi="Arial" w:cs="Arial"/>
                      <w:lang w:val="en-US"/>
                    </w:rPr>
                    <w:t>Guyane</w:t>
                  </w:r>
                  <w:proofErr w:type="spellEnd"/>
                </w:p>
              </w:tc>
              <w:tc>
                <w:tcPr>
                  <w:tcW w:w="660" w:type="pct"/>
                  <w:tcBorders>
                    <w:left w:val="single" w:sz="1" w:space="0" w:color="000000"/>
                    <w:bottom w:val="single" w:sz="1" w:space="0" w:color="000000"/>
                  </w:tcBorders>
                  <w:shd w:val="clear" w:color="auto" w:fill="auto"/>
                </w:tcPr>
                <w:p w14:paraId="7243A7E8"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RGFG95</w:t>
                  </w:r>
                </w:p>
              </w:tc>
              <w:tc>
                <w:tcPr>
                  <w:tcW w:w="992" w:type="pct"/>
                  <w:tcBorders>
                    <w:left w:val="single" w:sz="1" w:space="0" w:color="000000"/>
                    <w:bottom w:val="single" w:sz="1" w:space="0" w:color="000000"/>
                  </w:tcBorders>
                  <w:shd w:val="clear" w:color="auto" w:fill="auto"/>
                </w:tcPr>
                <w:p w14:paraId="288D600D"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IAG GRS 1980</w:t>
                  </w:r>
                </w:p>
              </w:tc>
              <w:tc>
                <w:tcPr>
                  <w:tcW w:w="660" w:type="pct"/>
                  <w:tcBorders>
                    <w:left w:val="single" w:sz="1" w:space="0" w:color="000000"/>
                    <w:bottom w:val="single" w:sz="1" w:space="0" w:color="000000"/>
                  </w:tcBorders>
                  <w:shd w:val="clear" w:color="auto" w:fill="auto"/>
                </w:tcPr>
                <w:p w14:paraId="52AA946F"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 xml:space="preserve">UTM Nord </w:t>
                  </w:r>
                  <w:proofErr w:type="spellStart"/>
                  <w:r w:rsidRPr="008D07D1">
                    <w:rPr>
                      <w:rFonts w:ascii="Arial" w:hAnsi="Arial" w:cs="Arial"/>
                      <w:lang w:val="en-US"/>
                    </w:rPr>
                    <w:t>fuseau</w:t>
                  </w:r>
                  <w:proofErr w:type="spellEnd"/>
                  <w:r w:rsidRPr="008D07D1">
                    <w:rPr>
                      <w:rFonts w:ascii="Arial" w:hAnsi="Arial" w:cs="Arial"/>
                      <w:lang w:val="en-US"/>
                    </w:rPr>
                    <w:t xml:space="preserve"> 22</w:t>
                  </w:r>
                </w:p>
              </w:tc>
              <w:tc>
                <w:tcPr>
                  <w:tcW w:w="660" w:type="pct"/>
                  <w:tcBorders>
                    <w:left w:val="single" w:sz="1" w:space="0" w:color="000000"/>
                    <w:bottom w:val="single" w:sz="1" w:space="0" w:color="000000"/>
                  </w:tcBorders>
                  <w:shd w:val="clear" w:color="auto" w:fill="auto"/>
                </w:tcPr>
                <w:p w14:paraId="750D4BA0"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NGG 1977</w:t>
                  </w:r>
                </w:p>
              </w:tc>
              <w:tc>
                <w:tcPr>
                  <w:tcW w:w="412" w:type="pct"/>
                  <w:tcBorders>
                    <w:left w:val="single" w:sz="1" w:space="0" w:color="000000"/>
                    <w:bottom w:val="single" w:sz="1" w:space="0" w:color="000000"/>
                    <w:right w:val="single" w:sz="1" w:space="0" w:color="000000"/>
                  </w:tcBorders>
                  <w:shd w:val="clear" w:color="auto" w:fill="auto"/>
                </w:tcPr>
                <w:p w14:paraId="1A1B2925" w14:textId="77777777" w:rsidR="004D2C86" w:rsidRPr="008D07D1" w:rsidRDefault="004D2C86" w:rsidP="00276466">
                  <w:pPr>
                    <w:pStyle w:val="Contenudetableau"/>
                    <w:jc w:val="both"/>
                    <w:rPr>
                      <w:rFonts w:ascii="Arial" w:hAnsi="Arial" w:cs="Arial"/>
                      <w:lang w:val="en-US"/>
                    </w:rPr>
                  </w:pPr>
                  <w:proofErr w:type="spellStart"/>
                  <w:r w:rsidRPr="008D07D1">
                    <w:rPr>
                      <w:rFonts w:ascii="Arial" w:hAnsi="Arial" w:cs="Arial"/>
                      <w:lang w:val="en-US"/>
                    </w:rPr>
                    <w:t>mètre</w:t>
                  </w:r>
                  <w:proofErr w:type="spellEnd"/>
                </w:p>
              </w:tc>
              <w:tc>
                <w:tcPr>
                  <w:tcW w:w="825" w:type="pct"/>
                  <w:tcBorders>
                    <w:left w:val="single" w:sz="1" w:space="0" w:color="000000"/>
                    <w:bottom w:val="single" w:sz="1" w:space="0" w:color="000000"/>
                    <w:right w:val="single" w:sz="1" w:space="0" w:color="000000"/>
                  </w:tcBorders>
                </w:tcPr>
                <w:p w14:paraId="1F063933"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EPSG : 2971</w:t>
                  </w:r>
                </w:p>
                <w:p w14:paraId="4CCD1B50"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IGNF : WGS84UTM22</w:t>
                  </w:r>
                </w:p>
              </w:tc>
            </w:tr>
            <w:tr w:rsidR="004D2C86" w:rsidRPr="008D07D1" w14:paraId="359DD2F1" w14:textId="77777777" w:rsidTr="00A76F70">
              <w:tc>
                <w:tcPr>
                  <w:tcW w:w="791" w:type="pct"/>
                  <w:tcBorders>
                    <w:left w:val="single" w:sz="1" w:space="0" w:color="000000"/>
                    <w:bottom w:val="single" w:sz="1" w:space="0" w:color="000000"/>
                  </w:tcBorders>
                  <w:shd w:val="clear" w:color="auto" w:fill="auto"/>
                </w:tcPr>
                <w:p w14:paraId="04B580C8"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Réunion</w:t>
                  </w:r>
                </w:p>
              </w:tc>
              <w:tc>
                <w:tcPr>
                  <w:tcW w:w="660" w:type="pct"/>
                  <w:tcBorders>
                    <w:left w:val="single" w:sz="1" w:space="0" w:color="000000"/>
                    <w:bottom w:val="single" w:sz="1" w:space="0" w:color="000000"/>
                  </w:tcBorders>
                  <w:shd w:val="clear" w:color="auto" w:fill="auto"/>
                </w:tcPr>
                <w:p w14:paraId="421A1B59"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RGR92</w:t>
                  </w:r>
                </w:p>
              </w:tc>
              <w:tc>
                <w:tcPr>
                  <w:tcW w:w="992" w:type="pct"/>
                  <w:tcBorders>
                    <w:left w:val="single" w:sz="1" w:space="0" w:color="000000"/>
                    <w:bottom w:val="single" w:sz="1" w:space="0" w:color="000000"/>
                  </w:tcBorders>
                  <w:shd w:val="clear" w:color="auto" w:fill="auto"/>
                </w:tcPr>
                <w:p w14:paraId="7E9802FD"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IAG GRS 1980</w:t>
                  </w:r>
                </w:p>
              </w:tc>
              <w:tc>
                <w:tcPr>
                  <w:tcW w:w="660" w:type="pct"/>
                  <w:tcBorders>
                    <w:left w:val="single" w:sz="1" w:space="0" w:color="000000"/>
                    <w:bottom w:val="single" w:sz="1" w:space="0" w:color="000000"/>
                  </w:tcBorders>
                  <w:shd w:val="clear" w:color="auto" w:fill="auto"/>
                </w:tcPr>
                <w:p w14:paraId="28B7A610"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 xml:space="preserve">UTM Sud </w:t>
                  </w:r>
                  <w:proofErr w:type="spellStart"/>
                  <w:r w:rsidRPr="008D07D1">
                    <w:rPr>
                      <w:rFonts w:ascii="Arial" w:hAnsi="Arial" w:cs="Arial"/>
                      <w:lang w:val="en-US"/>
                    </w:rPr>
                    <w:t>fuseau</w:t>
                  </w:r>
                  <w:proofErr w:type="spellEnd"/>
                  <w:r w:rsidRPr="008D07D1">
                    <w:rPr>
                      <w:rFonts w:ascii="Arial" w:hAnsi="Arial" w:cs="Arial"/>
                      <w:lang w:val="en-US"/>
                    </w:rPr>
                    <w:t xml:space="preserve"> 40</w:t>
                  </w:r>
                </w:p>
              </w:tc>
              <w:tc>
                <w:tcPr>
                  <w:tcW w:w="660" w:type="pct"/>
                  <w:tcBorders>
                    <w:left w:val="single" w:sz="1" w:space="0" w:color="000000"/>
                    <w:bottom w:val="single" w:sz="1" w:space="0" w:color="000000"/>
                  </w:tcBorders>
                  <w:shd w:val="clear" w:color="auto" w:fill="auto"/>
                </w:tcPr>
                <w:p w14:paraId="286A7AEC"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 1989</w:t>
                  </w:r>
                </w:p>
              </w:tc>
              <w:tc>
                <w:tcPr>
                  <w:tcW w:w="412" w:type="pct"/>
                  <w:tcBorders>
                    <w:left w:val="single" w:sz="1" w:space="0" w:color="000000"/>
                    <w:bottom w:val="single" w:sz="1" w:space="0" w:color="000000"/>
                    <w:right w:val="single" w:sz="1" w:space="0" w:color="000000"/>
                  </w:tcBorders>
                  <w:shd w:val="clear" w:color="auto" w:fill="auto"/>
                </w:tcPr>
                <w:p w14:paraId="17FA71AD" w14:textId="77777777" w:rsidR="004D2C86" w:rsidRPr="008D07D1" w:rsidRDefault="004D2C86" w:rsidP="00276466">
                  <w:pPr>
                    <w:pStyle w:val="Contenudetableau"/>
                    <w:jc w:val="both"/>
                    <w:rPr>
                      <w:rFonts w:ascii="Arial" w:hAnsi="Arial" w:cs="Arial"/>
                      <w:lang w:val="en-US"/>
                    </w:rPr>
                  </w:pPr>
                  <w:proofErr w:type="spellStart"/>
                  <w:r w:rsidRPr="008D07D1">
                    <w:rPr>
                      <w:rFonts w:ascii="Arial" w:hAnsi="Arial" w:cs="Arial"/>
                      <w:lang w:val="en-US"/>
                    </w:rPr>
                    <w:t>mètre</w:t>
                  </w:r>
                  <w:proofErr w:type="spellEnd"/>
                </w:p>
              </w:tc>
              <w:tc>
                <w:tcPr>
                  <w:tcW w:w="825" w:type="pct"/>
                  <w:tcBorders>
                    <w:left w:val="single" w:sz="1" w:space="0" w:color="000000"/>
                    <w:bottom w:val="single" w:sz="1" w:space="0" w:color="000000"/>
                    <w:right w:val="single" w:sz="1" w:space="0" w:color="000000"/>
                  </w:tcBorders>
                </w:tcPr>
                <w:p w14:paraId="7DE7A753"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EPSG : 2975</w:t>
                  </w:r>
                </w:p>
                <w:p w14:paraId="3B0B252C"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IGNF : RGR92UTM40S</w:t>
                  </w:r>
                </w:p>
              </w:tc>
            </w:tr>
            <w:tr w:rsidR="004D2C86" w:rsidRPr="008D07D1" w14:paraId="4B947C58" w14:textId="77777777" w:rsidTr="00A76F70">
              <w:tc>
                <w:tcPr>
                  <w:tcW w:w="791" w:type="pct"/>
                  <w:tcBorders>
                    <w:left w:val="single" w:sz="1" w:space="0" w:color="000000"/>
                    <w:bottom w:val="single" w:sz="1" w:space="0" w:color="000000"/>
                  </w:tcBorders>
                  <w:shd w:val="clear" w:color="auto" w:fill="auto"/>
                </w:tcPr>
                <w:p w14:paraId="02B225BF"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Mayotte</w:t>
                  </w:r>
                </w:p>
              </w:tc>
              <w:tc>
                <w:tcPr>
                  <w:tcW w:w="660" w:type="pct"/>
                  <w:tcBorders>
                    <w:left w:val="single" w:sz="1" w:space="0" w:color="000000"/>
                    <w:bottom w:val="single" w:sz="1" w:space="0" w:color="000000"/>
                  </w:tcBorders>
                  <w:shd w:val="clear" w:color="auto" w:fill="auto"/>
                </w:tcPr>
                <w:p w14:paraId="075EBABA"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RGM04 (compatible WGS84)</w:t>
                  </w:r>
                </w:p>
              </w:tc>
              <w:tc>
                <w:tcPr>
                  <w:tcW w:w="992" w:type="pct"/>
                  <w:tcBorders>
                    <w:left w:val="single" w:sz="1" w:space="0" w:color="000000"/>
                    <w:bottom w:val="single" w:sz="1" w:space="0" w:color="000000"/>
                  </w:tcBorders>
                  <w:shd w:val="clear" w:color="auto" w:fill="auto"/>
                </w:tcPr>
                <w:p w14:paraId="582E16BC"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IAG GRS 1980</w:t>
                  </w:r>
                </w:p>
              </w:tc>
              <w:tc>
                <w:tcPr>
                  <w:tcW w:w="660" w:type="pct"/>
                  <w:tcBorders>
                    <w:left w:val="single" w:sz="1" w:space="0" w:color="000000"/>
                    <w:bottom w:val="single" w:sz="1" w:space="0" w:color="000000"/>
                  </w:tcBorders>
                  <w:shd w:val="clear" w:color="auto" w:fill="auto"/>
                </w:tcPr>
                <w:p w14:paraId="7B2B1EB9"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 xml:space="preserve">UTM Sud </w:t>
                  </w:r>
                  <w:proofErr w:type="spellStart"/>
                  <w:r w:rsidRPr="008D07D1">
                    <w:rPr>
                      <w:rFonts w:ascii="Arial" w:hAnsi="Arial" w:cs="Arial"/>
                      <w:lang w:val="en-US"/>
                    </w:rPr>
                    <w:t>fuseau</w:t>
                  </w:r>
                  <w:proofErr w:type="spellEnd"/>
                  <w:r w:rsidRPr="008D07D1">
                    <w:rPr>
                      <w:rFonts w:ascii="Arial" w:hAnsi="Arial" w:cs="Arial"/>
                      <w:lang w:val="en-US"/>
                    </w:rPr>
                    <w:t xml:space="preserve"> 38</w:t>
                  </w:r>
                </w:p>
              </w:tc>
              <w:tc>
                <w:tcPr>
                  <w:tcW w:w="660" w:type="pct"/>
                  <w:tcBorders>
                    <w:left w:val="single" w:sz="1" w:space="0" w:color="000000"/>
                    <w:bottom w:val="single" w:sz="1" w:space="0" w:color="000000"/>
                  </w:tcBorders>
                  <w:shd w:val="clear" w:color="auto" w:fill="auto"/>
                </w:tcPr>
                <w:p w14:paraId="40469A77"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SHOM 1953</w:t>
                  </w:r>
                </w:p>
              </w:tc>
              <w:tc>
                <w:tcPr>
                  <w:tcW w:w="412" w:type="pct"/>
                  <w:tcBorders>
                    <w:left w:val="single" w:sz="1" w:space="0" w:color="000000"/>
                    <w:bottom w:val="single" w:sz="1" w:space="0" w:color="000000"/>
                    <w:right w:val="single" w:sz="1" w:space="0" w:color="000000"/>
                  </w:tcBorders>
                  <w:shd w:val="clear" w:color="auto" w:fill="auto"/>
                </w:tcPr>
                <w:p w14:paraId="6FA0996D" w14:textId="77777777" w:rsidR="004D2C86" w:rsidRPr="008D07D1" w:rsidRDefault="004D2C86" w:rsidP="00276466">
                  <w:pPr>
                    <w:pStyle w:val="Contenudetableau"/>
                    <w:jc w:val="both"/>
                    <w:rPr>
                      <w:rFonts w:ascii="Arial" w:hAnsi="Arial" w:cs="Arial"/>
                      <w:lang w:val="en-US"/>
                    </w:rPr>
                  </w:pPr>
                  <w:proofErr w:type="spellStart"/>
                  <w:r w:rsidRPr="008D07D1">
                    <w:rPr>
                      <w:rFonts w:ascii="Arial" w:hAnsi="Arial" w:cs="Arial"/>
                      <w:lang w:val="en-US"/>
                    </w:rPr>
                    <w:t>mètre</w:t>
                  </w:r>
                  <w:proofErr w:type="spellEnd"/>
                </w:p>
              </w:tc>
              <w:tc>
                <w:tcPr>
                  <w:tcW w:w="825" w:type="pct"/>
                  <w:tcBorders>
                    <w:left w:val="single" w:sz="1" w:space="0" w:color="000000"/>
                    <w:bottom w:val="single" w:sz="1" w:space="0" w:color="000000"/>
                    <w:right w:val="single" w:sz="1" w:space="0" w:color="000000"/>
                  </w:tcBorders>
                </w:tcPr>
                <w:p w14:paraId="7F2ACE66"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EPSG : 4471</w:t>
                  </w:r>
                </w:p>
                <w:p w14:paraId="283D1D29" w14:textId="77777777" w:rsidR="004D2C86" w:rsidRPr="008D07D1" w:rsidRDefault="004D2C86" w:rsidP="00276466">
                  <w:pPr>
                    <w:pStyle w:val="Contenudetableau"/>
                    <w:jc w:val="both"/>
                    <w:rPr>
                      <w:rFonts w:ascii="Arial" w:hAnsi="Arial" w:cs="Arial"/>
                      <w:lang w:val="en-US"/>
                    </w:rPr>
                  </w:pPr>
                  <w:r w:rsidRPr="008D07D1">
                    <w:rPr>
                      <w:rFonts w:ascii="Arial" w:hAnsi="Arial" w:cs="Arial"/>
                      <w:lang w:val="en-US"/>
                    </w:rPr>
                    <w:t>IGNF : RGM04UTM38S</w:t>
                  </w:r>
                </w:p>
              </w:tc>
            </w:tr>
          </w:tbl>
          <w:p w14:paraId="1A731CA1" w14:textId="77777777" w:rsidR="004D2C86" w:rsidRPr="008D07D1" w:rsidRDefault="004D2C86" w:rsidP="00276466">
            <w:pPr>
              <w:pStyle w:val="Contenudetableau"/>
              <w:jc w:val="both"/>
              <w:rPr>
                <w:rFonts w:ascii="Arial" w:hAnsi="Arial" w:cs="Arial"/>
                <w:lang w:val="en-US"/>
              </w:rPr>
            </w:pPr>
          </w:p>
        </w:tc>
      </w:tr>
    </w:tbl>
    <w:p w14:paraId="6ACDD75A" w14:textId="26A1D146" w:rsidR="004D2C86" w:rsidRDefault="004D2C86" w:rsidP="00276466">
      <w:pPr>
        <w:pStyle w:val="Corpsdetexte"/>
        <w:jc w:val="both"/>
        <w:rPr>
          <w:rFonts w:ascii="Arial" w:hAnsi="Arial" w:cs="Arial"/>
        </w:rPr>
      </w:pPr>
    </w:p>
    <w:p w14:paraId="28E640F9" w14:textId="2457626E" w:rsidR="00FD2ECE" w:rsidRDefault="00FD2ECE" w:rsidP="00276466">
      <w:pPr>
        <w:pStyle w:val="Corpsdetexte"/>
        <w:jc w:val="both"/>
        <w:rPr>
          <w:rFonts w:ascii="Arial" w:hAnsi="Arial" w:cs="Arial"/>
        </w:rPr>
      </w:pPr>
    </w:p>
    <w:p w14:paraId="4767E4DC" w14:textId="4EFE5513" w:rsidR="00FD2ECE" w:rsidRDefault="00FD2ECE" w:rsidP="00276466">
      <w:pPr>
        <w:pStyle w:val="Corpsdetexte"/>
        <w:jc w:val="both"/>
        <w:rPr>
          <w:rFonts w:ascii="Arial" w:hAnsi="Arial" w:cs="Arial"/>
        </w:rPr>
      </w:pPr>
    </w:p>
    <w:p w14:paraId="0E129C10" w14:textId="77777777" w:rsidR="00FD2ECE" w:rsidRPr="008D07D1" w:rsidRDefault="00FD2ECE" w:rsidP="00276466">
      <w:pPr>
        <w:pStyle w:val="Corpsdetexte"/>
        <w:jc w:val="both"/>
        <w:rPr>
          <w:rFonts w:ascii="Arial" w:hAnsi="Arial" w:cs="Arial"/>
        </w:rPr>
      </w:pPr>
    </w:p>
    <w:p w14:paraId="740D42AE" w14:textId="1C61B0F1" w:rsidR="004D2C86" w:rsidRPr="008D07D1" w:rsidRDefault="004D2C86" w:rsidP="00276466">
      <w:pPr>
        <w:pStyle w:val="Titre2"/>
        <w:numPr>
          <w:ilvl w:val="1"/>
          <w:numId w:val="29"/>
        </w:numPr>
        <w:jc w:val="both"/>
        <w:rPr>
          <w:rFonts w:ascii="Arial" w:hAnsi="Arial"/>
        </w:rPr>
      </w:pPr>
      <w:bookmarkStart w:id="305" w:name="_Toc174032995"/>
      <w:r w:rsidRPr="008D07D1">
        <w:rPr>
          <w:rFonts w:ascii="Arial" w:hAnsi="Arial"/>
        </w:rPr>
        <w:t>Système de référence temporel</w:t>
      </w:r>
      <w:bookmarkEnd w:id="305"/>
    </w:p>
    <w:p w14:paraId="3BC3F656" w14:textId="77777777" w:rsidR="004D2C86" w:rsidRPr="008D07D1" w:rsidRDefault="004D2C86" w:rsidP="00276466">
      <w:pPr>
        <w:pStyle w:val="Corpsdetexte"/>
        <w:jc w:val="both"/>
        <w:rPr>
          <w:rFonts w:ascii="Arial" w:hAnsi="Arial" w:cs="Arial"/>
        </w:rPr>
      </w:pPr>
      <w:r w:rsidRPr="008D07D1">
        <w:rPr>
          <w:rFonts w:ascii="Arial" w:hAnsi="Arial" w:cs="Arial"/>
        </w:rPr>
        <w:t>Le système de référence temporel est le calendrier grégorien. Les valeurs de temps sont référencées par rapport au temps local exprimé dans le système de temps heure locale.</w:t>
      </w:r>
    </w:p>
    <w:p w14:paraId="67CE1516" w14:textId="77777777" w:rsidR="004D2C86" w:rsidRPr="008D07D1" w:rsidRDefault="004D2C86" w:rsidP="00276466">
      <w:pPr>
        <w:pStyle w:val="Corpsdetexte"/>
        <w:jc w:val="both"/>
        <w:rPr>
          <w:rFonts w:ascii="Arial" w:hAnsi="Arial" w:cs="Arial"/>
        </w:rPr>
      </w:pPr>
      <w:r w:rsidRPr="008D07D1">
        <w:rPr>
          <w:rFonts w:ascii="Arial" w:hAnsi="Arial" w:cs="Arial"/>
        </w:rPr>
        <w:t xml:space="preserve">Unités de mesures : Cf. système international de mesure </w:t>
      </w:r>
    </w:p>
    <w:p w14:paraId="6B622321" w14:textId="680BD0A5" w:rsidR="004D2C86" w:rsidRPr="008D07D1" w:rsidRDefault="004D2C86" w:rsidP="00276466">
      <w:pPr>
        <w:pStyle w:val="Corpsdetexte"/>
        <w:jc w:val="both"/>
        <w:rPr>
          <w:rFonts w:ascii="Arial" w:hAnsi="Arial" w:cs="Arial"/>
        </w:rPr>
      </w:pPr>
      <w:r w:rsidRPr="008D07D1">
        <w:rPr>
          <w:rFonts w:ascii="Arial" w:hAnsi="Arial" w:cs="Arial"/>
        </w:rPr>
        <w:t>L’expression des dates, heures, minutes et secondes suit le formalisme de la norme ISO 8601.</w:t>
      </w:r>
    </w:p>
    <w:p w14:paraId="24D3C85E" w14:textId="56278DC9" w:rsidR="007A79F1" w:rsidRPr="008D07D1" w:rsidRDefault="003D31D5" w:rsidP="00276466">
      <w:pPr>
        <w:pStyle w:val="Titre1"/>
        <w:numPr>
          <w:ilvl w:val="0"/>
          <w:numId w:val="29"/>
        </w:numPr>
        <w:jc w:val="both"/>
        <w:rPr>
          <w:rFonts w:ascii="Arial" w:hAnsi="Arial"/>
        </w:rPr>
      </w:pPr>
      <w:bookmarkStart w:id="306" w:name="_Ref174026748"/>
      <w:bookmarkStart w:id="307" w:name="_Toc174032996"/>
      <w:r w:rsidRPr="008D07D1">
        <w:rPr>
          <w:rFonts w:ascii="Arial" w:hAnsi="Arial"/>
        </w:rPr>
        <w:t>Qualité</w:t>
      </w:r>
      <w:bookmarkEnd w:id="306"/>
      <w:bookmarkEnd w:id="307"/>
    </w:p>
    <w:p w14:paraId="46772AF7" w14:textId="7E62D15B" w:rsidR="003D31D5" w:rsidRPr="008D07D1" w:rsidRDefault="003D31D5" w:rsidP="00276466">
      <w:pPr>
        <w:pStyle w:val="Titre2"/>
        <w:numPr>
          <w:ilvl w:val="1"/>
          <w:numId w:val="29"/>
        </w:numPr>
        <w:jc w:val="both"/>
        <w:rPr>
          <w:rFonts w:ascii="Arial" w:hAnsi="Arial"/>
        </w:rPr>
      </w:pPr>
      <w:bookmarkStart w:id="308" w:name="_Toc174032997"/>
      <w:r w:rsidRPr="008D07D1">
        <w:rPr>
          <w:rFonts w:ascii="Arial" w:hAnsi="Arial"/>
          <w:kern w:val="0"/>
          <w:szCs w:val="32"/>
        </w:rPr>
        <w:t>Exhaustivité</w:t>
      </w:r>
      <w:bookmarkEnd w:id="308"/>
    </w:p>
    <w:p w14:paraId="434C278B" w14:textId="43AFF910" w:rsidR="003A2F5F" w:rsidRPr="008D07D1" w:rsidRDefault="003D31D5" w:rsidP="00276466">
      <w:pPr>
        <w:pStyle w:val="Corpsdetexte2"/>
      </w:pPr>
      <w:r w:rsidRPr="008D07D1">
        <w:t>Le règlement au format défini par ce standard doit contenir l’intégralité du règlement d’urbanisme</w:t>
      </w:r>
      <w:r w:rsidRPr="008D07D1">
        <w:t>.</w:t>
      </w:r>
    </w:p>
    <w:p w14:paraId="50F2A7C3" w14:textId="081AD296" w:rsidR="003D31D5" w:rsidRPr="008D07D1" w:rsidRDefault="003D31D5" w:rsidP="00276466">
      <w:pPr>
        <w:pStyle w:val="Corpsdetexte2"/>
      </w:pPr>
    </w:p>
    <w:p w14:paraId="1BD188B3" w14:textId="50E2B27F" w:rsidR="003D31D5" w:rsidRPr="008D07D1" w:rsidRDefault="003D31D5" w:rsidP="00276466">
      <w:pPr>
        <w:pStyle w:val="Titre2"/>
        <w:numPr>
          <w:ilvl w:val="1"/>
          <w:numId w:val="29"/>
        </w:numPr>
        <w:jc w:val="both"/>
        <w:rPr>
          <w:rFonts w:ascii="Arial" w:hAnsi="Arial"/>
        </w:rPr>
      </w:pPr>
      <w:bookmarkStart w:id="309" w:name="_Toc174032998"/>
      <w:r w:rsidRPr="008D07D1">
        <w:rPr>
          <w:rFonts w:ascii="Arial" w:hAnsi="Arial"/>
        </w:rPr>
        <w:t>Précision sémantique</w:t>
      </w:r>
      <w:bookmarkEnd w:id="309"/>
    </w:p>
    <w:p w14:paraId="50760521" w14:textId="77777777" w:rsidR="003D31D5" w:rsidRPr="008D07D1" w:rsidRDefault="003D31D5" w:rsidP="00276466">
      <w:pPr>
        <w:pStyle w:val="Corpsdetexte2"/>
      </w:pPr>
      <w:r w:rsidRPr="008D07D1">
        <w:t>Il ne doit y avoir aucune différence de contenu entre le règlement extrait au format XML et le</w:t>
      </w:r>
    </w:p>
    <w:p w14:paraId="5AAFB57A" w14:textId="7E78F05C" w:rsidR="003D31D5" w:rsidRPr="008D07D1" w:rsidRDefault="003D31D5" w:rsidP="00276466">
      <w:pPr>
        <w:pStyle w:val="Corpsdetexte2"/>
      </w:pPr>
      <w:r w:rsidRPr="008D07D1">
        <w:t>règlement officiel du document d’urbanisme.</w:t>
      </w:r>
    </w:p>
    <w:p w14:paraId="00A9FDD3" w14:textId="77777777" w:rsidR="003D31D5" w:rsidRPr="008D07D1" w:rsidRDefault="003D31D5" w:rsidP="00276466">
      <w:pPr>
        <w:pStyle w:val="Corpsdetexte2"/>
      </w:pPr>
    </w:p>
    <w:p w14:paraId="21D1F824" w14:textId="147B39A2" w:rsidR="003D31D5" w:rsidRPr="008D07D1" w:rsidRDefault="003D31D5" w:rsidP="00276466">
      <w:pPr>
        <w:pStyle w:val="Corpsdetexte2"/>
      </w:pPr>
      <w:r w:rsidRPr="008D07D1">
        <w:t>Les deux règles suivantes s’appliquent :</w:t>
      </w:r>
    </w:p>
    <w:p w14:paraId="565EB53F" w14:textId="77777777" w:rsidR="003D31D5" w:rsidRPr="008D07D1" w:rsidRDefault="003D31D5" w:rsidP="00276466">
      <w:pPr>
        <w:pStyle w:val="Corpsdetexte2"/>
      </w:pPr>
    </w:p>
    <w:p w14:paraId="0F29495C" w14:textId="77777777" w:rsidR="003D31D5" w:rsidRPr="008D07D1" w:rsidRDefault="003D31D5" w:rsidP="00276466">
      <w:pPr>
        <w:pStyle w:val="Corpsdetexte2"/>
      </w:pPr>
      <w:r w:rsidRPr="008D07D1">
        <w:t>• Le texte du règlement au format XML doit être identique au texte du règlement officiel</w:t>
      </w:r>
    </w:p>
    <w:p w14:paraId="3DEFFE74" w14:textId="0A5C1C7A" w:rsidR="003D31D5" w:rsidRPr="008D07D1" w:rsidRDefault="003D31D5" w:rsidP="00276466">
      <w:pPr>
        <w:pStyle w:val="Corpsdetexte2"/>
      </w:pPr>
      <w:r w:rsidRPr="008D07D1">
        <w:t>(certains éléments purement illustratifs peuvent être omis).</w:t>
      </w:r>
    </w:p>
    <w:p w14:paraId="0ABD2361" w14:textId="77777777" w:rsidR="003D31D5" w:rsidRPr="008D07D1" w:rsidRDefault="003D31D5" w:rsidP="00276466">
      <w:pPr>
        <w:pStyle w:val="Corpsdetexte2"/>
      </w:pPr>
    </w:p>
    <w:p w14:paraId="3B7F63F1" w14:textId="77777777" w:rsidR="003D31D5" w:rsidRPr="008D07D1" w:rsidRDefault="003D31D5" w:rsidP="00276466">
      <w:pPr>
        <w:pStyle w:val="Corpsdetexte2"/>
      </w:pPr>
      <w:r w:rsidRPr="008D07D1">
        <w:t xml:space="preserve">• Tous les attributs XML renseignés doivent être corrects. </w:t>
      </w:r>
    </w:p>
    <w:p w14:paraId="44DBC284" w14:textId="77777777" w:rsidR="004D597C" w:rsidRPr="008D07D1" w:rsidRDefault="004D597C" w:rsidP="00276466">
      <w:pPr>
        <w:widowControl/>
        <w:suppressAutoHyphens w:val="0"/>
        <w:autoSpaceDE w:val="0"/>
        <w:autoSpaceDN w:val="0"/>
        <w:adjustRightInd w:val="0"/>
        <w:jc w:val="both"/>
        <w:rPr>
          <w:rFonts w:ascii="Arial" w:hAnsi="Arial" w:cs="Arial"/>
          <w:b/>
          <w:bCs/>
          <w:color w:val="4F6228" w:themeColor="accent3" w:themeShade="80"/>
          <w:kern w:val="0"/>
          <w:szCs w:val="22"/>
        </w:rPr>
      </w:pPr>
    </w:p>
    <w:p w14:paraId="19EBE401" w14:textId="516D00DF" w:rsidR="00F25309" w:rsidRPr="008D07D1" w:rsidRDefault="00F25309"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La précision sémantique est la conformité des valeurs des attributs et des relations</w:t>
      </w:r>
      <w:r w:rsidR="004D597C" w:rsidRPr="008D07D1">
        <w:rPr>
          <w:rFonts w:ascii="Arial" w:hAnsi="Arial" w:cs="Arial"/>
          <w:color w:val="000000"/>
          <w:kern w:val="0"/>
          <w:szCs w:val="22"/>
        </w:rPr>
        <w:t xml:space="preserve"> </w:t>
      </w:r>
      <w:r w:rsidRPr="008D07D1">
        <w:rPr>
          <w:rFonts w:ascii="Arial" w:hAnsi="Arial" w:cs="Arial"/>
          <w:color w:val="000000"/>
          <w:kern w:val="0"/>
          <w:szCs w:val="22"/>
        </w:rPr>
        <w:t>entre les objets.</w:t>
      </w:r>
    </w:p>
    <w:p w14:paraId="0996BEA0" w14:textId="3DC20949" w:rsidR="00F25309" w:rsidRPr="008D07D1" w:rsidRDefault="00F25309"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Les critères suivants devront être respectés :</w:t>
      </w:r>
    </w:p>
    <w:p w14:paraId="57EB0C5C" w14:textId="77777777" w:rsidR="004D597C" w:rsidRPr="008D07D1" w:rsidRDefault="004D597C" w:rsidP="00276466">
      <w:pPr>
        <w:widowControl/>
        <w:suppressAutoHyphens w:val="0"/>
        <w:autoSpaceDE w:val="0"/>
        <w:autoSpaceDN w:val="0"/>
        <w:adjustRightInd w:val="0"/>
        <w:jc w:val="both"/>
        <w:rPr>
          <w:rFonts w:ascii="Arial" w:hAnsi="Arial" w:cs="Arial"/>
          <w:color w:val="000000"/>
          <w:kern w:val="0"/>
          <w:szCs w:val="22"/>
        </w:rPr>
      </w:pPr>
    </w:p>
    <w:p w14:paraId="7F806D30" w14:textId="26ABE05D" w:rsidR="00F25309" w:rsidRPr="008D07D1" w:rsidRDefault="00F25309"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 numérisation exacte des attributs d’objets tels qu'ils apparaissent dans le</w:t>
      </w:r>
      <w:r w:rsidR="004D597C" w:rsidRPr="008D07D1">
        <w:rPr>
          <w:rFonts w:ascii="Arial" w:hAnsi="Arial" w:cs="Arial"/>
          <w:color w:val="000000"/>
          <w:kern w:val="0"/>
          <w:szCs w:val="22"/>
        </w:rPr>
        <w:t xml:space="preserve"> </w:t>
      </w:r>
      <w:r w:rsidRPr="008D07D1">
        <w:rPr>
          <w:rFonts w:ascii="Arial" w:hAnsi="Arial" w:cs="Arial"/>
          <w:color w:val="000000"/>
          <w:kern w:val="0"/>
          <w:szCs w:val="22"/>
        </w:rPr>
        <w:t>document opposable. Aucune interprétation ne doit être faite.</w:t>
      </w:r>
    </w:p>
    <w:p w14:paraId="2ACB15FF" w14:textId="77777777" w:rsidR="004D597C" w:rsidRPr="008D07D1" w:rsidRDefault="004D597C" w:rsidP="00276466">
      <w:pPr>
        <w:widowControl/>
        <w:suppressAutoHyphens w:val="0"/>
        <w:autoSpaceDE w:val="0"/>
        <w:autoSpaceDN w:val="0"/>
        <w:adjustRightInd w:val="0"/>
        <w:jc w:val="both"/>
        <w:rPr>
          <w:rFonts w:ascii="Arial" w:hAnsi="Arial" w:cs="Arial"/>
          <w:color w:val="000000"/>
          <w:kern w:val="0"/>
          <w:szCs w:val="22"/>
        </w:rPr>
      </w:pPr>
    </w:p>
    <w:p w14:paraId="7CE9C64A" w14:textId="4C1792AE" w:rsidR="00F25309" w:rsidRPr="008D07D1" w:rsidRDefault="00F25309"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 pas de confusion dans le contenu des attributs des objets.</w:t>
      </w:r>
    </w:p>
    <w:p w14:paraId="3F62FC25" w14:textId="77777777" w:rsidR="004D597C" w:rsidRPr="008D07D1" w:rsidRDefault="004D597C" w:rsidP="00276466">
      <w:pPr>
        <w:widowControl/>
        <w:suppressAutoHyphens w:val="0"/>
        <w:autoSpaceDE w:val="0"/>
        <w:autoSpaceDN w:val="0"/>
        <w:adjustRightInd w:val="0"/>
        <w:jc w:val="both"/>
        <w:rPr>
          <w:rFonts w:ascii="Arial" w:hAnsi="Arial" w:cs="Arial"/>
          <w:color w:val="000000"/>
          <w:kern w:val="0"/>
          <w:szCs w:val="22"/>
        </w:rPr>
      </w:pPr>
    </w:p>
    <w:p w14:paraId="6C6A9DED" w14:textId="001A84A5" w:rsidR="00F25309" w:rsidRPr="008D07D1" w:rsidRDefault="00F25309"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 toutes les classes et attributs doivent être présents et dûment remplis avec</w:t>
      </w:r>
      <w:r w:rsidR="004D597C" w:rsidRPr="008D07D1">
        <w:rPr>
          <w:rFonts w:ascii="Arial" w:hAnsi="Arial" w:cs="Arial"/>
          <w:color w:val="000000"/>
          <w:kern w:val="0"/>
          <w:szCs w:val="22"/>
        </w:rPr>
        <w:t xml:space="preserve"> </w:t>
      </w:r>
      <w:r w:rsidRPr="008D07D1">
        <w:rPr>
          <w:rFonts w:ascii="Arial" w:hAnsi="Arial" w:cs="Arial"/>
          <w:color w:val="000000"/>
          <w:kern w:val="0"/>
          <w:szCs w:val="22"/>
        </w:rPr>
        <w:t>les valeurs exactes du document opposable.</w:t>
      </w:r>
    </w:p>
    <w:p w14:paraId="7449631A" w14:textId="3E6BDA1A" w:rsidR="004F7564" w:rsidRPr="008D07D1" w:rsidRDefault="004F7564" w:rsidP="00276466">
      <w:pPr>
        <w:widowControl/>
        <w:suppressAutoHyphens w:val="0"/>
        <w:autoSpaceDE w:val="0"/>
        <w:autoSpaceDN w:val="0"/>
        <w:adjustRightInd w:val="0"/>
        <w:jc w:val="both"/>
        <w:rPr>
          <w:rFonts w:ascii="Arial" w:hAnsi="Arial" w:cs="Arial"/>
          <w:color w:val="000000"/>
          <w:kern w:val="0"/>
          <w:szCs w:val="22"/>
        </w:rPr>
      </w:pPr>
    </w:p>
    <w:p w14:paraId="2CC8BF3C" w14:textId="0A691AA5" w:rsidR="004F7564" w:rsidRPr="008D07D1" w:rsidRDefault="004F7564" w:rsidP="00276466">
      <w:pPr>
        <w:pStyle w:val="Titre2"/>
        <w:numPr>
          <w:ilvl w:val="1"/>
          <w:numId w:val="29"/>
        </w:numPr>
        <w:jc w:val="both"/>
        <w:rPr>
          <w:rFonts w:ascii="Arial" w:hAnsi="Arial"/>
        </w:rPr>
      </w:pPr>
      <w:bookmarkStart w:id="310" w:name="_Toc174032999"/>
      <w:r w:rsidRPr="008D07D1">
        <w:rPr>
          <w:rFonts w:ascii="Arial" w:hAnsi="Arial"/>
        </w:rPr>
        <w:t>Règles d'organisation et de codification</w:t>
      </w:r>
      <w:bookmarkEnd w:id="310"/>
    </w:p>
    <w:p w14:paraId="6D58B80F" w14:textId="7F99F8B4" w:rsidR="004F7564" w:rsidRPr="008D07D1" w:rsidRDefault="004F7564" w:rsidP="00276466">
      <w:pPr>
        <w:widowControl/>
        <w:suppressAutoHyphens w:val="0"/>
        <w:autoSpaceDE w:val="0"/>
        <w:autoSpaceDN w:val="0"/>
        <w:adjustRightInd w:val="0"/>
        <w:jc w:val="both"/>
        <w:rPr>
          <w:rFonts w:ascii="Arial" w:hAnsi="Arial" w:cs="Arial"/>
          <w:b/>
          <w:bCs/>
          <w:color w:val="4F6228" w:themeColor="accent3" w:themeShade="80"/>
          <w:kern w:val="0"/>
          <w:szCs w:val="22"/>
        </w:rPr>
      </w:pPr>
      <w:r w:rsidRPr="008D07D1">
        <w:rPr>
          <w:rFonts w:ascii="Arial" w:hAnsi="Arial" w:cs="Arial"/>
          <w:b/>
          <w:bCs/>
          <w:color w:val="4F6228" w:themeColor="accent3" w:themeShade="80"/>
          <w:kern w:val="0"/>
          <w:szCs w:val="22"/>
        </w:rPr>
        <w:t xml:space="preserve">Système d'encodage des caractères : </w:t>
      </w:r>
    </w:p>
    <w:p w14:paraId="50E708E7" w14:textId="77777777" w:rsidR="004F7564" w:rsidRPr="008D07D1" w:rsidRDefault="004F7564" w:rsidP="00276466">
      <w:pPr>
        <w:widowControl/>
        <w:suppressAutoHyphens w:val="0"/>
        <w:autoSpaceDE w:val="0"/>
        <w:autoSpaceDN w:val="0"/>
        <w:adjustRightInd w:val="0"/>
        <w:jc w:val="both"/>
        <w:rPr>
          <w:rFonts w:ascii="Arial" w:hAnsi="Arial" w:cs="Arial"/>
          <w:b/>
          <w:bCs/>
          <w:color w:val="4F6228" w:themeColor="accent3" w:themeShade="80"/>
          <w:kern w:val="0"/>
          <w:szCs w:val="22"/>
        </w:rPr>
      </w:pPr>
    </w:p>
    <w:p w14:paraId="46804E8D" w14:textId="13C179C6" w:rsidR="004F7564" w:rsidRPr="008D07D1" w:rsidRDefault="004F7564"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Le système d’encodage doit préférentiellement utiliser le jeu de caractères UTF-8, recommandé par le Référentiel Général d'Interopérabilité.</w:t>
      </w:r>
    </w:p>
    <w:p w14:paraId="34EEB2FF" w14:textId="41D40C67" w:rsidR="004F7564" w:rsidRPr="008D07D1" w:rsidRDefault="004F7564"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 xml:space="preserve">Afin d’éviter un mauvais affichage des caractères accentués et des caractères spéciaux, le Géoportail de l’urbanisme respecte l’encodage déclaré dans les métadonnées dans la rubrique « encodage » à l’intérieur de la balise « </w:t>
      </w:r>
      <w:proofErr w:type="spellStart"/>
      <w:r w:rsidRPr="008D07D1">
        <w:rPr>
          <w:rFonts w:ascii="Arial" w:hAnsi="Arial" w:cs="Arial"/>
          <w:color w:val="000000"/>
          <w:kern w:val="0"/>
          <w:szCs w:val="22"/>
        </w:rPr>
        <w:t>gmd:MD_CharacterSetCode</w:t>
      </w:r>
      <w:proofErr w:type="spellEnd"/>
      <w:r w:rsidRPr="008D07D1">
        <w:rPr>
          <w:rFonts w:ascii="Arial" w:hAnsi="Arial" w:cs="Arial"/>
          <w:color w:val="000000"/>
          <w:kern w:val="0"/>
          <w:szCs w:val="22"/>
        </w:rPr>
        <w:t xml:space="preserve"> » en respectant les valeurs définies dans la liste :</w:t>
      </w:r>
    </w:p>
    <w:p w14:paraId="27A34EB6" w14:textId="2DA0741F" w:rsidR="004F7564" w:rsidRPr="008D07D1" w:rsidRDefault="002577A4" w:rsidP="00276466">
      <w:pPr>
        <w:widowControl/>
        <w:suppressAutoHyphens w:val="0"/>
        <w:autoSpaceDE w:val="0"/>
        <w:autoSpaceDN w:val="0"/>
        <w:adjustRightInd w:val="0"/>
        <w:jc w:val="both"/>
        <w:rPr>
          <w:rFonts w:ascii="Arial" w:hAnsi="Arial" w:cs="Arial"/>
          <w:color w:val="000000"/>
          <w:kern w:val="0"/>
          <w:szCs w:val="22"/>
        </w:rPr>
      </w:pPr>
      <w:hyperlink r:id="rId42" w:history="1">
        <w:r w:rsidR="004F7564" w:rsidRPr="008D07D1">
          <w:rPr>
            <w:rStyle w:val="Lienhypertexte"/>
            <w:rFonts w:ascii="Arial" w:hAnsi="Arial" w:cs="Arial"/>
            <w:kern w:val="0"/>
            <w:szCs w:val="22"/>
          </w:rPr>
          <w:t>http://standards.iso.org/ittf/PubliclyAvailableStandards/ISO_19139_Schemas/resources/codelist/gmxCodelists.xml</w:t>
        </w:r>
      </w:hyperlink>
    </w:p>
    <w:p w14:paraId="1144D4B6" w14:textId="77777777" w:rsidR="004F7564" w:rsidRPr="008D07D1" w:rsidRDefault="004F7564" w:rsidP="00276466">
      <w:pPr>
        <w:widowControl/>
        <w:suppressAutoHyphens w:val="0"/>
        <w:autoSpaceDE w:val="0"/>
        <w:autoSpaceDN w:val="0"/>
        <w:adjustRightInd w:val="0"/>
        <w:jc w:val="both"/>
        <w:rPr>
          <w:rFonts w:ascii="Arial" w:hAnsi="Arial" w:cs="Arial"/>
          <w:color w:val="000000"/>
          <w:kern w:val="0"/>
          <w:szCs w:val="22"/>
        </w:rPr>
      </w:pPr>
    </w:p>
    <w:p w14:paraId="4A9AE273" w14:textId="257CD78A" w:rsidR="004F7564" w:rsidRPr="008D07D1" w:rsidRDefault="004F7564"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S'il n'est pas déclaré dans les métadonnées, l’encodage par défaut est UTF-8.</w:t>
      </w:r>
    </w:p>
    <w:p w14:paraId="41659B54" w14:textId="3A9ACCC2" w:rsidR="004F7564" w:rsidRPr="008D07D1" w:rsidRDefault="004F7564" w:rsidP="00276466">
      <w:pPr>
        <w:widowControl/>
        <w:suppressAutoHyphens w:val="0"/>
        <w:autoSpaceDE w:val="0"/>
        <w:autoSpaceDN w:val="0"/>
        <w:adjustRightInd w:val="0"/>
        <w:jc w:val="both"/>
        <w:rPr>
          <w:rFonts w:ascii="Arial" w:hAnsi="Arial" w:cs="Arial"/>
          <w:color w:val="000000"/>
          <w:kern w:val="0"/>
          <w:szCs w:val="22"/>
        </w:rPr>
      </w:pPr>
    </w:p>
    <w:p w14:paraId="1E116470" w14:textId="05FCE4E2" w:rsidR="006F1A7C" w:rsidRPr="008D07D1" w:rsidRDefault="006F1A7C" w:rsidP="00276466">
      <w:pPr>
        <w:pStyle w:val="Titre1"/>
        <w:numPr>
          <w:ilvl w:val="0"/>
          <w:numId w:val="29"/>
        </w:numPr>
        <w:jc w:val="both"/>
        <w:rPr>
          <w:rFonts w:ascii="Arial" w:hAnsi="Arial"/>
        </w:rPr>
      </w:pPr>
      <w:bookmarkStart w:id="311" w:name="_Ref174027065"/>
      <w:bookmarkStart w:id="312" w:name="_Toc174033000"/>
      <w:r w:rsidRPr="008D07D1">
        <w:rPr>
          <w:rFonts w:ascii="Arial" w:hAnsi="Arial"/>
        </w:rPr>
        <w:t>Métadonnées</w:t>
      </w:r>
      <w:bookmarkEnd w:id="311"/>
      <w:bookmarkEnd w:id="312"/>
    </w:p>
    <w:p w14:paraId="7A1E0B25" w14:textId="77777777" w:rsidR="003D31D5" w:rsidRPr="008D07D1" w:rsidRDefault="003D31D5" w:rsidP="00276466">
      <w:pPr>
        <w:widowControl/>
        <w:suppressAutoHyphens w:val="0"/>
        <w:autoSpaceDE w:val="0"/>
        <w:autoSpaceDN w:val="0"/>
        <w:adjustRightInd w:val="0"/>
        <w:jc w:val="both"/>
        <w:rPr>
          <w:rFonts w:ascii="Arial" w:hAnsi="Arial" w:cs="Arial"/>
          <w:color w:val="000000"/>
          <w:kern w:val="0"/>
          <w:szCs w:val="22"/>
        </w:rPr>
      </w:pPr>
    </w:p>
    <w:p w14:paraId="27F32A3F" w14:textId="3E2D7FBF" w:rsidR="003D31D5" w:rsidRPr="008D07D1" w:rsidRDefault="003D31D5"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Ce standard ne demande pas de créer de nouvelles métadonnées, mais s’intègre dans les</w:t>
      </w:r>
      <w:r w:rsidRPr="008D07D1">
        <w:rPr>
          <w:rFonts w:ascii="Arial" w:hAnsi="Arial" w:cs="Arial"/>
          <w:color w:val="000000"/>
          <w:kern w:val="0"/>
          <w:szCs w:val="22"/>
        </w:rPr>
        <w:t xml:space="preserve"> </w:t>
      </w:r>
      <w:r w:rsidRPr="008D07D1">
        <w:rPr>
          <w:rFonts w:ascii="Arial" w:hAnsi="Arial" w:cs="Arial"/>
          <w:color w:val="000000"/>
          <w:kern w:val="0"/>
          <w:szCs w:val="22"/>
        </w:rPr>
        <w:t>métadonnées de l’archive GPU défini dans le Standard CNIG PLU.</w:t>
      </w:r>
    </w:p>
    <w:p w14:paraId="728AA98F" w14:textId="77777777" w:rsidR="003D31D5" w:rsidRPr="008D07D1" w:rsidRDefault="003D31D5" w:rsidP="00276466">
      <w:pPr>
        <w:widowControl/>
        <w:suppressAutoHyphens w:val="0"/>
        <w:autoSpaceDE w:val="0"/>
        <w:autoSpaceDN w:val="0"/>
        <w:adjustRightInd w:val="0"/>
        <w:jc w:val="both"/>
        <w:rPr>
          <w:rFonts w:ascii="Arial" w:hAnsi="Arial" w:cs="Arial"/>
          <w:color w:val="000000"/>
          <w:kern w:val="0"/>
          <w:szCs w:val="22"/>
        </w:rPr>
      </w:pPr>
    </w:p>
    <w:p w14:paraId="36A88708" w14:textId="77777777" w:rsidR="003D31D5" w:rsidRPr="008D07D1" w:rsidRDefault="003D31D5"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Les éléments à renseigner sont identiques au Standard CNIG PLU, mais certains éléments sont à</w:t>
      </w:r>
    </w:p>
    <w:p w14:paraId="77A3DD64" w14:textId="42652AF3" w:rsidR="003D31D5" w:rsidRPr="008D07D1" w:rsidRDefault="003D31D5"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compléter par les consignes suivantes (qui s’ajoutent aux consignes définies dans le Guide de</w:t>
      </w:r>
      <w:r w:rsidRPr="008D07D1">
        <w:rPr>
          <w:rFonts w:ascii="Arial" w:hAnsi="Arial" w:cs="Arial"/>
          <w:color w:val="000000"/>
          <w:kern w:val="0"/>
          <w:szCs w:val="22"/>
        </w:rPr>
        <w:t xml:space="preserve"> </w:t>
      </w:r>
      <w:r w:rsidRPr="008D07D1">
        <w:rPr>
          <w:rFonts w:ascii="Arial" w:hAnsi="Arial" w:cs="Arial"/>
          <w:color w:val="000000"/>
          <w:kern w:val="0"/>
          <w:szCs w:val="22"/>
        </w:rPr>
        <w:t>saisie des métadonnées du CNIG) :</w:t>
      </w:r>
    </w:p>
    <w:p w14:paraId="666E9C35" w14:textId="77777777" w:rsidR="003D31D5" w:rsidRPr="008D07D1" w:rsidRDefault="003D31D5" w:rsidP="00276466">
      <w:pPr>
        <w:widowControl/>
        <w:suppressAutoHyphens w:val="0"/>
        <w:autoSpaceDE w:val="0"/>
        <w:autoSpaceDN w:val="0"/>
        <w:adjustRightInd w:val="0"/>
        <w:jc w:val="both"/>
        <w:rPr>
          <w:rFonts w:ascii="Arial" w:hAnsi="Arial" w:cs="Arial"/>
          <w:color w:val="000000"/>
          <w:kern w:val="0"/>
          <w:szCs w:val="22"/>
        </w:rPr>
      </w:pPr>
    </w:p>
    <w:p w14:paraId="652DDB99" w14:textId="64713798" w:rsidR="006F1A7C" w:rsidRPr="008D07D1" w:rsidRDefault="006F1A7C"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Chaque lot de données doit obligatoirement être accompagné de ses métadonnées afin de mettre en évidence les informations essentielles contenues.</w:t>
      </w:r>
    </w:p>
    <w:p w14:paraId="7505F8DF" w14:textId="77777777" w:rsidR="006F1A7C" w:rsidRPr="008D07D1" w:rsidRDefault="006F1A7C" w:rsidP="00276466">
      <w:pPr>
        <w:widowControl/>
        <w:suppressAutoHyphens w:val="0"/>
        <w:autoSpaceDE w:val="0"/>
        <w:autoSpaceDN w:val="0"/>
        <w:adjustRightInd w:val="0"/>
        <w:jc w:val="both"/>
        <w:rPr>
          <w:rFonts w:ascii="Arial" w:hAnsi="Arial" w:cs="Arial"/>
          <w:color w:val="000000"/>
          <w:kern w:val="0"/>
          <w:szCs w:val="22"/>
        </w:rPr>
      </w:pPr>
    </w:p>
    <w:p w14:paraId="7AC01796" w14:textId="31463028" w:rsidR="006F1A7C" w:rsidRPr="008D07D1" w:rsidRDefault="006F1A7C"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Le fichier de métadonnées est nommé &lt;identificateur de ressource unique&gt;.xml, il est placé dans le répertoire correspondant au document d'urbanisme :</w:t>
      </w:r>
    </w:p>
    <w:p w14:paraId="6CB23C0B" w14:textId="77777777" w:rsidR="006F1A7C" w:rsidRPr="008D07D1" w:rsidRDefault="006F1A7C" w:rsidP="00276466">
      <w:pPr>
        <w:widowControl/>
        <w:suppressAutoHyphens w:val="0"/>
        <w:autoSpaceDE w:val="0"/>
        <w:autoSpaceDN w:val="0"/>
        <w:adjustRightInd w:val="0"/>
        <w:jc w:val="both"/>
        <w:rPr>
          <w:rFonts w:ascii="Arial" w:hAnsi="Arial" w:cs="Arial"/>
          <w:color w:val="000000"/>
          <w:kern w:val="0"/>
          <w:szCs w:val="22"/>
        </w:rPr>
      </w:pPr>
    </w:p>
    <w:p w14:paraId="3655E26F" w14:textId="0CB65B76" w:rsidR="006F1A7C" w:rsidRPr="008D07D1" w:rsidRDefault="006F1A7C"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 xml:space="preserve">&lt;INSEE&gt;_PLU_&lt;DATAPPRO&gt; dans le cas d’un PLU </w:t>
      </w:r>
    </w:p>
    <w:p w14:paraId="17DC896E" w14:textId="7710E305" w:rsidR="006F1A7C" w:rsidRPr="008D07D1" w:rsidRDefault="006F1A7C"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ou &lt;SIREN&gt;_PLUi_&lt;DATAPPRO&gt; dans le cas d’un PLUi</w:t>
      </w:r>
    </w:p>
    <w:p w14:paraId="5DE21BAB" w14:textId="77777777" w:rsidR="006F1A7C" w:rsidRPr="008D07D1" w:rsidRDefault="006F1A7C" w:rsidP="00276466">
      <w:pPr>
        <w:widowControl/>
        <w:suppressAutoHyphens w:val="0"/>
        <w:autoSpaceDE w:val="0"/>
        <w:autoSpaceDN w:val="0"/>
        <w:adjustRightInd w:val="0"/>
        <w:jc w:val="both"/>
        <w:rPr>
          <w:rFonts w:ascii="Arial" w:hAnsi="Arial" w:cs="Arial"/>
          <w:color w:val="000000"/>
          <w:kern w:val="0"/>
          <w:szCs w:val="22"/>
        </w:rPr>
      </w:pPr>
    </w:p>
    <w:p w14:paraId="5FAE1055" w14:textId="5FF25476" w:rsidR="006F1A7C" w:rsidRPr="008D07D1" w:rsidRDefault="006F1A7C"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Les consignes de saisie des métadonnées font l'objet d'une documentation spécifique : « Consignes de saisie des métadonnées INSPIRE ». Ce guide de saisie est disponible sur la page web du CNIG dédiée à la numérisation des documents d'urbanisme</w:t>
      </w:r>
      <w:r w:rsidR="00A1324D" w:rsidRPr="008D07D1">
        <w:rPr>
          <w:rFonts w:ascii="Arial" w:hAnsi="Arial" w:cs="Arial"/>
          <w:color w:val="000000"/>
          <w:kern w:val="0"/>
          <w:szCs w:val="22"/>
        </w:rPr>
        <w:t>.</w:t>
      </w:r>
    </w:p>
    <w:p w14:paraId="6E9F1C83" w14:textId="6915D223" w:rsidR="00A1324D" w:rsidRPr="008D07D1" w:rsidRDefault="00A1324D" w:rsidP="00276466">
      <w:pPr>
        <w:widowControl/>
        <w:suppressAutoHyphens w:val="0"/>
        <w:autoSpaceDE w:val="0"/>
        <w:autoSpaceDN w:val="0"/>
        <w:adjustRightInd w:val="0"/>
        <w:jc w:val="both"/>
        <w:rPr>
          <w:rFonts w:ascii="Arial" w:hAnsi="Arial" w:cs="Arial"/>
          <w:color w:val="000000"/>
          <w:kern w:val="0"/>
          <w:szCs w:val="22"/>
        </w:rPr>
      </w:pPr>
    </w:p>
    <w:p w14:paraId="367F5F99" w14:textId="09130F06" w:rsidR="00A1324D" w:rsidRPr="008D07D1" w:rsidRDefault="00A1324D" w:rsidP="00276466">
      <w:pPr>
        <w:pStyle w:val="Titre1"/>
        <w:numPr>
          <w:ilvl w:val="0"/>
          <w:numId w:val="29"/>
        </w:numPr>
        <w:jc w:val="both"/>
        <w:rPr>
          <w:rFonts w:ascii="Arial" w:hAnsi="Arial"/>
        </w:rPr>
      </w:pPr>
      <w:bookmarkStart w:id="313" w:name="_Ref174027023"/>
      <w:bookmarkStart w:id="314" w:name="_Toc174033001"/>
      <w:r w:rsidRPr="008D07D1">
        <w:rPr>
          <w:rFonts w:ascii="Arial" w:hAnsi="Arial"/>
        </w:rPr>
        <w:t>Format</w:t>
      </w:r>
      <w:bookmarkEnd w:id="313"/>
      <w:bookmarkEnd w:id="314"/>
    </w:p>
    <w:p w14:paraId="4F83307F" w14:textId="5FCB9B3B" w:rsidR="00A1324D" w:rsidRPr="008D07D1" w:rsidRDefault="00A1324D" w:rsidP="00276466">
      <w:pPr>
        <w:pStyle w:val="Titre2"/>
        <w:numPr>
          <w:ilvl w:val="1"/>
          <w:numId w:val="29"/>
        </w:numPr>
        <w:jc w:val="both"/>
        <w:rPr>
          <w:rFonts w:ascii="Arial" w:hAnsi="Arial"/>
        </w:rPr>
      </w:pPr>
      <w:bookmarkStart w:id="315" w:name="_Toc174033002"/>
      <w:r w:rsidRPr="008D07D1">
        <w:rPr>
          <w:rFonts w:ascii="Arial" w:hAnsi="Arial"/>
        </w:rPr>
        <w:t>Format d’encodage</w:t>
      </w:r>
      <w:bookmarkEnd w:id="315"/>
    </w:p>
    <w:p w14:paraId="76E84FA6" w14:textId="455977F3" w:rsidR="00A1324D" w:rsidRPr="008D07D1" w:rsidRDefault="00A1324D"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Le règlement d’urbanisme doit être numérisé au format XML spécifié dans ce document.</w:t>
      </w:r>
    </w:p>
    <w:p w14:paraId="145B79FD" w14:textId="77777777" w:rsidR="00A1324D" w:rsidRPr="008D07D1" w:rsidRDefault="00A1324D" w:rsidP="00276466">
      <w:pPr>
        <w:widowControl/>
        <w:suppressAutoHyphens w:val="0"/>
        <w:autoSpaceDE w:val="0"/>
        <w:autoSpaceDN w:val="0"/>
        <w:adjustRightInd w:val="0"/>
        <w:jc w:val="both"/>
        <w:rPr>
          <w:rFonts w:ascii="Arial" w:hAnsi="Arial" w:cs="Arial"/>
          <w:color w:val="000000"/>
          <w:kern w:val="0"/>
          <w:szCs w:val="22"/>
        </w:rPr>
      </w:pPr>
    </w:p>
    <w:p w14:paraId="49449980" w14:textId="14638C78" w:rsidR="00A1324D" w:rsidRPr="008D07D1" w:rsidRDefault="00A1324D"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L’intérêt du XML est de :</w:t>
      </w:r>
    </w:p>
    <w:p w14:paraId="4A109BDA" w14:textId="77777777" w:rsidR="00A1324D" w:rsidRPr="008D07D1" w:rsidRDefault="00A1324D" w:rsidP="00276466">
      <w:pPr>
        <w:widowControl/>
        <w:suppressAutoHyphens w:val="0"/>
        <w:autoSpaceDE w:val="0"/>
        <w:autoSpaceDN w:val="0"/>
        <w:adjustRightInd w:val="0"/>
        <w:jc w:val="both"/>
        <w:rPr>
          <w:rFonts w:ascii="Arial" w:hAnsi="Arial" w:cs="Arial"/>
          <w:color w:val="000000"/>
          <w:kern w:val="0"/>
          <w:szCs w:val="22"/>
        </w:rPr>
      </w:pPr>
    </w:p>
    <w:p w14:paraId="67C1A9A0" w14:textId="7A37E63D" w:rsidR="00A1324D" w:rsidRPr="008D07D1" w:rsidRDefault="00A1324D"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 pouvoir être interprété directement par un navigateur ;</w:t>
      </w:r>
    </w:p>
    <w:p w14:paraId="4D88AF84" w14:textId="77777777" w:rsidR="00A1324D" w:rsidRPr="008D07D1" w:rsidRDefault="00A1324D" w:rsidP="00276466">
      <w:pPr>
        <w:widowControl/>
        <w:suppressAutoHyphens w:val="0"/>
        <w:autoSpaceDE w:val="0"/>
        <w:autoSpaceDN w:val="0"/>
        <w:adjustRightInd w:val="0"/>
        <w:jc w:val="both"/>
        <w:rPr>
          <w:rFonts w:ascii="Arial" w:hAnsi="Arial" w:cs="Arial"/>
          <w:color w:val="000000"/>
          <w:kern w:val="0"/>
          <w:szCs w:val="22"/>
        </w:rPr>
      </w:pPr>
    </w:p>
    <w:p w14:paraId="7A07273F" w14:textId="00E45B9A" w:rsidR="00A1324D" w:rsidRPr="008D07D1" w:rsidRDefault="00A1324D"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 pouvoir valider que la structure du règlement est conforme au modèle défini dans ce</w:t>
      </w:r>
      <w:r w:rsidRPr="008D07D1">
        <w:rPr>
          <w:rFonts w:ascii="Arial" w:hAnsi="Arial" w:cs="Arial"/>
          <w:color w:val="000000"/>
          <w:kern w:val="0"/>
          <w:szCs w:val="22"/>
        </w:rPr>
        <w:t xml:space="preserve"> </w:t>
      </w:r>
      <w:r w:rsidRPr="008D07D1">
        <w:rPr>
          <w:rFonts w:ascii="Arial" w:hAnsi="Arial" w:cs="Arial"/>
          <w:color w:val="000000"/>
          <w:kern w:val="0"/>
          <w:szCs w:val="22"/>
        </w:rPr>
        <w:t>standard ;</w:t>
      </w:r>
    </w:p>
    <w:p w14:paraId="27C968EC" w14:textId="77777777" w:rsidR="00A1324D" w:rsidRPr="008D07D1" w:rsidRDefault="00A1324D" w:rsidP="00276466">
      <w:pPr>
        <w:widowControl/>
        <w:suppressAutoHyphens w:val="0"/>
        <w:autoSpaceDE w:val="0"/>
        <w:autoSpaceDN w:val="0"/>
        <w:adjustRightInd w:val="0"/>
        <w:jc w:val="both"/>
        <w:rPr>
          <w:rFonts w:ascii="Arial" w:hAnsi="Arial" w:cs="Arial"/>
          <w:color w:val="000000"/>
          <w:kern w:val="0"/>
          <w:szCs w:val="22"/>
        </w:rPr>
      </w:pPr>
    </w:p>
    <w:p w14:paraId="791DBC3D" w14:textId="771513E9" w:rsidR="00A1324D" w:rsidRPr="008D07D1" w:rsidRDefault="00A1324D"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 permettre une liberté d’écriture du règlement en fonction des besoins et compétences des</w:t>
      </w:r>
      <w:r w:rsidRPr="008D07D1">
        <w:rPr>
          <w:rFonts w:ascii="Arial" w:hAnsi="Arial" w:cs="Arial"/>
          <w:color w:val="000000"/>
          <w:kern w:val="0"/>
          <w:szCs w:val="22"/>
        </w:rPr>
        <w:t xml:space="preserve"> </w:t>
      </w:r>
      <w:r w:rsidRPr="008D07D1">
        <w:rPr>
          <w:rFonts w:ascii="Arial" w:hAnsi="Arial" w:cs="Arial"/>
          <w:color w:val="000000"/>
          <w:kern w:val="0"/>
          <w:szCs w:val="22"/>
        </w:rPr>
        <w:t>communes (paragraphes, listes, tableaux, images…) à l’aide du XHTML.</w:t>
      </w:r>
    </w:p>
    <w:p w14:paraId="263DAFCE" w14:textId="77777777" w:rsidR="00A1324D" w:rsidRPr="008D07D1" w:rsidRDefault="00A1324D" w:rsidP="00276466">
      <w:pPr>
        <w:widowControl/>
        <w:suppressAutoHyphens w:val="0"/>
        <w:autoSpaceDE w:val="0"/>
        <w:autoSpaceDN w:val="0"/>
        <w:adjustRightInd w:val="0"/>
        <w:jc w:val="both"/>
        <w:rPr>
          <w:rFonts w:ascii="Arial" w:hAnsi="Arial" w:cs="Arial"/>
          <w:color w:val="000000"/>
          <w:kern w:val="0"/>
          <w:szCs w:val="22"/>
        </w:rPr>
      </w:pPr>
    </w:p>
    <w:p w14:paraId="052B6EFF" w14:textId="04CB5F48" w:rsidR="00A1324D" w:rsidRPr="008D07D1" w:rsidRDefault="00A1324D"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L’encodage est réalisé en suivant les principes de la norme ISO/TS 19139-1:2019.</w:t>
      </w:r>
    </w:p>
    <w:p w14:paraId="73C52393" w14:textId="422EFC86" w:rsidR="006F1A7C" w:rsidRPr="008D07D1" w:rsidRDefault="006F1A7C" w:rsidP="00276466">
      <w:pPr>
        <w:widowControl/>
        <w:suppressAutoHyphens w:val="0"/>
        <w:autoSpaceDE w:val="0"/>
        <w:autoSpaceDN w:val="0"/>
        <w:adjustRightInd w:val="0"/>
        <w:jc w:val="both"/>
        <w:rPr>
          <w:rFonts w:ascii="Arial" w:hAnsi="Arial" w:cs="Arial"/>
          <w:color w:val="000000"/>
          <w:kern w:val="0"/>
          <w:szCs w:val="22"/>
        </w:rPr>
      </w:pPr>
    </w:p>
    <w:p w14:paraId="3453CC21" w14:textId="750F38FC" w:rsidR="00A1324D" w:rsidRPr="008D07D1" w:rsidRDefault="00A1324D"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u w:val="single"/>
        </w:rPr>
        <w:t xml:space="preserve">Notes </w:t>
      </w:r>
      <w:r w:rsidRPr="008D07D1">
        <w:rPr>
          <w:rFonts w:ascii="Arial" w:hAnsi="Arial" w:cs="Arial"/>
          <w:color w:val="000000"/>
          <w:kern w:val="0"/>
          <w:szCs w:val="22"/>
        </w:rPr>
        <w:t>:</w:t>
      </w:r>
    </w:p>
    <w:p w14:paraId="640A099D" w14:textId="77777777" w:rsidR="00A1324D" w:rsidRPr="008D07D1" w:rsidRDefault="00A1324D" w:rsidP="00276466">
      <w:pPr>
        <w:widowControl/>
        <w:suppressAutoHyphens w:val="0"/>
        <w:autoSpaceDE w:val="0"/>
        <w:autoSpaceDN w:val="0"/>
        <w:adjustRightInd w:val="0"/>
        <w:jc w:val="both"/>
        <w:rPr>
          <w:rFonts w:ascii="Arial" w:hAnsi="Arial" w:cs="Arial"/>
          <w:color w:val="000000"/>
          <w:kern w:val="0"/>
          <w:szCs w:val="22"/>
        </w:rPr>
      </w:pPr>
    </w:p>
    <w:p w14:paraId="0DCADA58" w14:textId="701FC5CB" w:rsidR="00A1324D" w:rsidRPr="008D07D1" w:rsidRDefault="00A1324D" w:rsidP="00276466">
      <w:pPr>
        <w:widowControl/>
        <w:suppressAutoHyphens w:val="0"/>
        <w:autoSpaceDE w:val="0"/>
        <w:autoSpaceDN w:val="0"/>
        <w:adjustRightInd w:val="0"/>
        <w:jc w:val="both"/>
        <w:rPr>
          <w:rFonts w:ascii="Arial" w:hAnsi="Arial" w:cs="Arial"/>
          <w:color w:val="000000"/>
          <w:kern w:val="0"/>
          <w:szCs w:val="22"/>
        </w:rPr>
      </w:pPr>
      <w:r w:rsidRPr="008D07D1">
        <w:rPr>
          <w:rFonts w:ascii="Arial" w:hAnsi="Arial" w:cs="Arial"/>
          <w:color w:val="000000"/>
          <w:kern w:val="0"/>
          <w:szCs w:val="22"/>
        </w:rPr>
        <w:t>• Le schéma XML susmentionné peut être soumis à modification ;</w:t>
      </w:r>
    </w:p>
    <w:p w14:paraId="0DF3DCF5" w14:textId="77777777" w:rsidR="00A1324D" w:rsidRPr="008D07D1" w:rsidRDefault="00A1324D" w:rsidP="00276466">
      <w:pPr>
        <w:widowControl/>
        <w:suppressAutoHyphens w:val="0"/>
        <w:autoSpaceDE w:val="0"/>
        <w:autoSpaceDN w:val="0"/>
        <w:adjustRightInd w:val="0"/>
        <w:jc w:val="both"/>
        <w:rPr>
          <w:rFonts w:ascii="Arial" w:hAnsi="Arial" w:cs="Arial"/>
          <w:color w:val="000000"/>
          <w:kern w:val="0"/>
          <w:szCs w:val="22"/>
        </w:rPr>
      </w:pPr>
    </w:p>
    <w:p w14:paraId="1F9A658B" w14:textId="7EA9D7D6" w:rsidR="00A1324D" w:rsidRPr="008D07D1" w:rsidRDefault="00A1324D" w:rsidP="00276466">
      <w:pPr>
        <w:widowControl/>
        <w:suppressAutoHyphens w:val="0"/>
        <w:autoSpaceDE w:val="0"/>
        <w:autoSpaceDN w:val="0"/>
        <w:adjustRightInd w:val="0"/>
        <w:jc w:val="both"/>
        <w:rPr>
          <w:rFonts w:ascii="Arial" w:hAnsi="Arial" w:cs="Arial"/>
        </w:rPr>
      </w:pPr>
      <w:r w:rsidRPr="008D07D1">
        <w:rPr>
          <w:rFonts w:ascii="Arial" w:hAnsi="Arial" w:cs="Arial"/>
          <w:color w:val="000000"/>
          <w:kern w:val="0"/>
          <w:szCs w:val="22"/>
        </w:rPr>
        <w:t>• Toutes les versions des schémas XML resteront disponibles afin de conserver la</w:t>
      </w:r>
      <w:r w:rsidRPr="008D07D1">
        <w:rPr>
          <w:rFonts w:ascii="Arial" w:hAnsi="Arial" w:cs="Arial"/>
          <w:color w:val="000000"/>
          <w:kern w:val="0"/>
          <w:szCs w:val="22"/>
        </w:rPr>
        <w:t xml:space="preserve"> </w:t>
      </w:r>
      <w:r w:rsidRPr="008D07D1">
        <w:rPr>
          <w:rFonts w:ascii="Arial" w:hAnsi="Arial" w:cs="Arial"/>
        </w:rPr>
        <w:t>compatibilité avec les versions précédentes.</w:t>
      </w:r>
    </w:p>
    <w:p w14:paraId="54CA393B" w14:textId="6D027C73" w:rsidR="00A1324D" w:rsidRPr="008D07D1" w:rsidRDefault="00A1324D" w:rsidP="00276466">
      <w:pPr>
        <w:widowControl/>
        <w:suppressAutoHyphens w:val="0"/>
        <w:autoSpaceDE w:val="0"/>
        <w:autoSpaceDN w:val="0"/>
        <w:adjustRightInd w:val="0"/>
        <w:jc w:val="both"/>
        <w:rPr>
          <w:rFonts w:ascii="Arial" w:hAnsi="Arial" w:cs="Arial"/>
        </w:rPr>
      </w:pPr>
    </w:p>
    <w:p w14:paraId="136D36D3" w14:textId="47A98F6A" w:rsidR="00A1324D" w:rsidRDefault="00A1324D" w:rsidP="00276466">
      <w:pPr>
        <w:widowControl/>
        <w:suppressAutoHyphens w:val="0"/>
        <w:autoSpaceDE w:val="0"/>
        <w:autoSpaceDN w:val="0"/>
        <w:adjustRightInd w:val="0"/>
        <w:jc w:val="both"/>
        <w:rPr>
          <w:rFonts w:ascii="Arial" w:hAnsi="Arial" w:cs="Arial"/>
        </w:rPr>
      </w:pPr>
      <w:r w:rsidRPr="008D07D1">
        <w:rPr>
          <w:rFonts w:ascii="Arial" w:hAnsi="Arial" w:cs="Arial"/>
        </w:rPr>
        <w:t>Cependant, ce standard doit rester indépendant de la mise en page afin de favoriser</w:t>
      </w:r>
      <w:r w:rsidRPr="008D07D1">
        <w:rPr>
          <w:rFonts w:ascii="Arial" w:hAnsi="Arial" w:cs="Arial"/>
        </w:rPr>
        <w:t xml:space="preserve"> </w:t>
      </w:r>
      <w:r w:rsidRPr="008D07D1">
        <w:rPr>
          <w:rFonts w:ascii="Arial" w:hAnsi="Arial" w:cs="Arial"/>
        </w:rPr>
        <w:t>l’homogénéité des PLU entre eux au sein d’un même service de diffusion. Le but étant qu’au sein</w:t>
      </w:r>
      <w:r w:rsidRPr="008D07D1">
        <w:rPr>
          <w:rFonts w:ascii="Arial" w:hAnsi="Arial" w:cs="Arial"/>
        </w:rPr>
        <w:t xml:space="preserve"> </w:t>
      </w:r>
      <w:r w:rsidRPr="008D07D1">
        <w:rPr>
          <w:rFonts w:ascii="Arial" w:hAnsi="Arial" w:cs="Arial"/>
        </w:rPr>
        <w:t>d’un tel service, tous les PLU puissent avoir la même présentation.</w:t>
      </w:r>
    </w:p>
    <w:p w14:paraId="4EEFA169" w14:textId="5A10130F" w:rsidR="001E7FC9" w:rsidRDefault="001E7FC9" w:rsidP="00276466">
      <w:pPr>
        <w:widowControl/>
        <w:suppressAutoHyphens w:val="0"/>
        <w:autoSpaceDE w:val="0"/>
        <w:autoSpaceDN w:val="0"/>
        <w:adjustRightInd w:val="0"/>
        <w:jc w:val="both"/>
        <w:rPr>
          <w:rFonts w:ascii="Arial" w:hAnsi="Arial" w:cs="Arial"/>
        </w:rPr>
      </w:pPr>
    </w:p>
    <w:p w14:paraId="305BAFEE" w14:textId="3A8FE2F6" w:rsidR="001E7FC9" w:rsidRPr="001E7FC9" w:rsidRDefault="001E7FC9" w:rsidP="001E7FC9">
      <w:pPr>
        <w:pStyle w:val="Titre1"/>
        <w:numPr>
          <w:ilvl w:val="0"/>
          <w:numId w:val="29"/>
        </w:numPr>
      </w:pPr>
      <w:r>
        <w:t xml:space="preserve"> </w:t>
      </w:r>
      <w:bookmarkStart w:id="316" w:name="_Ref174032616"/>
      <w:bookmarkStart w:id="317" w:name="_Toc174033003"/>
      <w:r w:rsidRPr="001E7FC9">
        <w:t>Livraison</w:t>
      </w:r>
      <w:bookmarkEnd w:id="316"/>
      <w:bookmarkEnd w:id="317"/>
    </w:p>
    <w:p w14:paraId="487906F7" w14:textId="3D02BF60" w:rsidR="001E7FC9" w:rsidRPr="001E7FC9" w:rsidRDefault="001E7FC9" w:rsidP="001E7FC9">
      <w:pPr>
        <w:pStyle w:val="Titre2"/>
        <w:numPr>
          <w:ilvl w:val="1"/>
          <w:numId w:val="29"/>
        </w:numPr>
      </w:pPr>
      <w:bookmarkStart w:id="318" w:name="_Toc174033004"/>
      <w:r w:rsidRPr="001E7FC9">
        <w:t>Format de livraison</w:t>
      </w:r>
      <w:bookmarkEnd w:id="318"/>
    </w:p>
    <w:p w14:paraId="1E98852B" w14:textId="09673F4F" w:rsidR="001E7FC9" w:rsidRDefault="001E7FC9" w:rsidP="001E7FC9">
      <w:pPr>
        <w:widowControl/>
        <w:suppressAutoHyphens w:val="0"/>
        <w:autoSpaceDE w:val="0"/>
        <w:autoSpaceDN w:val="0"/>
        <w:adjustRightInd w:val="0"/>
        <w:jc w:val="both"/>
        <w:rPr>
          <w:rFonts w:ascii="Arial" w:hAnsi="Arial" w:cs="Arial"/>
        </w:rPr>
      </w:pPr>
      <w:r w:rsidRPr="001E7FC9">
        <w:rPr>
          <w:rFonts w:ascii="Arial" w:hAnsi="Arial" w:cs="Arial"/>
        </w:rPr>
        <w:t>Le règlement d’urbanisme doit être fourni au format XML 1.0 conformément au chapitre Format et</w:t>
      </w:r>
      <w:r>
        <w:rPr>
          <w:rFonts w:ascii="Arial" w:hAnsi="Arial" w:cs="Arial"/>
        </w:rPr>
        <w:t xml:space="preserve"> </w:t>
      </w:r>
      <w:r w:rsidRPr="001E7FC9">
        <w:rPr>
          <w:rFonts w:ascii="Arial" w:hAnsi="Arial" w:cs="Arial"/>
        </w:rPr>
        <w:t>il doit comporter obligatoirement l’extension .xml.</w:t>
      </w:r>
    </w:p>
    <w:p w14:paraId="58F46109" w14:textId="77777777" w:rsidR="001E7FC9" w:rsidRPr="001E7FC9" w:rsidRDefault="001E7FC9" w:rsidP="001E7FC9">
      <w:pPr>
        <w:widowControl/>
        <w:suppressAutoHyphens w:val="0"/>
        <w:autoSpaceDE w:val="0"/>
        <w:autoSpaceDN w:val="0"/>
        <w:adjustRightInd w:val="0"/>
        <w:jc w:val="both"/>
        <w:rPr>
          <w:rFonts w:ascii="Arial" w:hAnsi="Arial" w:cs="Arial"/>
        </w:rPr>
      </w:pPr>
    </w:p>
    <w:p w14:paraId="5C398BE6" w14:textId="1346DFC3" w:rsidR="001E7FC9" w:rsidRDefault="001E7FC9" w:rsidP="001E7FC9">
      <w:pPr>
        <w:widowControl/>
        <w:suppressAutoHyphens w:val="0"/>
        <w:autoSpaceDE w:val="0"/>
        <w:autoSpaceDN w:val="0"/>
        <w:adjustRightInd w:val="0"/>
        <w:jc w:val="both"/>
        <w:rPr>
          <w:rFonts w:ascii="Arial" w:hAnsi="Arial" w:cs="Arial"/>
        </w:rPr>
      </w:pPr>
      <w:r w:rsidRPr="001E7FC9">
        <w:rPr>
          <w:rFonts w:ascii="Arial" w:hAnsi="Arial" w:cs="Arial"/>
        </w:rPr>
        <w:t xml:space="preserve">Les images référencées dans le contenu doivent </w:t>
      </w:r>
      <w:r w:rsidRPr="001E7FC9">
        <w:rPr>
          <w:rFonts w:ascii="Arial" w:hAnsi="Arial" w:cs="Arial"/>
        </w:rPr>
        <w:t>être fournis</w:t>
      </w:r>
      <w:r w:rsidRPr="001E7FC9">
        <w:rPr>
          <w:rFonts w:ascii="Arial" w:hAnsi="Arial" w:cs="Arial"/>
        </w:rPr>
        <w:t xml:space="preserve"> au format jpg, </w:t>
      </w:r>
      <w:proofErr w:type="spellStart"/>
      <w:r w:rsidRPr="001E7FC9">
        <w:rPr>
          <w:rFonts w:ascii="Arial" w:hAnsi="Arial" w:cs="Arial"/>
        </w:rPr>
        <w:t>img</w:t>
      </w:r>
      <w:proofErr w:type="spellEnd"/>
      <w:r w:rsidRPr="001E7FC9">
        <w:rPr>
          <w:rFonts w:ascii="Arial" w:hAnsi="Arial" w:cs="Arial"/>
        </w:rPr>
        <w:t>, gif ou png.</w:t>
      </w:r>
    </w:p>
    <w:p w14:paraId="2102F46A" w14:textId="77777777" w:rsidR="001E7FC9" w:rsidRPr="001E7FC9" w:rsidRDefault="001E7FC9" w:rsidP="001E7FC9">
      <w:pPr>
        <w:widowControl/>
        <w:suppressAutoHyphens w:val="0"/>
        <w:autoSpaceDE w:val="0"/>
        <w:autoSpaceDN w:val="0"/>
        <w:adjustRightInd w:val="0"/>
        <w:jc w:val="both"/>
        <w:rPr>
          <w:rFonts w:ascii="Arial" w:hAnsi="Arial" w:cs="Arial"/>
        </w:rPr>
      </w:pPr>
    </w:p>
    <w:p w14:paraId="26B8E91F" w14:textId="323B7DF9" w:rsidR="001E7FC9" w:rsidRDefault="001E7FC9" w:rsidP="001E7FC9">
      <w:pPr>
        <w:widowControl/>
        <w:suppressAutoHyphens w:val="0"/>
        <w:autoSpaceDE w:val="0"/>
        <w:autoSpaceDN w:val="0"/>
        <w:adjustRightInd w:val="0"/>
        <w:jc w:val="both"/>
        <w:rPr>
          <w:rFonts w:ascii="Arial" w:hAnsi="Arial" w:cs="Arial"/>
        </w:rPr>
      </w:pPr>
      <w:r w:rsidRPr="001E7FC9">
        <w:rPr>
          <w:rFonts w:ascii="Arial" w:hAnsi="Arial" w:cs="Arial"/>
        </w:rPr>
        <w:t>Note : aucun fichier CSS ne sera fourni.</w:t>
      </w:r>
    </w:p>
    <w:p w14:paraId="2F5C7BEB" w14:textId="77777777" w:rsidR="001E7FC9" w:rsidRPr="001E7FC9" w:rsidRDefault="001E7FC9" w:rsidP="001E7FC9">
      <w:pPr>
        <w:widowControl/>
        <w:suppressAutoHyphens w:val="0"/>
        <w:autoSpaceDE w:val="0"/>
        <w:autoSpaceDN w:val="0"/>
        <w:adjustRightInd w:val="0"/>
        <w:jc w:val="both"/>
        <w:rPr>
          <w:rFonts w:ascii="Arial" w:hAnsi="Arial" w:cs="Arial"/>
        </w:rPr>
      </w:pPr>
    </w:p>
    <w:p w14:paraId="1ED419B0" w14:textId="0A0AC4A2" w:rsidR="001E7FC9" w:rsidRPr="001E7FC9" w:rsidRDefault="001E7FC9" w:rsidP="001E7FC9">
      <w:pPr>
        <w:pStyle w:val="Titre2"/>
        <w:numPr>
          <w:ilvl w:val="1"/>
          <w:numId w:val="29"/>
        </w:numPr>
      </w:pPr>
      <w:bookmarkStart w:id="319" w:name="_Toc174033005"/>
      <w:r w:rsidRPr="001E7FC9">
        <w:t>Fourniture dans le livrable dossier du PLU</w:t>
      </w:r>
      <w:bookmarkEnd w:id="319"/>
    </w:p>
    <w:p w14:paraId="5B84B3EC" w14:textId="6D1CACA3" w:rsidR="001E7FC9" w:rsidRDefault="001E7FC9" w:rsidP="001E7FC9">
      <w:pPr>
        <w:widowControl/>
        <w:suppressAutoHyphens w:val="0"/>
        <w:autoSpaceDE w:val="0"/>
        <w:autoSpaceDN w:val="0"/>
        <w:adjustRightInd w:val="0"/>
        <w:jc w:val="both"/>
        <w:rPr>
          <w:rFonts w:ascii="Arial" w:hAnsi="Arial" w:cs="Arial"/>
        </w:rPr>
      </w:pPr>
      <w:r w:rsidRPr="001E7FC9">
        <w:rPr>
          <w:rFonts w:ascii="Arial" w:hAnsi="Arial" w:cs="Arial"/>
        </w:rPr>
        <w:t>Les données doivent être fournies en plus du document au format PDF dans le livrable dossier du</w:t>
      </w:r>
      <w:r>
        <w:rPr>
          <w:rFonts w:ascii="Arial" w:hAnsi="Arial" w:cs="Arial"/>
        </w:rPr>
        <w:t xml:space="preserve"> </w:t>
      </w:r>
      <w:r w:rsidRPr="001E7FC9">
        <w:rPr>
          <w:rFonts w:ascii="Arial" w:hAnsi="Arial" w:cs="Arial"/>
        </w:rPr>
        <w:t xml:space="preserve">PLU (voir standard CNIG PLU) dans le dossier pièces écrites, sous-dossier 3_Règlement. </w:t>
      </w:r>
    </w:p>
    <w:p w14:paraId="0017D305" w14:textId="77777777" w:rsidR="001E7FC9" w:rsidRPr="001E7FC9" w:rsidRDefault="001E7FC9" w:rsidP="001E7FC9">
      <w:pPr>
        <w:widowControl/>
        <w:suppressAutoHyphens w:val="0"/>
        <w:autoSpaceDE w:val="0"/>
        <w:autoSpaceDN w:val="0"/>
        <w:adjustRightInd w:val="0"/>
        <w:jc w:val="both"/>
        <w:rPr>
          <w:rFonts w:ascii="Arial" w:hAnsi="Arial" w:cs="Arial"/>
        </w:rPr>
      </w:pPr>
    </w:p>
    <w:p w14:paraId="066A2515" w14:textId="2B42CFA4" w:rsidR="001E7FC9" w:rsidRDefault="001E7FC9" w:rsidP="001E7FC9">
      <w:pPr>
        <w:widowControl/>
        <w:suppressAutoHyphens w:val="0"/>
        <w:autoSpaceDE w:val="0"/>
        <w:autoSpaceDN w:val="0"/>
        <w:adjustRightInd w:val="0"/>
        <w:jc w:val="both"/>
        <w:rPr>
          <w:rFonts w:ascii="Arial" w:hAnsi="Arial" w:cs="Arial"/>
        </w:rPr>
      </w:pPr>
      <w:r w:rsidRPr="001E7FC9">
        <w:rPr>
          <w:rFonts w:ascii="Arial" w:hAnsi="Arial" w:cs="Arial"/>
        </w:rPr>
        <w:t>Ce dossier doit comporter un fichier XML unique par dossier PLU et éventuellement un dossier</w:t>
      </w:r>
      <w:r>
        <w:rPr>
          <w:rFonts w:ascii="Arial" w:hAnsi="Arial" w:cs="Arial"/>
        </w:rPr>
        <w:t xml:space="preserve"> </w:t>
      </w:r>
      <w:r w:rsidRPr="001E7FC9">
        <w:rPr>
          <w:rFonts w:ascii="Arial" w:hAnsi="Arial" w:cs="Arial"/>
        </w:rPr>
        <w:t>ressources contenant les images du règlement.</w:t>
      </w:r>
    </w:p>
    <w:p w14:paraId="3D249691" w14:textId="77777777" w:rsidR="001E7FC9" w:rsidRPr="001E7FC9" w:rsidRDefault="001E7FC9" w:rsidP="001E7FC9">
      <w:pPr>
        <w:widowControl/>
        <w:suppressAutoHyphens w:val="0"/>
        <w:autoSpaceDE w:val="0"/>
        <w:autoSpaceDN w:val="0"/>
        <w:adjustRightInd w:val="0"/>
        <w:jc w:val="both"/>
        <w:rPr>
          <w:rFonts w:ascii="Arial" w:hAnsi="Arial" w:cs="Arial"/>
        </w:rPr>
      </w:pPr>
    </w:p>
    <w:p w14:paraId="35B7FF17" w14:textId="01D38931" w:rsidR="001E7FC9" w:rsidRPr="008D07D1" w:rsidRDefault="001E7FC9" w:rsidP="001E7FC9">
      <w:pPr>
        <w:widowControl/>
        <w:suppressAutoHyphens w:val="0"/>
        <w:autoSpaceDE w:val="0"/>
        <w:autoSpaceDN w:val="0"/>
        <w:adjustRightInd w:val="0"/>
        <w:jc w:val="both"/>
        <w:rPr>
          <w:rFonts w:ascii="Arial" w:hAnsi="Arial" w:cs="Arial"/>
        </w:rPr>
      </w:pPr>
      <w:r w:rsidRPr="001E7FC9">
        <w:rPr>
          <w:rFonts w:ascii="Arial" w:hAnsi="Arial" w:cs="Arial"/>
        </w:rPr>
        <w:t>Le fichier XML doit porter le même nom que le fichier PDF du règlement défini dans le Standard</w:t>
      </w:r>
      <w:r>
        <w:rPr>
          <w:rFonts w:ascii="Arial" w:hAnsi="Arial" w:cs="Arial"/>
        </w:rPr>
        <w:t xml:space="preserve"> </w:t>
      </w:r>
      <w:r w:rsidRPr="001E7FC9">
        <w:rPr>
          <w:rFonts w:ascii="Arial" w:hAnsi="Arial" w:cs="Arial"/>
        </w:rPr>
        <w:t>CNIG PLU, suivi de l’extension .xml.</w:t>
      </w:r>
    </w:p>
    <w:p w14:paraId="456578FC" w14:textId="45F596FC" w:rsidR="00732687" w:rsidRPr="008D07D1" w:rsidRDefault="00832EDB" w:rsidP="00276466">
      <w:pPr>
        <w:pStyle w:val="Titre1"/>
        <w:numPr>
          <w:ilvl w:val="0"/>
          <w:numId w:val="29"/>
        </w:numPr>
        <w:jc w:val="both"/>
        <w:rPr>
          <w:rFonts w:ascii="Arial" w:hAnsi="Arial"/>
        </w:rPr>
      </w:pPr>
      <w:bookmarkStart w:id="320" w:name="_Toc164181857"/>
      <w:r w:rsidRPr="008D07D1">
        <w:rPr>
          <w:rFonts w:ascii="Arial" w:hAnsi="Arial"/>
        </w:rPr>
        <w:t xml:space="preserve"> </w:t>
      </w:r>
      <w:bookmarkStart w:id="321" w:name="_Toc174033006"/>
      <w:r w:rsidR="007B52A5" w:rsidRPr="008D07D1">
        <w:rPr>
          <w:rFonts w:ascii="Arial" w:hAnsi="Arial"/>
        </w:rPr>
        <w:t>Cas d’utilisation</w:t>
      </w:r>
      <w:bookmarkEnd w:id="320"/>
      <w:bookmarkEnd w:id="321"/>
      <w:r w:rsidR="007B52A5" w:rsidRPr="008D07D1">
        <w:rPr>
          <w:rFonts w:ascii="Arial" w:hAnsi="Arial"/>
        </w:rPr>
        <w:t xml:space="preserve"> </w:t>
      </w:r>
    </w:p>
    <w:p w14:paraId="764AB5D6" w14:textId="77777777" w:rsidR="00312D2F" w:rsidRDefault="00312D2F" w:rsidP="008D4D56">
      <w:pPr>
        <w:pStyle w:val="Titre2"/>
        <w:numPr>
          <w:ilvl w:val="1"/>
          <w:numId w:val="29"/>
        </w:numPr>
      </w:pPr>
      <w:bookmarkStart w:id="322" w:name="_Toc174033007"/>
      <w:r>
        <w:t>La hauteur</w:t>
      </w:r>
      <w:bookmarkEnd w:id="322"/>
      <w:r>
        <w:t xml:space="preserve"> </w:t>
      </w:r>
    </w:p>
    <w:p w14:paraId="7C9BAF67" w14:textId="168AB3F5" w:rsidR="00732687" w:rsidRPr="00312D2F" w:rsidRDefault="00312D2F" w:rsidP="00312D2F">
      <w:pPr>
        <w:pStyle w:val="Normalcentr1"/>
        <w:ind w:left="0"/>
        <w:rPr>
          <w:rFonts w:ascii="Arial" w:hAnsi="Arial" w:cs="Arial"/>
          <w:sz w:val="22"/>
          <w:szCs w:val="32"/>
        </w:rPr>
      </w:pPr>
      <w:r>
        <w:rPr>
          <w:rFonts w:ascii="Arial" w:hAnsi="Arial" w:cs="Arial"/>
          <w:sz w:val="22"/>
          <w:szCs w:val="32"/>
        </w:rPr>
        <w:t xml:space="preserve">La modélisation de la hauteur </w:t>
      </w:r>
      <w:r w:rsidRPr="00312D2F">
        <w:rPr>
          <w:rFonts w:ascii="Arial" w:hAnsi="Arial" w:cs="Arial"/>
          <w:sz w:val="22"/>
          <w:szCs w:val="32"/>
        </w:rPr>
        <w:t xml:space="preserve">repose sur les règles définies dans le modèle SimPLU combinées avec celles définies par Buildrz. </w:t>
      </w:r>
    </w:p>
    <w:p w14:paraId="6CECF4D1" w14:textId="3B5C0919" w:rsidR="00312D2F" w:rsidRDefault="00312D2F" w:rsidP="00312D2F">
      <w:pPr>
        <w:pStyle w:val="Corpsdetexte"/>
      </w:pPr>
      <w:r>
        <w:t xml:space="preserve">La classe hauteur prend en compte les différentes unités de mesure (issues du modèle de Buildrz) combinées avec les points bas référencés dans le modèle SimPLU. </w:t>
      </w:r>
    </w:p>
    <w:p w14:paraId="54D5D886" w14:textId="628AB7CD" w:rsidR="00312D2F" w:rsidRDefault="00312D2F" w:rsidP="00312D2F">
      <w:pPr>
        <w:pStyle w:val="Corpsdetexte"/>
      </w:pPr>
      <w:commentRangeStart w:id="323"/>
      <w:r>
        <w:rPr>
          <w:noProof/>
        </w:rPr>
        <w:drawing>
          <wp:inline distT="0" distB="0" distL="0" distR="0" wp14:anchorId="18F38B51" wp14:editId="52345860">
            <wp:extent cx="5123809" cy="3171429"/>
            <wp:effectExtent l="0" t="0" r="127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23809" cy="3171429"/>
                    </a:xfrm>
                    <a:prstGeom prst="rect">
                      <a:avLst/>
                    </a:prstGeom>
                  </pic:spPr>
                </pic:pic>
              </a:graphicData>
            </a:graphic>
          </wp:inline>
        </w:drawing>
      </w:r>
      <w:commentRangeEnd w:id="323"/>
      <w:r w:rsidR="001E7FC9">
        <w:rPr>
          <w:rStyle w:val="Marquedecommentaire"/>
          <w:rFonts w:ascii="Times New Roman" w:hAnsi="Times New Roman"/>
        </w:rPr>
        <w:commentReference w:id="323"/>
      </w:r>
    </w:p>
    <w:p w14:paraId="7EBA2476" w14:textId="31FEBBEC" w:rsidR="00312D2F" w:rsidRDefault="00312D2F" w:rsidP="00312D2F">
      <w:pPr>
        <w:pStyle w:val="Corpsdetexte"/>
      </w:pPr>
    </w:p>
    <w:p w14:paraId="147C1A5D" w14:textId="6737A044" w:rsidR="00312D2F" w:rsidRPr="00312D2F" w:rsidRDefault="00312D2F" w:rsidP="00312D2F">
      <w:pPr>
        <w:pStyle w:val="Corpsdetexte"/>
        <w:rPr>
          <w:u w:val="single"/>
        </w:rPr>
      </w:pPr>
      <w:r w:rsidRPr="00312D2F">
        <w:rPr>
          <w:u w:val="single"/>
        </w:rPr>
        <w:t xml:space="preserve">Points bas dans SimPLU : </w:t>
      </w:r>
    </w:p>
    <w:p w14:paraId="1D18F5B4" w14:textId="77777777" w:rsidR="00312D2F" w:rsidRPr="00312D2F" w:rsidRDefault="00312D2F" w:rsidP="00312D2F">
      <w:pPr>
        <w:pStyle w:val="Corpsdetexte"/>
      </w:pPr>
      <w:r w:rsidRPr="00312D2F">
        <w:t xml:space="preserve">Les point bas (paramètre </w:t>
      </w:r>
      <w:proofErr w:type="spellStart"/>
      <w:r w:rsidRPr="00312D2F">
        <w:t>botP</w:t>
      </w:r>
      <w:proofErr w:type="spellEnd"/>
      <w:r w:rsidRPr="00312D2F">
        <w:t>) peut être :</w:t>
      </w:r>
    </w:p>
    <w:p w14:paraId="6196B2E3" w14:textId="1AC0600C" w:rsidR="00312D2F" w:rsidRPr="00312D2F" w:rsidRDefault="00312D2F" w:rsidP="00312D2F">
      <w:pPr>
        <w:pStyle w:val="Corpsdetexte"/>
        <w:numPr>
          <w:ilvl w:val="0"/>
          <w:numId w:val="44"/>
        </w:numPr>
      </w:pPr>
      <w:r w:rsidRPr="00312D2F">
        <w:t>le point le plus bas du terrain (</w:t>
      </w:r>
      <w:proofErr w:type="spellStart"/>
      <w:r w:rsidRPr="00312D2F">
        <w:t>BPbt</w:t>
      </w:r>
      <w:proofErr w:type="spellEnd"/>
      <w:r w:rsidRPr="00312D2F">
        <w:t>) ;</w:t>
      </w:r>
    </w:p>
    <w:p w14:paraId="6D5986A7" w14:textId="26DEA58A" w:rsidR="00312D2F" w:rsidRPr="00312D2F" w:rsidRDefault="00312D2F" w:rsidP="00312D2F">
      <w:pPr>
        <w:pStyle w:val="Corpsdetexte"/>
        <w:numPr>
          <w:ilvl w:val="0"/>
          <w:numId w:val="44"/>
        </w:numPr>
      </w:pPr>
      <w:r w:rsidRPr="00312D2F">
        <w:t>le point le plus haut du terrain (</w:t>
      </w:r>
      <w:proofErr w:type="spellStart"/>
      <w:r w:rsidRPr="00312D2F">
        <w:t>BPtt</w:t>
      </w:r>
      <w:proofErr w:type="spellEnd"/>
      <w:r w:rsidRPr="00312D2F">
        <w:t>) ;</w:t>
      </w:r>
    </w:p>
    <w:p w14:paraId="1E8FACDB" w14:textId="5687D12B" w:rsidR="00312D2F" w:rsidRPr="00312D2F" w:rsidRDefault="00312D2F" w:rsidP="00312D2F">
      <w:pPr>
        <w:pStyle w:val="Corpsdetexte"/>
        <w:numPr>
          <w:ilvl w:val="0"/>
          <w:numId w:val="44"/>
        </w:numPr>
      </w:pPr>
      <w:r w:rsidRPr="00312D2F">
        <w:t>un point de la rue ou de l’emprise publique jouxtant l’unité foncière(</w:t>
      </w:r>
      <w:proofErr w:type="spellStart"/>
      <w:r w:rsidRPr="00312D2F">
        <w:t>BPpe</w:t>
      </w:r>
      <w:proofErr w:type="spellEnd"/>
      <w:r w:rsidRPr="00312D2F">
        <w:t>) ;</w:t>
      </w:r>
    </w:p>
    <w:p w14:paraId="5C0C2EA9" w14:textId="0F0B51DE" w:rsidR="00312D2F" w:rsidRDefault="00312D2F" w:rsidP="00312D2F">
      <w:pPr>
        <w:pStyle w:val="Corpsdetexte"/>
        <w:numPr>
          <w:ilvl w:val="0"/>
          <w:numId w:val="44"/>
        </w:numPr>
      </w:pPr>
      <w:r w:rsidRPr="00312D2F">
        <w:t>le point le plus bas du bâtiment (</w:t>
      </w:r>
      <w:proofErr w:type="spellStart"/>
      <w:r w:rsidRPr="00312D2F">
        <w:t>BPb</w:t>
      </w:r>
      <w:proofErr w:type="spellEnd"/>
      <w:r w:rsidRPr="00312D2F">
        <w:t>).</w:t>
      </w:r>
    </w:p>
    <w:p w14:paraId="19D0E01D" w14:textId="7D328363" w:rsidR="00312D2F" w:rsidRDefault="00312D2F" w:rsidP="00312D2F">
      <w:pPr>
        <w:pStyle w:val="Corpsdetexte"/>
      </w:pPr>
    </w:p>
    <w:p w14:paraId="15E7586A" w14:textId="77777777" w:rsidR="00312D2F" w:rsidRDefault="00312D2F" w:rsidP="00312D2F">
      <w:pPr>
        <w:pStyle w:val="Corpsdetexte"/>
      </w:pPr>
      <w:r w:rsidRPr="00312D2F">
        <w:drawing>
          <wp:inline distT="0" distB="0" distL="0" distR="0" wp14:anchorId="49DCF8BF" wp14:editId="3D3F8F0E">
            <wp:extent cx="4454735" cy="2171403"/>
            <wp:effectExtent l="0" t="0" r="3175" b="635"/>
            <wp:docPr id="9" name="Image 8">
              <a:extLst xmlns:a="http://schemas.openxmlformats.org/drawingml/2006/main">
                <a:ext uri="{FF2B5EF4-FFF2-40B4-BE49-F238E27FC236}">
                  <a16:creationId xmlns:a16="http://schemas.microsoft.com/office/drawing/2014/main" id="{62418A79-9E2B-7D76-0B6E-E80244C1B1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62418A79-9E2B-7D76-0B6E-E80244C1B1B7}"/>
                        </a:ext>
                      </a:extLst>
                    </pic:cNvPr>
                    <pic:cNvPicPr>
                      <a:picLocks noChangeAspect="1"/>
                    </pic:cNvPicPr>
                  </pic:nvPicPr>
                  <pic:blipFill>
                    <a:blip r:embed="rId44"/>
                    <a:stretch>
                      <a:fillRect/>
                    </a:stretch>
                  </pic:blipFill>
                  <pic:spPr>
                    <a:xfrm>
                      <a:off x="0" y="0"/>
                      <a:ext cx="4454735" cy="2171403"/>
                    </a:xfrm>
                    <a:prstGeom prst="rect">
                      <a:avLst/>
                    </a:prstGeom>
                  </pic:spPr>
                </pic:pic>
              </a:graphicData>
            </a:graphic>
          </wp:inline>
        </w:drawing>
      </w:r>
    </w:p>
    <w:p w14:paraId="01DD3F0C" w14:textId="56DF26B6" w:rsidR="00312D2F" w:rsidRPr="00312D2F" w:rsidRDefault="00312D2F" w:rsidP="00312D2F">
      <w:pPr>
        <w:pStyle w:val="Corpsdetexte"/>
      </w:pPr>
    </w:p>
    <w:p w14:paraId="58D01813" w14:textId="20864AD1" w:rsidR="00732687" w:rsidRPr="008D07D1" w:rsidRDefault="00732687" w:rsidP="00276466">
      <w:pPr>
        <w:pStyle w:val="Corpsdetexte"/>
        <w:jc w:val="both"/>
        <w:rPr>
          <w:rFonts w:ascii="Arial" w:hAnsi="Arial" w:cs="Arial"/>
          <w:color w:val="000000" w:themeColor="text1"/>
          <w:szCs w:val="22"/>
        </w:rPr>
      </w:pPr>
      <w:bookmarkStart w:id="324" w:name="user-content-modèle-de-phrase"/>
      <w:bookmarkEnd w:id="324"/>
    </w:p>
    <w:p w14:paraId="42386652" w14:textId="7742135A" w:rsidR="00732687" w:rsidRPr="008D4D56" w:rsidRDefault="007B52A5" w:rsidP="008D4D56">
      <w:pPr>
        <w:pStyle w:val="Titre2"/>
        <w:numPr>
          <w:ilvl w:val="1"/>
          <w:numId w:val="29"/>
        </w:numPr>
      </w:pPr>
      <w:bookmarkStart w:id="325" w:name="_Toc164181859"/>
      <w:bookmarkStart w:id="326" w:name="_Toc174033008"/>
      <w:r w:rsidRPr="008D07D1">
        <w:rPr>
          <w:rFonts w:ascii="Arial" w:hAnsi="Arial"/>
        </w:rPr>
        <w:t xml:space="preserve">Exemples </w:t>
      </w:r>
      <w:r w:rsidRPr="008D4D56">
        <w:t>d’instanciations</w:t>
      </w:r>
      <w:bookmarkEnd w:id="325"/>
      <w:commentRangeStart w:id="327"/>
      <w:commentRangeStart w:id="328"/>
      <w:commentRangeEnd w:id="327"/>
      <w:r w:rsidRPr="008D4D56">
        <w:commentReference w:id="327"/>
      </w:r>
      <w:commentRangeEnd w:id="328"/>
      <w:r w:rsidR="00F15689" w:rsidRPr="008D4D56">
        <w:rPr>
          <w:color w:val="000080"/>
        </w:rPr>
        <w:commentReference w:id="328"/>
      </w:r>
      <w:bookmarkEnd w:id="326"/>
    </w:p>
    <w:p w14:paraId="6965568D" w14:textId="1097326B" w:rsidR="001E7FC9" w:rsidRPr="002E58EB" w:rsidRDefault="001E7FC9" w:rsidP="002E58EB">
      <w:pPr>
        <w:pStyle w:val="Titre3"/>
        <w:numPr>
          <w:ilvl w:val="2"/>
          <w:numId w:val="29"/>
        </w:numPr>
      </w:pPr>
      <w:bookmarkStart w:id="329" w:name="_Toc174033009"/>
      <w:r w:rsidRPr="002E58EB">
        <w:t xml:space="preserve">Exemple de </w:t>
      </w:r>
      <w:r w:rsidR="004D30F0" w:rsidRPr="002E58EB">
        <w:t xml:space="preserve">cas de </w:t>
      </w:r>
      <w:r w:rsidRPr="002E58EB">
        <w:t xml:space="preserve">retrait </w:t>
      </w:r>
      <w:r w:rsidR="004D30F0" w:rsidRPr="002E58EB">
        <w:t>de l’implantation des constructions par rapport aux limites séparatives.</w:t>
      </w:r>
      <w:bookmarkEnd w:id="329"/>
      <w:r w:rsidR="004D30F0" w:rsidRPr="002E58EB">
        <w:t xml:space="preserve"> </w:t>
      </w:r>
    </w:p>
    <w:p w14:paraId="6CD63A94" w14:textId="057AAE5B" w:rsidR="00FC2AFC" w:rsidRDefault="001E7FC9" w:rsidP="00F15689">
      <w:pPr>
        <w:widowControl/>
        <w:suppressAutoHyphens w:val="0"/>
        <w:rPr>
          <w:rFonts w:ascii="Times New Roman" w:eastAsia="Times New Roman" w:hAnsi="Times New Roman" w:cs="Times New Roman"/>
          <w:kern w:val="0"/>
          <w:sz w:val="24"/>
          <w:lang w:eastAsia="fr-FR"/>
        </w:rPr>
        <w:sectPr w:rsidR="00FC2AFC">
          <w:headerReference w:type="default" r:id="rId45"/>
          <w:footerReference w:type="default" r:id="rId46"/>
          <w:headerReference w:type="first" r:id="rId47"/>
          <w:footerReference w:type="first" r:id="rId48"/>
          <w:pgSz w:w="11906" w:h="16838"/>
          <w:pgMar w:top="1134" w:right="1134" w:bottom="1843" w:left="1134" w:header="720" w:footer="720" w:gutter="0"/>
          <w:cols w:space="720"/>
          <w:formProt w:val="0"/>
          <w:titlePg/>
          <w:docGrid w:linePitch="600" w:charSpace="36864"/>
        </w:sectPr>
      </w:pPr>
      <w:r w:rsidRPr="001E7FC9">
        <w:rPr>
          <w:noProof/>
        </w:rPr>
        <w:drawing>
          <wp:inline distT="0" distB="0" distL="0" distR="0" wp14:anchorId="3A3D9D8B" wp14:editId="45B43E09">
            <wp:extent cx="6120130" cy="174244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20130" cy="1742440"/>
                    </a:xfrm>
                    <a:prstGeom prst="rect">
                      <a:avLst/>
                    </a:prstGeom>
                    <a:noFill/>
                    <a:ln>
                      <a:noFill/>
                    </a:ln>
                  </pic:spPr>
                </pic:pic>
              </a:graphicData>
            </a:graphic>
          </wp:inline>
        </w:drawing>
      </w:r>
      <w:r w:rsidR="004D30F0" w:rsidRPr="004D30F0">
        <w:rPr>
          <w:noProof/>
        </w:rPr>
        <w:drawing>
          <wp:inline distT="0" distB="0" distL="0" distR="0" wp14:anchorId="7D4C50AA" wp14:editId="4DE73DD5">
            <wp:extent cx="6120130" cy="34912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130" cy="3491230"/>
                    </a:xfrm>
                    <a:prstGeom prst="rect">
                      <a:avLst/>
                    </a:prstGeom>
                    <a:noFill/>
                    <a:ln>
                      <a:noFill/>
                    </a:ln>
                  </pic:spPr>
                </pic:pic>
              </a:graphicData>
            </a:graphic>
          </wp:inline>
        </w:drawing>
      </w:r>
    </w:p>
    <w:p w14:paraId="112310A3" w14:textId="77777777" w:rsidR="00FC2AFC" w:rsidRDefault="00F15689" w:rsidP="00F15689">
      <w:pPr>
        <w:widowControl/>
        <w:suppressAutoHyphens w:val="0"/>
        <w:rPr>
          <w:rFonts w:ascii="Times New Roman" w:eastAsia="Times New Roman" w:hAnsi="Times New Roman" w:cs="Times New Roman"/>
          <w:kern w:val="0"/>
          <w:sz w:val="24"/>
          <w:lang w:eastAsia="fr-FR"/>
        </w:rPr>
        <w:sectPr w:rsidR="00FC2AFC" w:rsidSect="00FC2AFC">
          <w:pgSz w:w="16838" w:h="11906" w:orient="landscape"/>
          <w:pgMar w:top="1134" w:right="1134" w:bottom="1134" w:left="1843" w:header="720" w:footer="720" w:gutter="0"/>
          <w:cols w:space="720"/>
          <w:formProt w:val="0"/>
          <w:titlePg/>
          <w:docGrid w:linePitch="600" w:charSpace="36864"/>
        </w:sectPr>
      </w:pPr>
      <w:r w:rsidRPr="00F15689">
        <w:rPr>
          <w:rFonts w:ascii="Times New Roman" w:eastAsia="Times New Roman" w:hAnsi="Times New Roman" w:cs="Times New Roman"/>
          <w:noProof/>
          <w:kern w:val="0"/>
          <w:sz w:val="24"/>
          <w:lang w:eastAsia="fr-FR"/>
        </w:rPr>
        <w:drawing>
          <wp:anchor distT="0" distB="0" distL="114300" distR="114300" simplePos="0" relativeHeight="251659264" behindDoc="1" locked="0" layoutInCell="1" allowOverlap="1" wp14:anchorId="4FFCD592" wp14:editId="0B94F560">
            <wp:simplePos x="0" y="0"/>
            <wp:positionH relativeFrom="column">
              <wp:posOffset>-644094</wp:posOffset>
            </wp:positionH>
            <wp:positionV relativeFrom="paragraph">
              <wp:posOffset>383</wp:posOffset>
            </wp:positionV>
            <wp:extent cx="9944100" cy="6141049"/>
            <wp:effectExtent l="0" t="0" r="0" b="0"/>
            <wp:wrapTight wrapText="bothSides">
              <wp:wrapPolygon edited="0">
                <wp:start x="1862" y="0"/>
                <wp:lineTo x="1862" y="1943"/>
                <wp:lineTo x="2193" y="2278"/>
                <wp:lineTo x="2897" y="2278"/>
                <wp:lineTo x="497" y="3016"/>
                <wp:lineTo x="0" y="3217"/>
                <wp:lineTo x="0" y="6031"/>
                <wp:lineTo x="4179" y="6567"/>
                <wp:lineTo x="7945" y="6567"/>
                <wp:lineTo x="7945" y="7639"/>
                <wp:lineTo x="3103" y="7974"/>
                <wp:lineTo x="3103" y="9784"/>
                <wp:lineTo x="3476" y="10856"/>
                <wp:lineTo x="3517" y="13335"/>
                <wp:lineTo x="6621" y="14072"/>
                <wp:lineTo x="7862" y="14072"/>
                <wp:lineTo x="7862" y="15145"/>
                <wp:lineTo x="3021" y="15949"/>
                <wp:lineTo x="3021" y="17825"/>
                <wp:lineTo x="3890" y="18361"/>
                <wp:lineTo x="4676" y="18361"/>
                <wp:lineTo x="4014" y="18763"/>
                <wp:lineTo x="3931" y="18897"/>
                <wp:lineTo x="3931" y="21176"/>
                <wp:lineTo x="9103" y="21444"/>
                <wp:lineTo x="12910" y="21444"/>
                <wp:lineTo x="12993" y="18629"/>
                <wp:lineTo x="12786" y="18562"/>
                <wp:lineTo x="11090" y="18361"/>
                <wp:lineTo x="11090" y="17289"/>
                <wp:lineTo x="12290" y="17289"/>
                <wp:lineTo x="12828" y="16954"/>
                <wp:lineTo x="12869" y="16016"/>
                <wp:lineTo x="11710" y="15748"/>
                <wp:lineTo x="8069" y="15145"/>
                <wp:lineTo x="8069" y="14072"/>
                <wp:lineTo x="13572" y="14072"/>
                <wp:lineTo x="21559" y="13469"/>
                <wp:lineTo x="21559" y="10655"/>
                <wp:lineTo x="19738" y="9784"/>
                <wp:lineTo x="20152" y="9784"/>
                <wp:lineTo x="21393" y="8980"/>
                <wp:lineTo x="21476" y="8041"/>
                <wp:lineTo x="21062" y="7907"/>
                <wp:lineTo x="18207" y="7639"/>
                <wp:lineTo x="18290" y="6969"/>
                <wp:lineTo x="9310" y="6567"/>
                <wp:lineTo x="9434" y="5495"/>
                <wp:lineTo x="10593" y="5495"/>
                <wp:lineTo x="11545" y="5026"/>
                <wp:lineTo x="11586" y="4155"/>
                <wp:lineTo x="8152" y="3351"/>
                <wp:lineTo x="8152" y="2278"/>
                <wp:lineTo x="8317" y="2278"/>
                <wp:lineTo x="8979" y="1407"/>
                <wp:lineTo x="9062" y="603"/>
                <wp:lineTo x="8731" y="536"/>
                <wp:lineTo x="4097" y="0"/>
                <wp:lineTo x="1862"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947980" cy="6143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8BB90A" w14:textId="77777777" w:rsidR="001E7FC9" w:rsidRPr="001E7FC9" w:rsidRDefault="001E7FC9" w:rsidP="001E7FC9">
      <w:pPr>
        <w:pStyle w:val="Corpsdetexte"/>
      </w:pPr>
    </w:p>
    <w:p w14:paraId="54AF4559" w14:textId="20984A7C" w:rsidR="00732687" w:rsidRPr="008D4D56" w:rsidRDefault="007B52A5" w:rsidP="00FC2AFC">
      <w:pPr>
        <w:pStyle w:val="Titre3"/>
        <w:numPr>
          <w:ilvl w:val="2"/>
          <w:numId w:val="29"/>
        </w:numPr>
      </w:pPr>
      <w:bookmarkStart w:id="330" w:name="_Toc164181860"/>
      <w:bookmarkStart w:id="331" w:name="_Toc174033010"/>
      <w:r w:rsidRPr="008D4D56">
        <w:t>Exemple de cas ou la Condition et le Périmètre sont considérés comme une bande de constructibilité :</w:t>
      </w:r>
      <w:bookmarkEnd w:id="330"/>
      <w:bookmarkEnd w:id="331"/>
    </w:p>
    <w:p w14:paraId="6304430B"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L'article 9 du règlement du PLU contient les règles relatives à l'emprise au sol des constructions. Dans le PLU utilisé pour la réalisation des exemples d’instanciations, cet article se divisait en deux conditions : </w:t>
      </w:r>
    </w:p>
    <w:p w14:paraId="358CE36D"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9-1 Dans la bande de constructibilité principale délimitée sur le plan de zonage : L’emprise au sol des constructions n’est pas réglementée</w:t>
      </w:r>
    </w:p>
    <w:p w14:paraId="78FD8BAF"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9-2 Hors de la bande de constructibilité principale délimitée sur le plan de zonage : L’emprise au sol maximale des constructions est limitée à 60% de la surface du terrain</w:t>
      </w:r>
    </w:p>
    <w:p w14:paraId="31E4B688" w14:textId="67939695" w:rsidR="00732687" w:rsidRPr="008D07D1" w:rsidRDefault="00FC2AFC" w:rsidP="00276466">
      <w:pPr>
        <w:pStyle w:val="Corpsdetexte"/>
        <w:jc w:val="both"/>
        <w:rPr>
          <w:rFonts w:ascii="Arial" w:hAnsi="Arial" w:cs="Arial"/>
          <w:b/>
          <w:bCs/>
          <w:color w:val="000000" w:themeColor="text1"/>
          <w:szCs w:val="22"/>
        </w:rPr>
      </w:pPr>
      <w:r w:rsidRPr="008D07D1">
        <w:rPr>
          <w:rFonts w:ascii="Arial" w:hAnsi="Arial" w:cs="Arial"/>
          <w:noProof/>
        </w:rPr>
        <w:drawing>
          <wp:anchor distT="0" distB="0" distL="114300" distR="114300" simplePos="0" relativeHeight="251661312" behindDoc="1" locked="0" layoutInCell="1" allowOverlap="1" wp14:anchorId="70931018" wp14:editId="42482C90">
            <wp:simplePos x="0" y="0"/>
            <wp:positionH relativeFrom="column">
              <wp:posOffset>-521970</wp:posOffset>
            </wp:positionH>
            <wp:positionV relativeFrom="paragraph">
              <wp:posOffset>233680</wp:posOffset>
            </wp:positionV>
            <wp:extent cx="7260590" cy="3975735"/>
            <wp:effectExtent l="0" t="0" r="0" b="5715"/>
            <wp:wrapTight wrapText="bothSides">
              <wp:wrapPolygon edited="0">
                <wp:start x="0" y="0"/>
                <wp:lineTo x="0" y="21528"/>
                <wp:lineTo x="21536" y="21528"/>
                <wp:lineTo x="21536" y="0"/>
                <wp:lineTo x="0" y="0"/>
              </wp:wrapPolygon>
            </wp:wrapTight>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7260590" cy="3975735"/>
                    </a:xfrm>
                    <a:prstGeom prst="rect">
                      <a:avLst/>
                    </a:prstGeom>
                  </pic:spPr>
                </pic:pic>
              </a:graphicData>
            </a:graphic>
            <wp14:sizeRelH relativeFrom="margin">
              <wp14:pctWidth>0</wp14:pctWidth>
            </wp14:sizeRelH>
          </wp:anchor>
        </w:drawing>
      </w:r>
      <w:r w:rsidR="007B52A5" w:rsidRPr="008D07D1">
        <w:rPr>
          <w:rFonts w:ascii="Arial" w:hAnsi="Arial" w:cs="Arial"/>
          <w:b/>
          <w:bCs/>
          <w:color w:val="000000" w:themeColor="text1"/>
          <w:szCs w:val="22"/>
        </w:rPr>
        <w:t>Cas ou la condition est une bande constructibilité</w:t>
      </w:r>
    </w:p>
    <w:p w14:paraId="32100346" w14:textId="1C32841E" w:rsidR="00732687"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La notion de condition seule ne permet pas d’illustrer le périmètre d’application de la règle </w:t>
      </w:r>
    </w:p>
    <w:p w14:paraId="59033775" w14:textId="6B73650F" w:rsidR="00FC2AFC" w:rsidRDefault="00FC2AFC" w:rsidP="00276466">
      <w:pPr>
        <w:pStyle w:val="Corpsdetexte"/>
        <w:jc w:val="both"/>
        <w:rPr>
          <w:rFonts w:ascii="Arial" w:hAnsi="Arial" w:cs="Arial"/>
          <w:color w:val="000000" w:themeColor="text1"/>
          <w:szCs w:val="22"/>
        </w:rPr>
      </w:pPr>
    </w:p>
    <w:p w14:paraId="44F8DD52" w14:textId="1A4F69C9" w:rsidR="00FC2AFC" w:rsidRDefault="00FC2AFC" w:rsidP="00276466">
      <w:pPr>
        <w:pStyle w:val="Corpsdetexte"/>
        <w:jc w:val="both"/>
        <w:rPr>
          <w:rFonts w:ascii="Arial" w:hAnsi="Arial" w:cs="Arial"/>
          <w:color w:val="000000" w:themeColor="text1"/>
          <w:szCs w:val="22"/>
        </w:rPr>
      </w:pPr>
    </w:p>
    <w:p w14:paraId="7399F312" w14:textId="740EFC70" w:rsidR="00FC2AFC" w:rsidRDefault="00FC2AFC" w:rsidP="00276466">
      <w:pPr>
        <w:pStyle w:val="Corpsdetexte"/>
        <w:jc w:val="both"/>
        <w:rPr>
          <w:rFonts w:ascii="Arial" w:hAnsi="Arial" w:cs="Arial"/>
          <w:color w:val="000000" w:themeColor="text1"/>
          <w:szCs w:val="22"/>
        </w:rPr>
      </w:pPr>
    </w:p>
    <w:p w14:paraId="7DF73B1C" w14:textId="10A3AD11" w:rsidR="00FC2AFC" w:rsidRDefault="00FC2AFC" w:rsidP="00276466">
      <w:pPr>
        <w:pStyle w:val="Corpsdetexte"/>
        <w:jc w:val="both"/>
        <w:rPr>
          <w:rFonts w:ascii="Arial" w:hAnsi="Arial" w:cs="Arial"/>
          <w:color w:val="000000" w:themeColor="text1"/>
          <w:szCs w:val="22"/>
        </w:rPr>
      </w:pPr>
    </w:p>
    <w:p w14:paraId="72331D72" w14:textId="77777777" w:rsidR="00FC2AFC" w:rsidRDefault="00FC2AFC" w:rsidP="00276466">
      <w:pPr>
        <w:pStyle w:val="Corpsdetexte"/>
        <w:jc w:val="both"/>
        <w:rPr>
          <w:rFonts w:ascii="Arial" w:hAnsi="Arial" w:cs="Arial"/>
          <w:color w:val="000000" w:themeColor="text1"/>
          <w:szCs w:val="22"/>
        </w:rPr>
      </w:pPr>
    </w:p>
    <w:p w14:paraId="103BFE8E" w14:textId="68A14016" w:rsidR="00FC2AFC" w:rsidRDefault="00FC2AFC" w:rsidP="00276466">
      <w:pPr>
        <w:pStyle w:val="Corpsdetexte"/>
        <w:jc w:val="both"/>
        <w:rPr>
          <w:rFonts w:ascii="Arial" w:hAnsi="Arial" w:cs="Arial"/>
          <w:color w:val="000000" w:themeColor="text1"/>
          <w:szCs w:val="22"/>
        </w:rPr>
      </w:pPr>
    </w:p>
    <w:p w14:paraId="0D24762B" w14:textId="4AD611DB" w:rsidR="00FC2AFC" w:rsidRDefault="00FC2AFC" w:rsidP="00276466">
      <w:pPr>
        <w:pStyle w:val="Corpsdetexte"/>
        <w:jc w:val="both"/>
        <w:rPr>
          <w:rFonts w:ascii="Arial" w:hAnsi="Arial" w:cs="Arial"/>
          <w:color w:val="000000" w:themeColor="text1"/>
          <w:szCs w:val="22"/>
        </w:rPr>
      </w:pPr>
    </w:p>
    <w:p w14:paraId="1177EE48" w14:textId="40FCECF7" w:rsidR="00FC2AFC" w:rsidRDefault="00FC2AFC" w:rsidP="00276466">
      <w:pPr>
        <w:pStyle w:val="Corpsdetexte"/>
        <w:jc w:val="both"/>
        <w:rPr>
          <w:rFonts w:ascii="Arial" w:hAnsi="Arial" w:cs="Arial"/>
          <w:color w:val="000000" w:themeColor="text1"/>
          <w:szCs w:val="22"/>
        </w:rPr>
      </w:pPr>
    </w:p>
    <w:p w14:paraId="421B8B09" w14:textId="35B1A0CD" w:rsidR="00FC2AFC" w:rsidRDefault="00FC2AFC" w:rsidP="00276466">
      <w:pPr>
        <w:pStyle w:val="Corpsdetexte"/>
        <w:jc w:val="both"/>
        <w:rPr>
          <w:rFonts w:ascii="Arial" w:hAnsi="Arial" w:cs="Arial"/>
          <w:color w:val="000000" w:themeColor="text1"/>
          <w:szCs w:val="22"/>
        </w:rPr>
      </w:pPr>
    </w:p>
    <w:p w14:paraId="7A72ABB7" w14:textId="77777777" w:rsidR="00FC2AFC" w:rsidRPr="008D07D1" w:rsidRDefault="00FC2AFC" w:rsidP="00276466">
      <w:pPr>
        <w:pStyle w:val="Corpsdetexte"/>
        <w:jc w:val="both"/>
        <w:rPr>
          <w:rFonts w:ascii="Arial" w:hAnsi="Arial" w:cs="Arial"/>
          <w:color w:val="000000" w:themeColor="text1"/>
          <w:szCs w:val="22"/>
        </w:rPr>
      </w:pPr>
    </w:p>
    <w:p w14:paraId="2B5A534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b/>
          <w:bCs/>
          <w:color w:val="000000" w:themeColor="text1"/>
          <w:szCs w:val="22"/>
        </w:rPr>
        <w:t>Cas ou le périmètre est une bande de constructibilité</w:t>
      </w:r>
    </w:p>
    <w:p w14:paraId="433A4D4C"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noProof/>
        </w:rPr>
        <w:drawing>
          <wp:inline distT="0" distB="0" distL="0" distR="0" wp14:anchorId="4B966859" wp14:editId="073D3E97">
            <wp:extent cx="6349042" cy="3556339"/>
            <wp:effectExtent l="0" t="0" r="0" b="6350"/>
            <wp:docPr id="15" name="Image 18 Copi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8 Copie 1"/>
                    <pic:cNvPicPr>
                      <a:picLocks noChangeAspect="1" noChangeArrowheads="1"/>
                    </pic:cNvPicPr>
                  </pic:nvPicPr>
                  <pic:blipFill>
                    <a:blip r:embed="rId53"/>
                    <a:stretch>
                      <a:fillRect/>
                    </a:stretch>
                  </pic:blipFill>
                  <pic:spPr bwMode="auto">
                    <a:xfrm>
                      <a:off x="0" y="0"/>
                      <a:ext cx="6365075" cy="3565320"/>
                    </a:xfrm>
                    <a:prstGeom prst="rect">
                      <a:avLst/>
                    </a:prstGeom>
                  </pic:spPr>
                </pic:pic>
              </a:graphicData>
            </a:graphic>
          </wp:inline>
        </w:drawing>
      </w:r>
    </w:p>
    <w:p w14:paraId="2EB4296A" w14:textId="77777777" w:rsidR="00732687" w:rsidRPr="008D07D1" w:rsidRDefault="007B52A5" w:rsidP="00276466">
      <w:pPr>
        <w:pStyle w:val="Corpsdetexte"/>
        <w:jc w:val="both"/>
        <w:rPr>
          <w:rFonts w:ascii="Arial" w:hAnsi="Arial" w:cs="Arial"/>
          <w:color w:val="000000" w:themeColor="text1"/>
          <w:szCs w:val="22"/>
        </w:rPr>
      </w:pPr>
      <w:r w:rsidRPr="008D07D1">
        <w:rPr>
          <w:rFonts w:ascii="Arial" w:hAnsi="Arial" w:cs="Arial"/>
          <w:color w:val="000000" w:themeColor="text1"/>
          <w:szCs w:val="22"/>
        </w:rPr>
        <w:t xml:space="preserve">Dans cet exemple, la classe </w:t>
      </w:r>
      <w:proofErr w:type="spellStart"/>
      <w:r w:rsidRPr="008D07D1">
        <w:rPr>
          <w:rFonts w:ascii="Arial" w:hAnsi="Arial" w:cs="Arial"/>
          <w:color w:val="000000" w:themeColor="text1"/>
          <w:szCs w:val="22"/>
        </w:rPr>
        <w:t>ChampApplication</w:t>
      </w:r>
      <w:proofErr w:type="spellEnd"/>
      <w:r w:rsidRPr="008D07D1">
        <w:rPr>
          <w:rFonts w:ascii="Arial" w:hAnsi="Arial" w:cs="Arial"/>
          <w:color w:val="000000" w:themeColor="text1"/>
          <w:szCs w:val="22"/>
        </w:rPr>
        <w:t xml:space="preserve"> permet de préciser que la contrainte s’applique au sein d’un périmètre en hors de la BC principale et d’indiquer que le calcul de cette surface se fera sur la BC secondaire. </w:t>
      </w:r>
    </w:p>
    <w:p w14:paraId="50A581F4" w14:textId="77777777" w:rsidR="00732687" w:rsidRPr="008D07D1" w:rsidRDefault="00732687" w:rsidP="00276466">
      <w:pPr>
        <w:pStyle w:val="Corpsdetexte"/>
        <w:jc w:val="both"/>
        <w:rPr>
          <w:rFonts w:ascii="Arial" w:hAnsi="Arial" w:cs="Arial"/>
          <w:color w:val="000000" w:themeColor="text1"/>
          <w:szCs w:val="22"/>
        </w:rPr>
      </w:pPr>
    </w:p>
    <w:p w14:paraId="78773B30" w14:textId="77777777" w:rsidR="00732687" w:rsidRPr="008D4D56" w:rsidRDefault="007B52A5" w:rsidP="008D4D56">
      <w:bookmarkStart w:id="332" w:name="_Toc164181861"/>
      <w:r w:rsidRPr="008D4D56">
        <w:t>Exemple de condition de périmètre distinct du périmètre d'application de la contrainte :</w:t>
      </w:r>
      <w:bookmarkEnd w:id="332"/>
      <w:r w:rsidRPr="008D4D56">
        <w:t xml:space="preserve"> </w:t>
      </w:r>
    </w:p>
    <w:p w14:paraId="11EAA588" w14:textId="5141A6BF" w:rsidR="00732687" w:rsidRPr="001E7FC9" w:rsidRDefault="007B52A5" w:rsidP="00276466">
      <w:pPr>
        <w:spacing w:line="276" w:lineRule="auto"/>
        <w:jc w:val="both"/>
        <w:rPr>
          <w:rFonts w:ascii="Arial" w:hAnsi="Arial" w:cs="Arial"/>
          <w:b/>
          <w:color w:val="000000" w:themeColor="text1"/>
          <w:szCs w:val="22"/>
        </w:rPr>
      </w:pPr>
      <w:r w:rsidRPr="001E7FC9">
        <w:rPr>
          <w:rFonts w:ascii="Arial" w:hAnsi="Arial" w:cs="Arial"/>
          <w:b/>
          <w:color w:val="000000" w:themeColor="text1"/>
          <w:szCs w:val="22"/>
        </w:rPr>
        <w:t xml:space="preserve">Cas : 9-2 </w:t>
      </w:r>
      <w:r w:rsidR="008D4D56" w:rsidRPr="001E7FC9">
        <w:rPr>
          <w:rFonts w:ascii="Arial" w:hAnsi="Arial" w:cs="Arial"/>
          <w:b/>
          <w:color w:val="000000" w:themeColor="text1"/>
          <w:szCs w:val="22"/>
        </w:rPr>
        <w:t>disposition particulière</w:t>
      </w:r>
      <w:r w:rsidRPr="001E7FC9">
        <w:rPr>
          <w:rFonts w:ascii="Arial" w:hAnsi="Arial" w:cs="Arial"/>
          <w:b/>
          <w:color w:val="000000" w:themeColor="text1"/>
          <w:szCs w:val="22"/>
        </w:rPr>
        <w:t xml:space="preserve"> du secteur </w:t>
      </w:r>
      <w:proofErr w:type="spellStart"/>
      <w:r w:rsidRPr="001E7FC9">
        <w:rPr>
          <w:rFonts w:ascii="Arial" w:hAnsi="Arial" w:cs="Arial"/>
          <w:b/>
          <w:color w:val="000000" w:themeColor="text1"/>
          <w:szCs w:val="22"/>
        </w:rPr>
        <w:t>UAa</w:t>
      </w:r>
      <w:proofErr w:type="spellEnd"/>
      <w:r w:rsidRPr="001E7FC9">
        <w:rPr>
          <w:rFonts w:ascii="Arial" w:hAnsi="Arial" w:cs="Arial"/>
          <w:b/>
          <w:color w:val="000000" w:themeColor="text1"/>
          <w:szCs w:val="22"/>
        </w:rPr>
        <w:t xml:space="preserve"> pour les unités foncières ayant une façade sur l’avenue CDG et/ou place du marché :  </w:t>
      </w:r>
    </w:p>
    <w:p w14:paraId="71DD177D" w14:textId="77777777" w:rsidR="00732687" w:rsidRPr="008D07D1" w:rsidRDefault="00732687" w:rsidP="00276466">
      <w:pPr>
        <w:pStyle w:val="Paragraphedeliste"/>
        <w:spacing w:line="276" w:lineRule="auto"/>
        <w:jc w:val="both"/>
        <w:rPr>
          <w:rFonts w:ascii="Arial" w:hAnsi="Arial" w:cs="Arial"/>
          <w:b/>
          <w:color w:val="000000" w:themeColor="text1"/>
          <w:szCs w:val="22"/>
        </w:rPr>
      </w:pPr>
    </w:p>
    <w:p w14:paraId="49DB0262" w14:textId="06339652" w:rsidR="00732687" w:rsidRPr="001E7FC9" w:rsidRDefault="007B52A5" w:rsidP="001E7FC9">
      <w:pPr>
        <w:spacing w:line="276" w:lineRule="auto"/>
        <w:jc w:val="both"/>
        <w:rPr>
          <w:rFonts w:ascii="Arial" w:hAnsi="Arial" w:cs="Arial"/>
          <w:color w:val="000000" w:themeColor="text1"/>
          <w:szCs w:val="22"/>
        </w:rPr>
      </w:pPr>
      <w:r w:rsidRPr="001E7FC9">
        <w:rPr>
          <w:rFonts w:ascii="Arial" w:hAnsi="Arial" w:cs="Arial"/>
          <w:color w:val="000000" w:themeColor="text1"/>
          <w:szCs w:val="22"/>
        </w:rPr>
        <w:t xml:space="preserve">La </w:t>
      </w:r>
      <w:r w:rsidR="00176FCF" w:rsidRPr="001E7FC9">
        <w:rPr>
          <w:rFonts w:ascii="Arial" w:hAnsi="Arial" w:cs="Arial"/>
          <w:color w:val="000000" w:themeColor="text1"/>
          <w:szCs w:val="22"/>
        </w:rPr>
        <w:t>condition est</w:t>
      </w:r>
      <w:r w:rsidRPr="001E7FC9">
        <w:rPr>
          <w:rFonts w:ascii="Arial" w:hAnsi="Arial" w:cs="Arial"/>
          <w:color w:val="000000" w:themeColor="text1"/>
          <w:szCs w:val="22"/>
        </w:rPr>
        <w:t xml:space="preserve"> représentée par l’unité foncière qui donne sur l’avenue CDG. Dans cette unité foncière, la Bande de 20 mètres est comprise à partir de l’alignement de l’avenue CDG et de la place du marché. L’emprise au sol n’est pas limitée (c’est-à-dire qu’elle peut occuper 100% de la superficie de cette bande de terrain).</w:t>
      </w:r>
    </w:p>
    <w:p w14:paraId="71F739B2" w14:textId="77777777" w:rsidR="00732687" w:rsidRPr="008D07D1" w:rsidRDefault="00732687" w:rsidP="00276466">
      <w:pPr>
        <w:pStyle w:val="Paragraphedeliste"/>
        <w:spacing w:line="276" w:lineRule="auto"/>
        <w:jc w:val="both"/>
        <w:rPr>
          <w:rFonts w:ascii="Arial" w:hAnsi="Arial" w:cs="Arial"/>
          <w:color w:val="000000" w:themeColor="text1"/>
          <w:szCs w:val="22"/>
        </w:rPr>
      </w:pPr>
    </w:p>
    <w:p w14:paraId="346D6889" w14:textId="77777777" w:rsidR="00732687" w:rsidRPr="001E7FC9" w:rsidRDefault="007B52A5" w:rsidP="001E7FC9">
      <w:pPr>
        <w:spacing w:line="276" w:lineRule="auto"/>
        <w:jc w:val="both"/>
        <w:rPr>
          <w:rFonts w:ascii="Arial" w:hAnsi="Arial" w:cs="Arial"/>
          <w:color w:val="000000" w:themeColor="text1"/>
          <w:szCs w:val="22"/>
        </w:rPr>
      </w:pPr>
      <w:r w:rsidRPr="001E7FC9">
        <w:rPr>
          <w:rFonts w:ascii="Arial" w:hAnsi="Arial" w:cs="Arial"/>
          <w:color w:val="000000" w:themeColor="text1"/>
          <w:szCs w:val="22"/>
        </w:rPr>
        <w:t xml:space="preserve">Au-delà de la bande de 20mètre à compter de l’alignement de l’avenue CDG et de place du marché, l’emprise au sol des bâtiments ne peut excéder 55% de la superficie de l’unité foncière située au-delà de cette bande. (Dans ce cas-là, on change la base de calcul de CES et on essaie de définir ce périmètre). </w:t>
      </w:r>
    </w:p>
    <w:p w14:paraId="645027CF" w14:textId="77777777" w:rsidR="00732687" w:rsidRPr="001E7FC9" w:rsidRDefault="007B52A5" w:rsidP="001E7FC9">
      <w:pPr>
        <w:spacing w:line="276" w:lineRule="auto"/>
        <w:jc w:val="both"/>
        <w:rPr>
          <w:rFonts w:ascii="Arial" w:hAnsi="Arial" w:cs="Arial"/>
          <w:color w:val="000000" w:themeColor="text1"/>
          <w:szCs w:val="22"/>
        </w:rPr>
      </w:pPr>
      <w:r w:rsidRPr="001E7FC9">
        <w:rPr>
          <w:rFonts w:ascii="Arial" w:hAnsi="Arial" w:cs="Arial"/>
          <w:color w:val="000000" w:themeColor="text1"/>
          <w:szCs w:val="22"/>
        </w:rPr>
        <w:t xml:space="preserve">Dans cet exemple, il n’y a pas de géométrie associée, le périmètre d’application est défini dans le règlement écrit. </w:t>
      </w:r>
    </w:p>
    <w:p w14:paraId="72141A72" w14:textId="4C97D7B9" w:rsidR="00732687" w:rsidRPr="008D07D1" w:rsidRDefault="00732687" w:rsidP="00276466">
      <w:pPr>
        <w:pStyle w:val="Paragraphedeliste"/>
        <w:spacing w:line="276" w:lineRule="auto"/>
        <w:jc w:val="both"/>
        <w:rPr>
          <w:rFonts w:ascii="Arial" w:hAnsi="Arial" w:cs="Arial"/>
          <w:color w:val="000000" w:themeColor="text1"/>
          <w:szCs w:val="22"/>
        </w:rPr>
      </w:pPr>
    </w:p>
    <w:p w14:paraId="00DAEC2A" w14:textId="77777777" w:rsidR="00FC2AFC" w:rsidRDefault="00FC2AFC" w:rsidP="00276466">
      <w:pPr>
        <w:jc w:val="both"/>
        <w:rPr>
          <w:rFonts w:ascii="Arial" w:hAnsi="Arial" w:cs="Arial"/>
          <w:color w:val="000000" w:themeColor="text1"/>
          <w:szCs w:val="22"/>
        </w:rPr>
        <w:sectPr w:rsidR="00FC2AFC">
          <w:pgSz w:w="11906" w:h="16838"/>
          <w:pgMar w:top="1134" w:right="1134" w:bottom="1843" w:left="1134" w:header="720" w:footer="720" w:gutter="0"/>
          <w:cols w:space="720"/>
          <w:formProt w:val="0"/>
          <w:titlePg/>
          <w:docGrid w:linePitch="600" w:charSpace="36864"/>
        </w:sectPr>
      </w:pPr>
    </w:p>
    <w:p w14:paraId="084776FC" w14:textId="523ECC8C" w:rsidR="00732687" w:rsidRPr="008D07D1" w:rsidRDefault="00FC2AFC" w:rsidP="00276466">
      <w:pPr>
        <w:jc w:val="both"/>
        <w:rPr>
          <w:rFonts w:ascii="Arial" w:hAnsi="Arial" w:cs="Arial"/>
          <w:color w:val="000000" w:themeColor="text1"/>
          <w:szCs w:val="22"/>
        </w:rPr>
      </w:pPr>
      <w:r w:rsidRPr="008D07D1">
        <w:rPr>
          <w:rFonts w:ascii="Arial" w:hAnsi="Arial" w:cs="Arial"/>
          <w:noProof/>
        </w:rPr>
        <w:drawing>
          <wp:anchor distT="0" distB="0" distL="114300" distR="114300" simplePos="0" relativeHeight="251660288" behindDoc="1" locked="0" layoutInCell="1" allowOverlap="1" wp14:anchorId="52EF9DA5" wp14:editId="21E80E6D">
            <wp:simplePos x="0" y="0"/>
            <wp:positionH relativeFrom="margin">
              <wp:posOffset>-575310</wp:posOffset>
            </wp:positionH>
            <wp:positionV relativeFrom="paragraph">
              <wp:posOffset>0</wp:posOffset>
            </wp:positionV>
            <wp:extent cx="9853295" cy="6415405"/>
            <wp:effectExtent l="0" t="0" r="0" b="4445"/>
            <wp:wrapTight wrapText="bothSides">
              <wp:wrapPolygon edited="0">
                <wp:start x="0" y="0"/>
                <wp:lineTo x="0" y="21551"/>
                <wp:lineTo x="21548" y="21551"/>
                <wp:lineTo x="21548" y="0"/>
                <wp:lineTo x="0" y="0"/>
              </wp:wrapPolygon>
            </wp:wrapTight>
            <wp:docPr id="1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8"/>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9853295" cy="6415405"/>
                    </a:xfrm>
                    <a:prstGeom prst="rect">
                      <a:avLst/>
                    </a:prstGeom>
                  </pic:spPr>
                </pic:pic>
              </a:graphicData>
            </a:graphic>
            <wp14:sizeRelH relativeFrom="margin">
              <wp14:pctWidth>0</wp14:pctWidth>
            </wp14:sizeRelH>
            <wp14:sizeRelV relativeFrom="margin">
              <wp14:pctHeight>0</wp14:pctHeight>
            </wp14:sizeRelV>
          </wp:anchor>
        </w:drawing>
      </w:r>
    </w:p>
    <w:p w14:paraId="300AE697" w14:textId="2D3CFBBC" w:rsidR="00FC2AFC" w:rsidRDefault="00FC2AFC" w:rsidP="00276466">
      <w:pPr>
        <w:pStyle w:val="Titre1"/>
        <w:numPr>
          <w:ilvl w:val="0"/>
          <w:numId w:val="29"/>
        </w:numPr>
        <w:jc w:val="both"/>
        <w:rPr>
          <w:rFonts w:ascii="Arial" w:hAnsi="Arial"/>
        </w:rPr>
        <w:sectPr w:rsidR="00FC2AFC" w:rsidSect="00FC2AFC">
          <w:pgSz w:w="16838" w:h="11906" w:orient="landscape"/>
          <w:pgMar w:top="1134" w:right="1134" w:bottom="1134" w:left="1843" w:header="720" w:footer="720" w:gutter="0"/>
          <w:cols w:space="720"/>
          <w:formProt w:val="0"/>
          <w:titlePg/>
          <w:docGrid w:linePitch="600" w:charSpace="36864"/>
        </w:sectPr>
      </w:pPr>
    </w:p>
    <w:p w14:paraId="087CB5C5" w14:textId="1267B802" w:rsidR="003D31D5" w:rsidRPr="008D07D1" w:rsidRDefault="003D31D5" w:rsidP="00276466">
      <w:pPr>
        <w:pStyle w:val="Titre1"/>
        <w:numPr>
          <w:ilvl w:val="0"/>
          <w:numId w:val="29"/>
        </w:numPr>
        <w:jc w:val="both"/>
        <w:rPr>
          <w:rFonts w:ascii="Arial" w:hAnsi="Arial"/>
        </w:rPr>
      </w:pPr>
      <w:bookmarkStart w:id="333" w:name="_Toc174033011"/>
      <w:r w:rsidRPr="008D07D1">
        <w:rPr>
          <w:rFonts w:ascii="Arial" w:hAnsi="Arial"/>
        </w:rPr>
        <w:t>Test de conformité</w:t>
      </w:r>
      <w:bookmarkEnd w:id="333"/>
    </w:p>
    <w:p w14:paraId="3355E8BC" w14:textId="4D9437B1" w:rsidR="003D31D5" w:rsidRPr="008D07D1" w:rsidRDefault="003D31D5" w:rsidP="00276466">
      <w:pPr>
        <w:jc w:val="both"/>
        <w:rPr>
          <w:rFonts w:ascii="Arial" w:hAnsi="Arial" w:cs="Arial"/>
          <w:color w:val="000000" w:themeColor="text1"/>
          <w:szCs w:val="22"/>
        </w:rPr>
      </w:pPr>
      <w:r w:rsidRPr="008D07D1">
        <w:rPr>
          <w:rFonts w:ascii="Arial" w:hAnsi="Arial" w:cs="Arial"/>
          <w:color w:val="000000" w:themeColor="text1"/>
          <w:szCs w:val="22"/>
        </w:rPr>
        <w:t>Ce chapitre permet de vérifier que les documents fournis sont conformes à ce standard.</w:t>
      </w:r>
    </w:p>
    <w:p w14:paraId="4A295F56" w14:textId="77777777" w:rsidR="00A1324D" w:rsidRPr="008D07D1" w:rsidRDefault="00A1324D" w:rsidP="00276466">
      <w:pPr>
        <w:jc w:val="both"/>
        <w:rPr>
          <w:rFonts w:ascii="Arial" w:hAnsi="Arial" w:cs="Arial"/>
          <w:color w:val="000000" w:themeColor="text1"/>
          <w:szCs w:val="22"/>
        </w:rPr>
      </w:pPr>
    </w:p>
    <w:p w14:paraId="01CE478C" w14:textId="303B3E82" w:rsidR="003D31D5" w:rsidRPr="008D07D1" w:rsidRDefault="003D31D5" w:rsidP="00276466">
      <w:pPr>
        <w:jc w:val="both"/>
        <w:rPr>
          <w:rFonts w:ascii="Arial" w:hAnsi="Arial" w:cs="Arial"/>
          <w:color w:val="000000" w:themeColor="text1"/>
          <w:szCs w:val="22"/>
        </w:rPr>
      </w:pPr>
      <w:r w:rsidRPr="008D07D1">
        <w:rPr>
          <w:rFonts w:ascii="Arial" w:hAnsi="Arial" w:cs="Arial"/>
          <w:color w:val="000000" w:themeColor="text1"/>
          <w:szCs w:val="22"/>
        </w:rPr>
        <w:t>Afin d’être conforme à ce standard, les éléments suivants devront être vérifiés :</w:t>
      </w:r>
    </w:p>
    <w:p w14:paraId="6BD9DA04" w14:textId="1F8DAEA9" w:rsidR="00A1324D" w:rsidRPr="008D07D1" w:rsidRDefault="00A1324D" w:rsidP="00276466">
      <w:pPr>
        <w:jc w:val="both"/>
        <w:rPr>
          <w:rFonts w:ascii="Arial" w:hAnsi="Arial" w:cs="Arial"/>
          <w:color w:val="000000" w:themeColor="text1"/>
          <w:szCs w:val="22"/>
        </w:rPr>
      </w:pPr>
    </w:p>
    <w:tbl>
      <w:tblPr>
        <w:tblStyle w:val="Grilledutableau"/>
        <w:tblpPr w:leftFromText="141" w:rightFromText="141" w:vertAnchor="text" w:horzAnchor="margin" w:tblpY="20"/>
        <w:tblW w:w="0" w:type="auto"/>
        <w:tblLook w:val="04A0" w:firstRow="1" w:lastRow="0" w:firstColumn="1" w:lastColumn="0" w:noHBand="0" w:noVBand="1"/>
      </w:tblPr>
      <w:tblGrid>
        <w:gridCol w:w="4814"/>
        <w:gridCol w:w="4814"/>
      </w:tblGrid>
      <w:tr w:rsidR="00A1324D" w:rsidRPr="008D07D1" w14:paraId="2FC1192E" w14:textId="77777777" w:rsidTr="00A1324D">
        <w:tc>
          <w:tcPr>
            <w:tcW w:w="4814" w:type="dxa"/>
          </w:tcPr>
          <w:p w14:paraId="503C9CD2" w14:textId="77777777" w:rsidR="00A1324D" w:rsidRPr="008D07D1" w:rsidRDefault="00A1324D" w:rsidP="00276466">
            <w:pPr>
              <w:jc w:val="both"/>
              <w:rPr>
                <w:rFonts w:ascii="Arial" w:hAnsi="Arial" w:cs="Arial"/>
                <w:color w:val="000000" w:themeColor="text1"/>
                <w:szCs w:val="22"/>
              </w:rPr>
            </w:pPr>
            <w:r w:rsidRPr="008D07D1">
              <w:rPr>
                <w:rFonts w:ascii="Arial" w:hAnsi="Arial" w:cs="Arial"/>
                <w:color w:val="000000" w:themeColor="text1"/>
                <w:szCs w:val="22"/>
              </w:rPr>
              <w:t xml:space="preserve">Chapitre </w:t>
            </w:r>
          </w:p>
        </w:tc>
        <w:tc>
          <w:tcPr>
            <w:tcW w:w="4814" w:type="dxa"/>
          </w:tcPr>
          <w:p w14:paraId="4058F523" w14:textId="4CA92389" w:rsidR="00A1324D" w:rsidRPr="008D07D1" w:rsidRDefault="00A1324D" w:rsidP="00276466">
            <w:pPr>
              <w:jc w:val="both"/>
              <w:rPr>
                <w:rFonts w:ascii="Arial" w:hAnsi="Arial" w:cs="Arial"/>
                <w:color w:val="000000" w:themeColor="text1"/>
                <w:szCs w:val="22"/>
              </w:rPr>
            </w:pPr>
            <w:r w:rsidRPr="008D07D1">
              <w:rPr>
                <w:rFonts w:ascii="Arial" w:hAnsi="Arial" w:cs="Arial"/>
                <w:color w:val="000000" w:themeColor="text1"/>
                <w:szCs w:val="22"/>
              </w:rPr>
              <w:t>Test</w:t>
            </w:r>
          </w:p>
        </w:tc>
      </w:tr>
      <w:tr w:rsidR="00A1324D" w:rsidRPr="008D07D1" w14:paraId="48761A5C" w14:textId="77777777" w:rsidTr="00A1324D">
        <w:tc>
          <w:tcPr>
            <w:tcW w:w="4814" w:type="dxa"/>
          </w:tcPr>
          <w:p w14:paraId="1DEFCEE8" w14:textId="74916066" w:rsidR="00A1324D" w:rsidRPr="008D07D1" w:rsidRDefault="00A1324D" w:rsidP="00276466">
            <w:pPr>
              <w:jc w:val="both"/>
              <w:rPr>
                <w:rFonts w:ascii="Arial" w:hAnsi="Arial" w:cs="Arial"/>
                <w:color w:val="000000" w:themeColor="text1"/>
                <w:szCs w:val="22"/>
              </w:rPr>
            </w:pPr>
            <w:r w:rsidRPr="008D07D1">
              <w:rPr>
                <w:rFonts w:ascii="Arial" w:hAnsi="Arial" w:cs="Arial"/>
                <w:color w:val="000000" w:themeColor="text1"/>
                <w:szCs w:val="22"/>
              </w:rPr>
              <w:t xml:space="preserve">Structuration du règlement d’urbanisme </w:t>
            </w:r>
          </w:p>
        </w:tc>
        <w:tc>
          <w:tcPr>
            <w:tcW w:w="4814" w:type="dxa"/>
          </w:tcPr>
          <w:p w14:paraId="13E161EA" w14:textId="3C1B41A8" w:rsidR="00A1324D" w:rsidRPr="008D07D1" w:rsidRDefault="00A1324D" w:rsidP="00276466">
            <w:pPr>
              <w:jc w:val="both"/>
              <w:rPr>
                <w:rFonts w:ascii="Arial" w:hAnsi="Arial" w:cs="Arial"/>
                <w:color w:val="000000" w:themeColor="text1"/>
                <w:szCs w:val="22"/>
              </w:rPr>
            </w:pPr>
            <w:r w:rsidRPr="008D07D1">
              <w:rPr>
                <w:rFonts w:ascii="Arial" w:hAnsi="Arial" w:cs="Arial"/>
                <w:color w:val="000000" w:themeColor="text1"/>
                <w:szCs w:val="22"/>
              </w:rPr>
              <w:t xml:space="preserve">Vérifier que le fichier est valide par rapport au schéma défini dans le chapitre </w:t>
            </w:r>
            <w:r w:rsidRPr="008D07D1">
              <w:rPr>
                <w:rFonts w:ascii="Arial" w:hAnsi="Arial" w:cs="Arial"/>
                <w:color w:val="000000" w:themeColor="text1"/>
                <w:szCs w:val="22"/>
              </w:rPr>
              <w:fldChar w:fldCharType="begin"/>
            </w:r>
            <w:r w:rsidRPr="008D07D1">
              <w:rPr>
                <w:rFonts w:ascii="Arial" w:hAnsi="Arial" w:cs="Arial"/>
                <w:color w:val="000000" w:themeColor="text1"/>
                <w:szCs w:val="22"/>
              </w:rPr>
              <w:instrText xml:space="preserve"> REF _Ref174026699 \r \h </w:instrText>
            </w:r>
            <w:r w:rsidRPr="008D07D1">
              <w:rPr>
                <w:rFonts w:ascii="Arial" w:hAnsi="Arial" w:cs="Arial"/>
                <w:color w:val="000000" w:themeColor="text1"/>
                <w:szCs w:val="22"/>
              </w:rPr>
            </w:r>
            <w:r w:rsidR="008D07D1">
              <w:rPr>
                <w:rFonts w:ascii="Arial" w:hAnsi="Arial" w:cs="Arial"/>
                <w:color w:val="000000" w:themeColor="text1"/>
                <w:szCs w:val="22"/>
              </w:rPr>
              <w:instrText xml:space="preserve"> \* MERGEFORMAT </w:instrText>
            </w:r>
            <w:r w:rsidRPr="008D07D1">
              <w:rPr>
                <w:rFonts w:ascii="Arial" w:hAnsi="Arial" w:cs="Arial"/>
                <w:color w:val="000000" w:themeColor="text1"/>
                <w:szCs w:val="22"/>
              </w:rPr>
              <w:fldChar w:fldCharType="separate"/>
            </w:r>
            <w:r w:rsidRPr="008D07D1">
              <w:rPr>
                <w:rFonts w:ascii="Arial" w:hAnsi="Arial" w:cs="Arial"/>
                <w:color w:val="000000" w:themeColor="text1"/>
                <w:szCs w:val="22"/>
              </w:rPr>
              <w:t>5</w:t>
            </w:r>
            <w:r w:rsidRPr="008D07D1">
              <w:rPr>
                <w:rFonts w:ascii="Arial" w:hAnsi="Arial" w:cs="Arial"/>
                <w:color w:val="000000" w:themeColor="text1"/>
                <w:szCs w:val="22"/>
              </w:rPr>
              <w:fldChar w:fldCharType="end"/>
            </w:r>
          </w:p>
        </w:tc>
      </w:tr>
      <w:tr w:rsidR="00A1324D" w:rsidRPr="008D07D1" w14:paraId="41D0266A" w14:textId="77777777" w:rsidTr="00A1324D">
        <w:tc>
          <w:tcPr>
            <w:tcW w:w="4814" w:type="dxa"/>
          </w:tcPr>
          <w:p w14:paraId="75DE18C8" w14:textId="530A37CA" w:rsidR="00A1324D" w:rsidRPr="008D07D1" w:rsidRDefault="00A1324D" w:rsidP="00276466">
            <w:pPr>
              <w:jc w:val="both"/>
              <w:rPr>
                <w:rFonts w:ascii="Arial" w:hAnsi="Arial" w:cs="Arial"/>
                <w:color w:val="000000" w:themeColor="text1"/>
                <w:szCs w:val="22"/>
              </w:rPr>
            </w:pPr>
            <w:r w:rsidRPr="008D07D1">
              <w:rPr>
                <w:rFonts w:ascii="Arial" w:hAnsi="Arial" w:cs="Arial"/>
                <w:color w:val="000000" w:themeColor="text1"/>
                <w:szCs w:val="22"/>
              </w:rPr>
              <w:t>Qualité</w:t>
            </w:r>
          </w:p>
        </w:tc>
        <w:tc>
          <w:tcPr>
            <w:tcW w:w="4814" w:type="dxa"/>
          </w:tcPr>
          <w:p w14:paraId="646996EE" w14:textId="7CB2A12B" w:rsidR="00A1324D" w:rsidRPr="008D07D1" w:rsidRDefault="00A1324D" w:rsidP="00276466">
            <w:pPr>
              <w:jc w:val="both"/>
              <w:rPr>
                <w:rFonts w:ascii="Arial" w:hAnsi="Arial" w:cs="Arial"/>
                <w:color w:val="000000" w:themeColor="text1"/>
                <w:szCs w:val="22"/>
              </w:rPr>
            </w:pPr>
            <w:r w:rsidRPr="008D07D1">
              <w:rPr>
                <w:rFonts w:ascii="Arial" w:hAnsi="Arial" w:cs="Arial"/>
                <w:color w:val="000000" w:themeColor="text1"/>
                <w:szCs w:val="22"/>
              </w:rPr>
              <w:t xml:space="preserve">Vérifier que les documents fournis sont conformes aux exigences qualité définies dans le chapitre </w:t>
            </w:r>
            <w:r w:rsidRPr="008D07D1">
              <w:rPr>
                <w:rFonts w:ascii="Arial" w:hAnsi="Arial" w:cs="Arial"/>
                <w:color w:val="000000" w:themeColor="text1"/>
                <w:szCs w:val="22"/>
              </w:rPr>
              <w:fldChar w:fldCharType="begin"/>
            </w:r>
            <w:r w:rsidRPr="008D07D1">
              <w:rPr>
                <w:rFonts w:ascii="Arial" w:hAnsi="Arial" w:cs="Arial"/>
                <w:color w:val="000000" w:themeColor="text1"/>
                <w:szCs w:val="22"/>
              </w:rPr>
              <w:instrText xml:space="preserve"> REF _Ref174026748 \r \h </w:instrText>
            </w:r>
            <w:r w:rsidRPr="008D07D1">
              <w:rPr>
                <w:rFonts w:ascii="Arial" w:hAnsi="Arial" w:cs="Arial"/>
                <w:color w:val="000000" w:themeColor="text1"/>
                <w:szCs w:val="22"/>
              </w:rPr>
            </w:r>
            <w:r w:rsidR="008D07D1">
              <w:rPr>
                <w:rFonts w:ascii="Arial" w:hAnsi="Arial" w:cs="Arial"/>
                <w:color w:val="000000" w:themeColor="text1"/>
                <w:szCs w:val="22"/>
              </w:rPr>
              <w:instrText xml:space="preserve"> \* MERGEFORMAT </w:instrText>
            </w:r>
            <w:r w:rsidRPr="008D07D1">
              <w:rPr>
                <w:rFonts w:ascii="Arial" w:hAnsi="Arial" w:cs="Arial"/>
                <w:color w:val="000000" w:themeColor="text1"/>
                <w:szCs w:val="22"/>
              </w:rPr>
              <w:fldChar w:fldCharType="separate"/>
            </w:r>
            <w:r w:rsidRPr="008D07D1">
              <w:rPr>
                <w:rFonts w:ascii="Arial" w:hAnsi="Arial" w:cs="Arial"/>
                <w:color w:val="000000" w:themeColor="text1"/>
                <w:szCs w:val="22"/>
              </w:rPr>
              <w:t>7</w:t>
            </w:r>
            <w:r w:rsidRPr="008D07D1">
              <w:rPr>
                <w:rFonts w:ascii="Arial" w:hAnsi="Arial" w:cs="Arial"/>
                <w:color w:val="000000" w:themeColor="text1"/>
                <w:szCs w:val="22"/>
              </w:rPr>
              <w:fldChar w:fldCharType="end"/>
            </w:r>
          </w:p>
        </w:tc>
      </w:tr>
      <w:tr w:rsidR="00A1324D" w:rsidRPr="008D07D1" w14:paraId="582F70D6" w14:textId="77777777" w:rsidTr="00A1324D">
        <w:tc>
          <w:tcPr>
            <w:tcW w:w="4814" w:type="dxa"/>
          </w:tcPr>
          <w:p w14:paraId="695E974F" w14:textId="5108564A" w:rsidR="00A1324D" w:rsidRPr="008D07D1" w:rsidRDefault="00A1324D" w:rsidP="00276466">
            <w:pPr>
              <w:jc w:val="both"/>
              <w:rPr>
                <w:rFonts w:ascii="Arial" w:hAnsi="Arial" w:cs="Arial"/>
                <w:color w:val="000000" w:themeColor="text1"/>
                <w:szCs w:val="22"/>
              </w:rPr>
            </w:pPr>
            <w:r w:rsidRPr="008D07D1">
              <w:rPr>
                <w:rFonts w:ascii="Arial" w:hAnsi="Arial" w:cs="Arial"/>
                <w:color w:val="000000" w:themeColor="text1"/>
                <w:szCs w:val="22"/>
              </w:rPr>
              <w:t xml:space="preserve">Format </w:t>
            </w:r>
          </w:p>
        </w:tc>
        <w:tc>
          <w:tcPr>
            <w:tcW w:w="4814" w:type="dxa"/>
          </w:tcPr>
          <w:p w14:paraId="6CDF93A1" w14:textId="6BDDF856" w:rsidR="00A1324D" w:rsidRPr="008D07D1" w:rsidRDefault="00A1324D" w:rsidP="00276466">
            <w:pPr>
              <w:jc w:val="both"/>
              <w:rPr>
                <w:rFonts w:ascii="Arial" w:hAnsi="Arial" w:cs="Arial"/>
                <w:color w:val="000000" w:themeColor="text1"/>
                <w:szCs w:val="22"/>
              </w:rPr>
            </w:pPr>
            <w:r w:rsidRPr="008D07D1">
              <w:rPr>
                <w:rFonts w:ascii="Arial" w:hAnsi="Arial" w:cs="Arial"/>
                <w:color w:val="000000" w:themeColor="text1"/>
                <w:szCs w:val="22"/>
              </w:rPr>
              <w:t xml:space="preserve">Vérifier que les exigences de formats définies dans le chapitre </w:t>
            </w:r>
            <w:r w:rsidRPr="008D07D1">
              <w:rPr>
                <w:rFonts w:ascii="Arial" w:hAnsi="Arial" w:cs="Arial"/>
                <w:color w:val="000000" w:themeColor="text1"/>
                <w:szCs w:val="22"/>
              </w:rPr>
              <w:fldChar w:fldCharType="begin"/>
            </w:r>
            <w:r w:rsidRPr="008D07D1">
              <w:rPr>
                <w:rFonts w:ascii="Arial" w:hAnsi="Arial" w:cs="Arial"/>
                <w:color w:val="000000" w:themeColor="text1"/>
                <w:szCs w:val="22"/>
              </w:rPr>
              <w:instrText xml:space="preserve"> REF _Ref174027023 \r \h </w:instrText>
            </w:r>
            <w:r w:rsidRPr="008D07D1">
              <w:rPr>
                <w:rFonts w:ascii="Arial" w:hAnsi="Arial" w:cs="Arial"/>
                <w:color w:val="000000" w:themeColor="text1"/>
                <w:szCs w:val="22"/>
              </w:rPr>
            </w:r>
            <w:r w:rsidR="008D07D1">
              <w:rPr>
                <w:rFonts w:ascii="Arial" w:hAnsi="Arial" w:cs="Arial"/>
                <w:color w:val="000000" w:themeColor="text1"/>
                <w:szCs w:val="22"/>
              </w:rPr>
              <w:instrText xml:space="preserve"> \* MERGEFORMAT </w:instrText>
            </w:r>
            <w:r w:rsidRPr="008D07D1">
              <w:rPr>
                <w:rFonts w:ascii="Arial" w:hAnsi="Arial" w:cs="Arial"/>
                <w:color w:val="000000" w:themeColor="text1"/>
                <w:szCs w:val="22"/>
              </w:rPr>
              <w:fldChar w:fldCharType="separate"/>
            </w:r>
            <w:r w:rsidRPr="008D07D1">
              <w:rPr>
                <w:rFonts w:ascii="Arial" w:hAnsi="Arial" w:cs="Arial"/>
                <w:color w:val="000000" w:themeColor="text1"/>
                <w:szCs w:val="22"/>
              </w:rPr>
              <w:t>9</w:t>
            </w:r>
            <w:r w:rsidRPr="008D07D1">
              <w:rPr>
                <w:rFonts w:ascii="Arial" w:hAnsi="Arial" w:cs="Arial"/>
                <w:color w:val="000000" w:themeColor="text1"/>
                <w:szCs w:val="22"/>
              </w:rPr>
              <w:fldChar w:fldCharType="end"/>
            </w:r>
          </w:p>
        </w:tc>
      </w:tr>
      <w:tr w:rsidR="00A1324D" w:rsidRPr="008D07D1" w14:paraId="42A16FFF" w14:textId="77777777" w:rsidTr="00A1324D">
        <w:tc>
          <w:tcPr>
            <w:tcW w:w="4814" w:type="dxa"/>
          </w:tcPr>
          <w:p w14:paraId="2F08AA91" w14:textId="585B7072" w:rsidR="00A1324D" w:rsidRPr="008D07D1" w:rsidRDefault="00A1324D" w:rsidP="00276466">
            <w:pPr>
              <w:jc w:val="both"/>
              <w:rPr>
                <w:rFonts w:ascii="Arial" w:hAnsi="Arial" w:cs="Arial"/>
                <w:color w:val="000000" w:themeColor="text1"/>
                <w:szCs w:val="22"/>
              </w:rPr>
            </w:pPr>
            <w:r w:rsidRPr="008D07D1">
              <w:rPr>
                <w:rFonts w:ascii="Arial" w:hAnsi="Arial" w:cs="Arial"/>
                <w:color w:val="000000" w:themeColor="text1"/>
                <w:szCs w:val="22"/>
              </w:rPr>
              <w:t xml:space="preserve">Saisies des métadonnées </w:t>
            </w:r>
          </w:p>
        </w:tc>
        <w:tc>
          <w:tcPr>
            <w:tcW w:w="4814" w:type="dxa"/>
          </w:tcPr>
          <w:p w14:paraId="7A845AEF" w14:textId="3D8CF60D" w:rsidR="00A1324D" w:rsidRPr="008D07D1" w:rsidRDefault="00A1324D" w:rsidP="00276466">
            <w:pPr>
              <w:jc w:val="both"/>
              <w:rPr>
                <w:rFonts w:ascii="Arial" w:hAnsi="Arial" w:cs="Arial"/>
                <w:color w:val="000000" w:themeColor="text1"/>
                <w:szCs w:val="22"/>
              </w:rPr>
            </w:pPr>
            <w:r w:rsidRPr="008D07D1">
              <w:rPr>
                <w:rFonts w:ascii="Arial" w:hAnsi="Arial" w:cs="Arial"/>
                <w:color w:val="000000" w:themeColor="text1"/>
                <w:szCs w:val="22"/>
              </w:rPr>
              <w:t xml:space="preserve">Vérifier que le fichier de métadonnées respecte les exigences du chapitre </w:t>
            </w:r>
            <w:r w:rsidRPr="008D07D1">
              <w:rPr>
                <w:rFonts w:ascii="Arial" w:hAnsi="Arial" w:cs="Arial"/>
                <w:color w:val="000000" w:themeColor="text1"/>
                <w:szCs w:val="22"/>
              </w:rPr>
              <w:fldChar w:fldCharType="begin"/>
            </w:r>
            <w:r w:rsidRPr="008D07D1">
              <w:rPr>
                <w:rFonts w:ascii="Arial" w:hAnsi="Arial" w:cs="Arial"/>
                <w:color w:val="000000" w:themeColor="text1"/>
                <w:szCs w:val="22"/>
              </w:rPr>
              <w:instrText xml:space="preserve"> REF _Ref174027065 \r \h </w:instrText>
            </w:r>
            <w:r w:rsidRPr="008D07D1">
              <w:rPr>
                <w:rFonts w:ascii="Arial" w:hAnsi="Arial" w:cs="Arial"/>
                <w:color w:val="000000" w:themeColor="text1"/>
                <w:szCs w:val="22"/>
              </w:rPr>
            </w:r>
            <w:r w:rsidR="008D07D1">
              <w:rPr>
                <w:rFonts w:ascii="Arial" w:hAnsi="Arial" w:cs="Arial"/>
                <w:color w:val="000000" w:themeColor="text1"/>
                <w:szCs w:val="22"/>
              </w:rPr>
              <w:instrText xml:space="preserve"> \* MERGEFORMAT </w:instrText>
            </w:r>
            <w:r w:rsidRPr="008D07D1">
              <w:rPr>
                <w:rFonts w:ascii="Arial" w:hAnsi="Arial" w:cs="Arial"/>
                <w:color w:val="000000" w:themeColor="text1"/>
                <w:szCs w:val="22"/>
              </w:rPr>
              <w:fldChar w:fldCharType="separate"/>
            </w:r>
            <w:r w:rsidRPr="008D07D1">
              <w:rPr>
                <w:rFonts w:ascii="Arial" w:hAnsi="Arial" w:cs="Arial"/>
                <w:color w:val="000000" w:themeColor="text1"/>
                <w:szCs w:val="22"/>
              </w:rPr>
              <w:t>8</w:t>
            </w:r>
            <w:r w:rsidRPr="008D07D1">
              <w:rPr>
                <w:rFonts w:ascii="Arial" w:hAnsi="Arial" w:cs="Arial"/>
                <w:color w:val="000000" w:themeColor="text1"/>
                <w:szCs w:val="22"/>
              </w:rPr>
              <w:fldChar w:fldCharType="end"/>
            </w:r>
          </w:p>
        </w:tc>
      </w:tr>
      <w:tr w:rsidR="00A1324D" w:rsidRPr="008D07D1" w14:paraId="4D061920" w14:textId="77777777" w:rsidTr="00A1324D">
        <w:tc>
          <w:tcPr>
            <w:tcW w:w="4814" w:type="dxa"/>
          </w:tcPr>
          <w:p w14:paraId="46525623" w14:textId="11D59837" w:rsidR="00A1324D" w:rsidRPr="008D07D1" w:rsidRDefault="002E58EB" w:rsidP="00276466">
            <w:pPr>
              <w:jc w:val="both"/>
              <w:rPr>
                <w:rFonts w:ascii="Arial" w:hAnsi="Arial" w:cs="Arial"/>
                <w:color w:val="000000" w:themeColor="text1"/>
                <w:szCs w:val="22"/>
              </w:rPr>
            </w:pPr>
            <w:r>
              <w:rPr>
                <w:rFonts w:ascii="Arial" w:hAnsi="Arial" w:cs="Arial"/>
                <w:color w:val="000000" w:themeColor="text1"/>
                <w:szCs w:val="22"/>
              </w:rPr>
              <w:t>Livraison</w:t>
            </w:r>
          </w:p>
        </w:tc>
        <w:tc>
          <w:tcPr>
            <w:tcW w:w="4814" w:type="dxa"/>
          </w:tcPr>
          <w:p w14:paraId="5FBF6803" w14:textId="241D8BC0" w:rsidR="00A1324D" w:rsidRPr="008D07D1" w:rsidRDefault="002E58EB" w:rsidP="002E58EB">
            <w:pPr>
              <w:jc w:val="both"/>
              <w:rPr>
                <w:rFonts w:ascii="Arial" w:hAnsi="Arial" w:cs="Arial"/>
                <w:color w:val="000000" w:themeColor="text1"/>
                <w:szCs w:val="22"/>
              </w:rPr>
            </w:pPr>
            <w:r w:rsidRPr="002E58EB">
              <w:rPr>
                <w:rFonts w:ascii="Arial" w:hAnsi="Arial" w:cs="Arial"/>
                <w:color w:val="000000" w:themeColor="text1"/>
                <w:szCs w:val="22"/>
              </w:rPr>
              <w:t>Vérifier que les fichiers fournis respectent les exigences de livraison</w:t>
            </w:r>
            <w:r>
              <w:rPr>
                <w:rFonts w:ascii="Arial" w:hAnsi="Arial" w:cs="Arial"/>
                <w:color w:val="000000" w:themeColor="text1"/>
                <w:szCs w:val="22"/>
              </w:rPr>
              <w:t xml:space="preserve"> </w:t>
            </w:r>
            <w:r w:rsidRPr="002E58EB">
              <w:rPr>
                <w:rFonts w:ascii="Arial" w:hAnsi="Arial" w:cs="Arial"/>
                <w:color w:val="000000" w:themeColor="text1"/>
                <w:szCs w:val="22"/>
              </w:rPr>
              <w:t>définies au chapitre</w:t>
            </w:r>
            <w:r>
              <w:rPr>
                <w:rFonts w:ascii="Arial" w:hAnsi="Arial" w:cs="Arial"/>
                <w:color w:val="000000" w:themeColor="text1"/>
                <w:szCs w:val="22"/>
              </w:rPr>
              <w:t xml:space="preserve"> </w:t>
            </w:r>
            <w:r>
              <w:rPr>
                <w:rFonts w:ascii="Arial" w:hAnsi="Arial" w:cs="Arial"/>
                <w:color w:val="000000" w:themeColor="text1"/>
                <w:szCs w:val="22"/>
              </w:rPr>
              <w:fldChar w:fldCharType="begin"/>
            </w:r>
            <w:r>
              <w:rPr>
                <w:rFonts w:ascii="Arial" w:hAnsi="Arial" w:cs="Arial"/>
                <w:color w:val="000000" w:themeColor="text1"/>
                <w:szCs w:val="22"/>
              </w:rPr>
              <w:instrText xml:space="preserve"> REF _Ref174032616 \r \h </w:instrText>
            </w:r>
            <w:r>
              <w:rPr>
                <w:rFonts w:ascii="Arial" w:hAnsi="Arial" w:cs="Arial"/>
                <w:color w:val="000000" w:themeColor="text1"/>
                <w:szCs w:val="22"/>
              </w:rPr>
            </w:r>
            <w:r>
              <w:rPr>
                <w:rFonts w:ascii="Arial" w:hAnsi="Arial" w:cs="Arial"/>
                <w:color w:val="000000" w:themeColor="text1"/>
                <w:szCs w:val="22"/>
              </w:rPr>
              <w:fldChar w:fldCharType="separate"/>
            </w:r>
            <w:r>
              <w:rPr>
                <w:rFonts w:ascii="Arial" w:hAnsi="Arial" w:cs="Arial"/>
                <w:color w:val="000000" w:themeColor="text1"/>
                <w:szCs w:val="22"/>
              </w:rPr>
              <w:t>10</w:t>
            </w:r>
            <w:r>
              <w:rPr>
                <w:rFonts w:ascii="Arial" w:hAnsi="Arial" w:cs="Arial"/>
                <w:color w:val="000000" w:themeColor="text1"/>
                <w:szCs w:val="22"/>
              </w:rPr>
              <w:fldChar w:fldCharType="end"/>
            </w:r>
          </w:p>
        </w:tc>
      </w:tr>
    </w:tbl>
    <w:p w14:paraId="19724FC1" w14:textId="77777777" w:rsidR="00A1324D" w:rsidRPr="008D07D1" w:rsidRDefault="00A1324D" w:rsidP="00276466">
      <w:pPr>
        <w:jc w:val="both"/>
        <w:rPr>
          <w:rFonts w:ascii="Arial" w:hAnsi="Arial" w:cs="Arial"/>
          <w:color w:val="000000" w:themeColor="text1"/>
          <w:szCs w:val="22"/>
        </w:rPr>
      </w:pPr>
    </w:p>
    <w:p w14:paraId="1B24E619" w14:textId="66F13156" w:rsidR="00732687" w:rsidRPr="008D07D1" w:rsidRDefault="00176FCF" w:rsidP="00276466">
      <w:pPr>
        <w:pStyle w:val="Titre1"/>
        <w:numPr>
          <w:ilvl w:val="0"/>
          <w:numId w:val="29"/>
        </w:numPr>
        <w:jc w:val="both"/>
        <w:rPr>
          <w:rFonts w:ascii="Arial" w:hAnsi="Arial"/>
        </w:rPr>
      </w:pPr>
      <w:bookmarkStart w:id="334" w:name="_Toc164181862"/>
      <w:r w:rsidRPr="008D07D1">
        <w:rPr>
          <w:rFonts w:ascii="Arial" w:hAnsi="Arial"/>
        </w:rPr>
        <w:t xml:space="preserve"> </w:t>
      </w:r>
      <w:bookmarkStart w:id="335" w:name="_Toc174033012"/>
      <w:r w:rsidR="007B52A5" w:rsidRPr="008D07D1">
        <w:rPr>
          <w:rFonts w:ascii="Arial" w:hAnsi="Arial"/>
        </w:rPr>
        <w:t>Glossaire </w:t>
      </w:r>
      <w:bookmarkEnd w:id="334"/>
      <w:bookmarkEnd w:id="335"/>
    </w:p>
    <w:p w14:paraId="719C00BF" w14:textId="77777777" w:rsidR="00732687" w:rsidRPr="008D07D1" w:rsidRDefault="00732687" w:rsidP="00276466">
      <w:pPr>
        <w:pStyle w:val="Corpsdetexte"/>
        <w:jc w:val="both"/>
        <w:rPr>
          <w:rFonts w:ascii="Arial" w:hAnsi="Arial" w:cs="Arial"/>
          <w:szCs w:val="22"/>
        </w:rPr>
      </w:pPr>
    </w:p>
    <w:p w14:paraId="08D5864E"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Acrotère </w:t>
      </w:r>
      <w:r w:rsidRPr="008D07D1">
        <w:rPr>
          <w:rFonts w:ascii="Arial" w:hAnsi="Arial" w:cs="Arial"/>
          <w:szCs w:val="22"/>
        </w:rPr>
        <w:t xml:space="preserve">: Élément de la construction situé au-dessus du nu supérieur de la dalle haute du dernier niveau. La hauteur de l’acrotère comprend le complexe d’isolation, le complexe d’étanchéité, une épaisseur de terre végétale (le cas échéant), et le garde-corps plein ou à claire-voie de la toiture, que celle-ci soit ou non accessible. </w:t>
      </w:r>
    </w:p>
    <w:p w14:paraId="028E1137"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i/>
          <w:szCs w:val="22"/>
        </w:rPr>
        <w:t>Source : PLUI Plaine commune APPROUVE PAR DELIBERATION DU CONSEIL DE TERRITOIRE LE 25 FEVRIER 2020</w:t>
      </w:r>
    </w:p>
    <w:p w14:paraId="1F372B45"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 xml:space="preserve">Alignement : </w:t>
      </w:r>
      <w:r w:rsidRPr="008D07D1">
        <w:rPr>
          <w:rFonts w:ascii="Arial" w:hAnsi="Arial" w:cs="Arial"/>
          <w:szCs w:val="22"/>
        </w:rPr>
        <w:t>L’alignement ou la ligne s’y substituant est la limite du domaine public ou de la voie privée ouverte à la circulation générale, au droit des propriétés riveraines et des parcelles mitoyennes.</w:t>
      </w:r>
    </w:p>
    <w:p w14:paraId="2283CA11"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i/>
          <w:szCs w:val="22"/>
        </w:rPr>
        <w:t>Source : PLUI Plaine commune APPROUVE PAR DELIBERATION DU CONSEIL DE TERRITOIRE LE 25 FEVRIER 2020</w:t>
      </w:r>
    </w:p>
    <w:p w14:paraId="34EBAA0B"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Alignement opposé</w:t>
      </w:r>
      <w:r w:rsidRPr="008D07D1">
        <w:rPr>
          <w:rFonts w:ascii="Arial" w:hAnsi="Arial" w:cs="Arial"/>
          <w:szCs w:val="22"/>
        </w:rPr>
        <w:t xml:space="preserve"> (pour bordure publique) : Renvoie la bordure publique située de l'autre côté de la voie : utile pour déterminer un retrait par rapport à l'alignement opposé (cas rare).</w:t>
      </w:r>
    </w:p>
    <w:p w14:paraId="4FE746DB" w14:textId="77777777" w:rsidR="00732687" w:rsidRPr="008D07D1" w:rsidRDefault="007B52A5" w:rsidP="00276466">
      <w:pPr>
        <w:pStyle w:val="Corpsdetexte"/>
        <w:jc w:val="both"/>
        <w:rPr>
          <w:rFonts w:ascii="Arial" w:hAnsi="Arial" w:cs="Arial"/>
          <w:i/>
          <w:szCs w:val="22"/>
        </w:rPr>
      </w:pPr>
      <w:r w:rsidRPr="008D07D1">
        <w:rPr>
          <w:rFonts w:ascii="Arial" w:hAnsi="Arial" w:cs="Arial"/>
          <w:i/>
          <w:szCs w:val="22"/>
        </w:rPr>
        <w:t>Source :</w:t>
      </w:r>
      <w:proofErr w:type="spellStart"/>
      <w:r w:rsidRPr="008D07D1">
        <w:rPr>
          <w:rFonts w:ascii="Arial" w:hAnsi="Arial" w:cs="Arial"/>
          <w:i/>
          <w:szCs w:val="22"/>
        </w:rPr>
        <w:t>WikiBuildzr</w:t>
      </w:r>
      <w:proofErr w:type="spellEnd"/>
    </w:p>
    <w:p w14:paraId="769617BF"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 xml:space="preserve">Attique : </w:t>
      </w:r>
      <w:r w:rsidRPr="008D07D1">
        <w:rPr>
          <w:rFonts w:ascii="Arial" w:hAnsi="Arial" w:cs="Arial"/>
          <w:szCs w:val="22"/>
        </w:rPr>
        <w:t>Niveau supérieur d’une construction développant une surface de plancher moindre que celle des étages courants inférieurs, et dont l’une au moins des façades est implantée en recul de 3 mètres minimum par rapport au nu général d’un ou plusieurs pans de la façade principale de la construction.</w:t>
      </w:r>
    </w:p>
    <w:p w14:paraId="7719F292"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i/>
          <w:szCs w:val="22"/>
        </w:rPr>
        <w:t>Source : PLUI Plaine commune APPROUVE PAR DELIBERATION DU CONSEIL DE TERRITOIRE LE 25 FEVRIER 2020</w:t>
      </w:r>
    </w:p>
    <w:p w14:paraId="397BB25E"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szCs w:val="22"/>
          <w:u w:val="single"/>
        </w:rPr>
        <w:t xml:space="preserve">Bâtiment : </w:t>
      </w:r>
      <w:r w:rsidRPr="008D07D1">
        <w:rPr>
          <w:rFonts w:ascii="Arial" w:hAnsi="Arial" w:cs="Arial"/>
          <w:szCs w:val="22"/>
        </w:rPr>
        <w:t>Construction souterraine et/ou au-dessus du sol, ayant pour objectif d'être permanente, pour abriter des humains ou des activités humaines.</w:t>
      </w:r>
    </w:p>
    <w:p w14:paraId="59768635" w14:textId="77777777" w:rsidR="00732687" w:rsidRPr="008D07D1" w:rsidRDefault="007B52A5" w:rsidP="00276466">
      <w:pPr>
        <w:pStyle w:val="Corpsdetexte"/>
        <w:jc w:val="both"/>
        <w:rPr>
          <w:rFonts w:ascii="Arial" w:hAnsi="Arial" w:cs="Arial"/>
          <w:i/>
          <w:szCs w:val="22"/>
        </w:rPr>
      </w:pPr>
      <w:r w:rsidRPr="008D07D1">
        <w:rPr>
          <w:rFonts w:ascii="Arial" w:hAnsi="Arial" w:cs="Arial"/>
          <w:i/>
          <w:szCs w:val="22"/>
        </w:rPr>
        <w:t xml:space="preserve">Source : </w:t>
      </w:r>
      <w:hyperlink r:id="rId55" w:anchor="3-la-définition-et-commentaires-sur-les-termes" w:history="1">
        <w:r w:rsidRPr="008D07D1">
          <w:rPr>
            <w:rStyle w:val="Lienhypertexte"/>
            <w:rFonts w:ascii="Arial" w:hAnsi="Arial" w:cs="Arial"/>
            <w:i/>
            <w:szCs w:val="22"/>
            <w:u w:val="none"/>
          </w:rPr>
          <w:t xml:space="preserve">GT </w:t>
        </w:r>
        <w:proofErr w:type="spellStart"/>
        <w:r w:rsidRPr="008D07D1">
          <w:rPr>
            <w:rStyle w:val="Lienhypertexte"/>
            <w:rFonts w:ascii="Arial" w:hAnsi="Arial" w:cs="Arial"/>
            <w:i/>
            <w:szCs w:val="22"/>
            <w:u w:val="none"/>
          </w:rPr>
          <w:t>bati</w:t>
        </w:r>
        <w:proofErr w:type="spellEnd"/>
      </w:hyperlink>
      <w:r w:rsidRPr="008D07D1">
        <w:rPr>
          <w:rFonts w:ascii="Arial" w:hAnsi="Arial" w:cs="Arial"/>
          <w:i/>
          <w:szCs w:val="22"/>
        </w:rPr>
        <w:t xml:space="preserve"> </w:t>
      </w:r>
    </w:p>
    <w:p w14:paraId="330772BA"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rPr>
        <w:t>Un bâtiment possède a minima un accès depuis l’extérieur et dans la mesure du possible, un bâtiment est distinct d’un autre dès lors qu’il est impossible de circuler entre eux.</w:t>
      </w:r>
    </w:p>
    <w:p w14:paraId="3FC90A62"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szCs w:val="22"/>
          <w:u w:val="single"/>
        </w:rPr>
        <w:t xml:space="preserve">Bâtiment attenant : </w:t>
      </w:r>
    </w:p>
    <w:p w14:paraId="1EA03003"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Bande de constructibilité</w:t>
      </w:r>
      <w:r w:rsidRPr="008D07D1">
        <w:rPr>
          <w:rFonts w:ascii="Arial" w:hAnsi="Arial" w:cs="Arial"/>
          <w:szCs w:val="22"/>
        </w:rPr>
        <w:t xml:space="preserve">  : Permet de déterminer une BC allant de X à Y m depuis la bordure rentrée en paramètre. Ecrire *Cette parcelle* &gt; *Bandes de constructibilité* revient à créer une BC partant de chacune des bordures publiques. Laisser le paramètre *profondeur début* vide revient au même que de mettre `0`. Si le paramètre *profondeur fin* est laissé </w:t>
      </w:r>
      <w:proofErr w:type="spellStart"/>
      <w:r w:rsidRPr="008D07D1">
        <w:rPr>
          <w:rFonts w:ascii="Arial" w:hAnsi="Arial" w:cs="Arial"/>
          <w:szCs w:val="22"/>
        </w:rPr>
        <w:t>vide</w:t>
      </w:r>
      <w:proofErr w:type="spellEnd"/>
      <w:r w:rsidRPr="008D07D1">
        <w:rPr>
          <w:rFonts w:ascii="Arial" w:hAnsi="Arial" w:cs="Arial"/>
          <w:szCs w:val="22"/>
        </w:rPr>
        <w:t xml:space="preserve">, alors la bande de constructibilité est définie jusqu'à l'autre bout de la parcelle. </w:t>
      </w:r>
    </w:p>
    <w:p w14:paraId="025EB7D6" w14:textId="77777777" w:rsidR="00732687" w:rsidRPr="008D07D1" w:rsidRDefault="007B52A5" w:rsidP="00276466">
      <w:pPr>
        <w:pStyle w:val="Corpsdetexte"/>
        <w:jc w:val="both"/>
        <w:rPr>
          <w:rFonts w:ascii="Arial" w:hAnsi="Arial" w:cs="Arial"/>
          <w:i/>
          <w:szCs w:val="22"/>
        </w:rPr>
      </w:pPr>
      <w:r w:rsidRPr="008D07D1">
        <w:rPr>
          <w:rFonts w:ascii="Arial" w:hAnsi="Arial" w:cs="Arial"/>
          <w:i/>
          <w:szCs w:val="22"/>
        </w:rPr>
        <w:t>Source :</w:t>
      </w:r>
      <w:proofErr w:type="spellStart"/>
      <w:r w:rsidRPr="008D07D1">
        <w:rPr>
          <w:rFonts w:ascii="Arial" w:hAnsi="Arial" w:cs="Arial"/>
          <w:i/>
          <w:szCs w:val="22"/>
        </w:rPr>
        <w:t>WikiBuildzr</w:t>
      </w:r>
      <w:proofErr w:type="spellEnd"/>
    </w:p>
    <w:p w14:paraId="06BF50EE" w14:textId="77777777" w:rsidR="00732687" w:rsidRPr="008D07D1" w:rsidRDefault="00732687" w:rsidP="00276466">
      <w:pPr>
        <w:pStyle w:val="Corpsdetexte"/>
        <w:jc w:val="both"/>
        <w:rPr>
          <w:rFonts w:ascii="Arial" w:hAnsi="Arial" w:cs="Arial"/>
          <w:szCs w:val="22"/>
        </w:rPr>
      </w:pPr>
    </w:p>
    <w:p w14:paraId="7490792D"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 xml:space="preserve">Bande de constructibilité principale : </w:t>
      </w:r>
      <w:r w:rsidRPr="008D07D1">
        <w:rPr>
          <w:rFonts w:ascii="Arial" w:hAnsi="Arial" w:cs="Arial"/>
          <w:szCs w:val="22"/>
        </w:rPr>
        <w:t>Bande de terrain dans et au-delà de laquelle s’appliquent des règles spécifiques, mesurée selon les modalités spécifiques.</w:t>
      </w:r>
    </w:p>
    <w:p w14:paraId="6585A574" w14:textId="77777777" w:rsidR="00732687" w:rsidRPr="008D07D1" w:rsidRDefault="007B52A5" w:rsidP="00276466">
      <w:pPr>
        <w:pStyle w:val="Corpsdetexte"/>
        <w:jc w:val="both"/>
        <w:rPr>
          <w:rFonts w:ascii="Arial" w:hAnsi="Arial" w:cs="Arial"/>
          <w:i/>
          <w:szCs w:val="22"/>
        </w:rPr>
      </w:pPr>
      <w:r w:rsidRPr="008D07D1">
        <w:rPr>
          <w:rFonts w:ascii="Arial" w:hAnsi="Arial" w:cs="Arial"/>
          <w:i/>
          <w:szCs w:val="22"/>
        </w:rPr>
        <w:t>Source : PLUI Plaine commune APPROUVE PAR DELIBERATION DU CONSEIL DE TERRITOIRE LE 25 FEVRIER 2020</w:t>
      </w:r>
    </w:p>
    <w:p w14:paraId="53293645"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Le coefficient d’emprise au sol (Ces) </w:t>
      </w:r>
      <w:r w:rsidRPr="008D07D1">
        <w:rPr>
          <w:rFonts w:ascii="Arial" w:hAnsi="Arial" w:cs="Arial"/>
          <w:szCs w:val="22"/>
        </w:rPr>
        <w:t>: exprime le rapport entre l’emprise au sol, d’une part, et la superficie du terrain, d’autre part. Il permet d’exprimer en mètres carrés l’occupation de l’espace bâti (les bâtiments principaux et les bâtiments annexes, ainsi que tous les ouvrages ou installations soumis à une autorisation préalable, les terrasses de plus de 0,60 mètre par rapport au sol naturel) par rapport au terrain.</w:t>
      </w:r>
    </w:p>
    <w:p w14:paraId="6F13DAD1" w14:textId="77777777" w:rsidR="00732687" w:rsidRPr="008D07D1" w:rsidRDefault="007B52A5" w:rsidP="00276466">
      <w:pPr>
        <w:pStyle w:val="Corpsdetexte"/>
        <w:jc w:val="both"/>
        <w:rPr>
          <w:rFonts w:ascii="Arial" w:hAnsi="Arial" w:cs="Arial"/>
          <w:i/>
          <w:iCs/>
          <w:szCs w:val="22"/>
        </w:rPr>
      </w:pPr>
      <w:r w:rsidRPr="008D07D1">
        <w:rPr>
          <w:rFonts w:ascii="Arial" w:hAnsi="Arial" w:cs="Arial"/>
          <w:i/>
          <w:iCs/>
          <w:szCs w:val="22"/>
        </w:rPr>
        <w:t>Source : PLU Longvilliers (septembre 2016) – Révision approuvée le 20/05/2022</w:t>
      </w:r>
    </w:p>
    <w:p w14:paraId="67BE7763"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Destination et sous destination </w:t>
      </w:r>
      <w:r w:rsidRPr="008D07D1">
        <w:rPr>
          <w:rFonts w:ascii="Arial" w:hAnsi="Arial" w:cs="Arial"/>
          <w:szCs w:val="22"/>
        </w:rPr>
        <w:t>: Désigne les différentes fonctions pouvant être assurées par une construction (telles que logement, bureau…), auxquelles des règles spécifiques peuvent être applicables. (Reprenne la liste du standard CNIG PLU)</w:t>
      </w:r>
    </w:p>
    <w:p w14:paraId="10F70DB9"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i/>
          <w:szCs w:val="22"/>
        </w:rPr>
        <w:t>Source : PLUI Plaine commune APPROUVE PAR DELIBERATION DU CONSEIL DE TERRITOIRE LE 25 FEVRIER 2020</w:t>
      </w:r>
    </w:p>
    <w:p w14:paraId="70D6363D"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szCs w:val="22"/>
          <w:u w:val="single"/>
        </w:rPr>
        <w:t xml:space="preserve">Etage en retrait : </w:t>
      </w:r>
    </w:p>
    <w:p w14:paraId="64EBBFAA" w14:textId="77777777" w:rsidR="00732687" w:rsidRPr="008D07D1" w:rsidRDefault="007B52A5" w:rsidP="00276466">
      <w:pPr>
        <w:pStyle w:val="Corpsdetexte"/>
        <w:jc w:val="both"/>
        <w:rPr>
          <w:rStyle w:val="Lienhypertexte"/>
          <w:rFonts w:ascii="Arial" w:eastAsia="Times New Roman" w:hAnsi="Arial" w:cs="Arial"/>
          <w:i/>
          <w:szCs w:val="22"/>
        </w:rPr>
      </w:pPr>
      <w:r w:rsidRPr="008D07D1">
        <w:rPr>
          <w:rFonts w:ascii="Arial" w:hAnsi="Arial" w:cs="Arial"/>
          <w:szCs w:val="22"/>
          <w:u w:val="single"/>
        </w:rPr>
        <w:t>Emprise au sol</w:t>
      </w:r>
      <w:r w:rsidRPr="008D07D1">
        <w:rPr>
          <w:rFonts w:ascii="Arial" w:hAnsi="Arial" w:cs="Arial"/>
          <w:szCs w:val="22"/>
        </w:rPr>
        <w:t xml:space="preserve">: L'emprise au sol au sens du présent livre est la projection verticale du volume de la construction, tous débords et surplombs inclus », une construction ou partie de construction enterrée dont la partie supérieure ne fait qu’affleurer le niveau du sol naturel, sans le dépasser significativement, ne crée pas d’emprise au sol. </w:t>
      </w:r>
      <w:r w:rsidRPr="008D07D1">
        <w:rPr>
          <w:rFonts w:ascii="Arial" w:hAnsi="Arial" w:cs="Arial"/>
          <w:i/>
          <w:szCs w:val="22"/>
        </w:rPr>
        <w:t xml:space="preserve">Arrêt du tribunal administratif de Lyon </w:t>
      </w:r>
      <w:hyperlink r:id="rId56" w:anchor=":~:text=nœud du débat.-,L'article R.,que certains débords de toiture." w:history="1">
        <w:r w:rsidRPr="008D07D1">
          <w:rPr>
            <w:rStyle w:val="Lienhypertexte"/>
            <w:rFonts w:ascii="Arial" w:hAnsi="Arial" w:cs="Arial"/>
            <w:i/>
            <w:szCs w:val="22"/>
          </w:rPr>
          <w:t>du</w:t>
        </w:r>
      </w:hyperlink>
      <w:r w:rsidRPr="008D07D1">
        <w:rPr>
          <w:rStyle w:val="Lienhypertexte"/>
          <w:rFonts w:ascii="Arial" w:eastAsia="Times New Roman" w:hAnsi="Arial" w:cs="Arial"/>
          <w:i/>
          <w:szCs w:val="22"/>
        </w:rPr>
        <w:t xml:space="preserve"> 30 octobre 2018</w:t>
      </w:r>
    </w:p>
    <w:p w14:paraId="4324C030"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Emprises publiques</w:t>
      </w:r>
      <w:r w:rsidRPr="008D07D1">
        <w:rPr>
          <w:rFonts w:ascii="Arial" w:hAnsi="Arial" w:cs="Arial"/>
          <w:szCs w:val="22"/>
        </w:rPr>
        <w:t xml:space="preserve"> : Désignent les espaces extérieurs ouverts au public tels que les parcs, squares et jardins publics, places, cimetières, aires de stationnement publiques, cours et berges de la Seine et du canal </w:t>
      </w:r>
      <w:proofErr w:type="spellStart"/>
      <w:r w:rsidRPr="008D07D1">
        <w:rPr>
          <w:rFonts w:ascii="Arial" w:hAnsi="Arial" w:cs="Arial"/>
          <w:szCs w:val="22"/>
        </w:rPr>
        <w:t>SaintDenis</w:t>
      </w:r>
      <w:proofErr w:type="spellEnd"/>
      <w:r w:rsidRPr="008D07D1">
        <w:rPr>
          <w:rFonts w:ascii="Arial" w:hAnsi="Arial" w:cs="Arial"/>
          <w:szCs w:val="22"/>
        </w:rPr>
        <w:t>.</w:t>
      </w:r>
    </w:p>
    <w:p w14:paraId="73EDCCB3" w14:textId="77777777" w:rsidR="00732687" w:rsidRPr="008D07D1" w:rsidRDefault="007B52A5" w:rsidP="00276466">
      <w:pPr>
        <w:pStyle w:val="Corpsdetexte"/>
        <w:jc w:val="both"/>
        <w:rPr>
          <w:rFonts w:ascii="Arial" w:hAnsi="Arial" w:cs="Arial"/>
          <w:i/>
          <w:szCs w:val="22"/>
        </w:rPr>
      </w:pPr>
      <w:r w:rsidRPr="008D07D1">
        <w:rPr>
          <w:rFonts w:ascii="Arial" w:hAnsi="Arial" w:cs="Arial"/>
          <w:i/>
          <w:szCs w:val="22"/>
        </w:rPr>
        <w:t>Source : PLUI Plaine commune APPROUVE PAR DELIBERATION DU CONSEIL DE TERRITOIRE LE 25 FEVRIER 2020</w:t>
      </w:r>
    </w:p>
    <w:p w14:paraId="04D2D203"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Espaces Libres</w:t>
      </w:r>
      <w:r w:rsidRPr="008D07D1">
        <w:rPr>
          <w:rFonts w:ascii="Arial" w:hAnsi="Arial" w:cs="Arial"/>
          <w:szCs w:val="22"/>
        </w:rPr>
        <w:t xml:space="preserve"> : Parties du terrain non occupées par l’emprise au sol des constructions. </w:t>
      </w:r>
    </w:p>
    <w:p w14:paraId="26CF6E9F" w14:textId="77777777" w:rsidR="00732687" w:rsidRPr="008D07D1" w:rsidRDefault="007B52A5" w:rsidP="00276466">
      <w:pPr>
        <w:pStyle w:val="Corpsdetexte"/>
        <w:jc w:val="both"/>
        <w:rPr>
          <w:rFonts w:ascii="Arial" w:hAnsi="Arial" w:cs="Arial"/>
          <w:i/>
          <w:szCs w:val="22"/>
        </w:rPr>
      </w:pPr>
      <w:r w:rsidRPr="008D07D1">
        <w:rPr>
          <w:rFonts w:ascii="Arial" w:hAnsi="Arial" w:cs="Arial"/>
          <w:i/>
          <w:szCs w:val="22"/>
        </w:rPr>
        <w:t>Source : PLUI Plaine commune APPROUVE PAR DELIBERATION DU CONSEIL DE TERRITOIRE LE 25 FEVRIER 2020</w:t>
      </w:r>
    </w:p>
    <w:p w14:paraId="7ED37FB5"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Espace Végétalisés</w:t>
      </w:r>
      <w:r w:rsidRPr="008D07D1">
        <w:rPr>
          <w:rFonts w:ascii="Arial" w:hAnsi="Arial" w:cs="Arial"/>
          <w:szCs w:val="22"/>
        </w:rPr>
        <w:t xml:space="preserve"> : Parties des espaces libres, de pleine terre ou non, dont la composition allie les différentes strates de végétation selon une densité minimale prévue par les unités de plantation. </w:t>
      </w:r>
    </w:p>
    <w:p w14:paraId="12D73A91" w14:textId="77777777" w:rsidR="00732687" w:rsidRPr="008D07D1" w:rsidRDefault="007B52A5" w:rsidP="00276466">
      <w:pPr>
        <w:pStyle w:val="Corpsdetexte"/>
        <w:jc w:val="both"/>
        <w:rPr>
          <w:rFonts w:ascii="Arial" w:hAnsi="Arial" w:cs="Arial"/>
          <w:i/>
          <w:szCs w:val="22"/>
        </w:rPr>
      </w:pPr>
      <w:r w:rsidRPr="008D07D1">
        <w:rPr>
          <w:rFonts w:ascii="Arial" w:hAnsi="Arial" w:cs="Arial"/>
          <w:i/>
          <w:szCs w:val="22"/>
        </w:rPr>
        <w:t>Source : PLUI Plaine commune APPROUVE PAR DELIBERATION DU CONSEIL DE TERRITOIRE LE 25 FEVRIER 2020</w:t>
      </w:r>
    </w:p>
    <w:p w14:paraId="65EE913C"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Espace de Pleine Terre</w:t>
      </w:r>
      <w:r w:rsidRPr="008D07D1">
        <w:rPr>
          <w:rFonts w:ascii="Arial" w:hAnsi="Arial" w:cs="Arial"/>
          <w:szCs w:val="22"/>
        </w:rPr>
        <w:t> : Parties des espaces végétalisés ne comportant aucune construction, installation, ni aucun ouvrage, en surélévation* comme en sous-sol, jusqu’à la roche, et permettant la libre infiltration des eaux, sauf en cas d’ouvrage nécessaire au fonctionnement des transports ou réseaux de service public.</w:t>
      </w:r>
    </w:p>
    <w:p w14:paraId="0C468C5B" w14:textId="77777777" w:rsidR="00732687" w:rsidRPr="008D07D1" w:rsidRDefault="007B52A5" w:rsidP="00276466">
      <w:pPr>
        <w:pStyle w:val="Corpsdetexte"/>
        <w:jc w:val="both"/>
        <w:rPr>
          <w:rFonts w:ascii="Arial" w:hAnsi="Arial" w:cs="Arial"/>
          <w:i/>
          <w:szCs w:val="22"/>
        </w:rPr>
      </w:pPr>
      <w:r w:rsidRPr="008D07D1">
        <w:rPr>
          <w:rFonts w:ascii="Arial" w:hAnsi="Arial" w:cs="Arial"/>
          <w:i/>
          <w:szCs w:val="22"/>
        </w:rPr>
        <w:t>Source : PLUI Plaine commune APPROUVE PAR DELIBERATION DU CONSEIL DE TERRITOIRE LE 25 FEVRIER 2020</w:t>
      </w:r>
    </w:p>
    <w:p w14:paraId="09834592"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Façade ou partie de façades :</w:t>
      </w:r>
      <w:r w:rsidRPr="008D07D1">
        <w:rPr>
          <w:rFonts w:ascii="Arial" w:hAnsi="Arial" w:cs="Arial"/>
          <w:szCs w:val="22"/>
        </w:rPr>
        <w:t xml:space="preserve"> Face verticale d’une construction située au-dessus du niveau du sol existant après travaux, quelle que soit sa forme, qu’elle comporte ou non des ouvertures. La partie majoritairement plane de la façade (non compris les saillies et les retraits de toute nature, ainsi que les doubles peaux si celles-ci recouvrent moins de la moitié de la surface de la façade) correspond au nu général de la façade. </w:t>
      </w:r>
    </w:p>
    <w:p w14:paraId="0C10A299" w14:textId="77777777" w:rsidR="00732687" w:rsidRPr="008D07D1" w:rsidRDefault="007B52A5" w:rsidP="00276466">
      <w:pPr>
        <w:pStyle w:val="Corpsdetexte"/>
        <w:jc w:val="both"/>
        <w:rPr>
          <w:rFonts w:ascii="Arial" w:hAnsi="Arial" w:cs="Arial"/>
          <w:i/>
          <w:szCs w:val="22"/>
        </w:rPr>
      </w:pPr>
      <w:r w:rsidRPr="008D07D1">
        <w:rPr>
          <w:rFonts w:ascii="Arial" w:hAnsi="Arial" w:cs="Arial"/>
          <w:i/>
          <w:szCs w:val="22"/>
        </w:rPr>
        <w:t>Source : PLUI Plaine commune APPROUVE PAR DELIBERATION DU CONSEIL DE TERRITOIRE LE 25 FEVRIER 2020</w:t>
      </w:r>
    </w:p>
    <w:p w14:paraId="753A6FAA"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Façade aveugle ou mur aveugle :</w:t>
      </w:r>
      <w:r w:rsidRPr="008D07D1">
        <w:rPr>
          <w:rFonts w:ascii="Arial" w:hAnsi="Arial" w:cs="Arial"/>
          <w:szCs w:val="22"/>
        </w:rPr>
        <w:t xml:space="preserve"> Façade, sans vue ne comportant aucune baie. </w:t>
      </w:r>
    </w:p>
    <w:p w14:paraId="5DDAD3C7" w14:textId="77777777" w:rsidR="00732687" w:rsidRPr="008D07D1" w:rsidRDefault="007B52A5" w:rsidP="00276466">
      <w:pPr>
        <w:pStyle w:val="Corpsdetexte"/>
        <w:jc w:val="both"/>
        <w:rPr>
          <w:rFonts w:ascii="Arial" w:hAnsi="Arial" w:cs="Arial"/>
          <w:i/>
          <w:szCs w:val="22"/>
        </w:rPr>
      </w:pPr>
      <w:r w:rsidRPr="008D07D1">
        <w:rPr>
          <w:rFonts w:ascii="Arial" w:hAnsi="Arial" w:cs="Arial"/>
          <w:i/>
          <w:szCs w:val="22"/>
        </w:rPr>
        <w:t>Source : PLUI Plaine commune APPROUVE PAR DELIBERATION DU CONSEIL DE TERRITOIRE LE 25 FEVRIER 2020</w:t>
      </w:r>
    </w:p>
    <w:p w14:paraId="2EFB5F6C"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Façade principale :</w:t>
      </w:r>
      <w:r w:rsidRPr="008D07D1">
        <w:rPr>
          <w:rFonts w:ascii="Arial" w:hAnsi="Arial" w:cs="Arial"/>
          <w:szCs w:val="22"/>
        </w:rPr>
        <w:t xml:space="preserve"> Toutes les façades de la construction faisant face à la limite entre le terrain et la voie ou l’emprise publique ou privée les desservants.</w:t>
      </w:r>
    </w:p>
    <w:p w14:paraId="7C887BD0" w14:textId="77777777" w:rsidR="00732687" w:rsidRPr="008D07D1" w:rsidRDefault="007B52A5" w:rsidP="00276466">
      <w:pPr>
        <w:pStyle w:val="Corpsdetexte"/>
        <w:jc w:val="both"/>
        <w:rPr>
          <w:rFonts w:ascii="Arial" w:hAnsi="Arial" w:cs="Arial"/>
          <w:i/>
          <w:szCs w:val="22"/>
        </w:rPr>
      </w:pPr>
      <w:r w:rsidRPr="008D07D1">
        <w:rPr>
          <w:rFonts w:ascii="Arial" w:hAnsi="Arial" w:cs="Arial"/>
          <w:i/>
          <w:szCs w:val="22"/>
        </w:rPr>
        <w:t>Source : PLUI Plaine commune APPROUVE PAR DELIBERATION DU CONSEIL DE TERRITOIRE LE 25 FEVRIER 2020</w:t>
      </w:r>
    </w:p>
    <w:p w14:paraId="1B02C2A4"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Faitage :</w:t>
      </w:r>
      <w:r w:rsidRPr="008D07D1">
        <w:rPr>
          <w:rFonts w:ascii="Arial" w:hAnsi="Arial" w:cs="Arial"/>
          <w:szCs w:val="22"/>
        </w:rPr>
        <w:t xml:space="preserve"> Ligne de jonction supérieure des pans de toiture inclinés selon des pentes opposées.</w:t>
      </w:r>
    </w:p>
    <w:p w14:paraId="53F1CC98" w14:textId="77777777" w:rsidR="00732687" w:rsidRPr="008D07D1" w:rsidRDefault="007B52A5" w:rsidP="00276466">
      <w:pPr>
        <w:pStyle w:val="Corpsdetexte"/>
        <w:jc w:val="both"/>
        <w:rPr>
          <w:rFonts w:ascii="Arial" w:hAnsi="Arial" w:cs="Arial"/>
          <w:i/>
          <w:szCs w:val="22"/>
        </w:rPr>
      </w:pPr>
      <w:r w:rsidRPr="008D07D1">
        <w:rPr>
          <w:rFonts w:ascii="Arial" w:hAnsi="Arial" w:cs="Arial"/>
          <w:i/>
          <w:szCs w:val="22"/>
        </w:rPr>
        <w:t>Source : PLUI Plaine commune APPROUVE PAR DELIBERATION DU CONSEIL DE TERRITOIRE LE 25 FEVRIER 2020</w:t>
      </w:r>
    </w:p>
    <w:p w14:paraId="7E42B3D7"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 xml:space="preserve">Gabarit : </w:t>
      </w:r>
      <w:r w:rsidRPr="008D07D1">
        <w:rPr>
          <w:rFonts w:ascii="Arial" w:hAnsi="Arial" w:cs="Arial"/>
          <w:szCs w:val="22"/>
        </w:rPr>
        <w:t>Désigne l’ensemble des plans verticaux, horizontaux ou obliques, délimitant un volume dans lequel doit s’inscrire la construction. Il résulte de la combinaison de l’ensemble des règles de hauteur, de prospects et d’espaces libres.</w:t>
      </w:r>
    </w:p>
    <w:p w14:paraId="5FFA2A07" w14:textId="77777777" w:rsidR="00732687" w:rsidRPr="008D07D1" w:rsidRDefault="007B52A5" w:rsidP="00276466">
      <w:pPr>
        <w:pStyle w:val="Corpsdetexte"/>
        <w:jc w:val="both"/>
        <w:rPr>
          <w:rFonts w:ascii="Arial" w:hAnsi="Arial" w:cs="Arial"/>
          <w:i/>
          <w:szCs w:val="22"/>
        </w:rPr>
      </w:pPr>
      <w:r w:rsidRPr="008D07D1">
        <w:rPr>
          <w:rFonts w:ascii="Arial" w:hAnsi="Arial" w:cs="Arial"/>
          <w:i/>
          <w:szCs w:val="22"/>
        </w:rPr>
        <w:t>Source : PLUI Plaine commune APPROUVE PAR DELIBERATION DU CONSEIL DE TERRITOIRE LE 25 FEVRIER 2020</w:t>
      </w:r>
    </w:p>
    <w:p w14:paraId="1B2B302D" w14:textId="77777777" w:rsidR="00732687" w:rsidRPr="008D07D1" w:rsidRDefault="007B52A5" w:rsidP="00276466">
      <w:pPr>
        <w:pStyle w:val="Corpsdetexte"/>
        <w:jc w:val="both"/>
        <w:rPr>
          <w:rFonts w:ascii="Arial" w:hAnsi="Arial" w:cs="Arial"/>
          <w:szCs w:val="22"/>
        </w:rPr>
      </w:pPr>
      <w:commentRangeStart w:id="336"/>
      <w:r w:rsidRPr="008D07D1">
        <w:rPr>
          <w:rFonts w:ascii="Arial" w:hAnsi="Arial" w:cs="Arial"/>
          <w:szCs w:val="22"/>
          <w:u w:val="single"/>
        </w:rPr>
        <w:t>Hauteur </w:t>
      </w:r>
      <w:r w:rsidRPr="008D07D1">
        <w:rPr>
          <w:rFonts w:ascii="Arial" w:hAnsi="Arial" w:cs="Arial"/>
          <w:szCs w:val="22"/>
        </w:rPr>
        <w:t>: La hauteur maximale (</w:t>
      </w:r>
      <w:proofErr w:type="spellStart"/>
      <w:r w:rsidRPr="008D07D1">
        <w:rPr>
          <w:rFonts w:ascii="Arial" w:hAnsi="Arial" w:cs="Arial"/>
          <w:szCs w:val="22"/>
        </w:rPr>
        <w:t>Hmax</w:t>
      </w:r>
      <w:proofErr w:type="spellEnd"/>
      <w:r w:rsidRPr="008D07D1">
        <w:rPr>
          <w:rFonts w:ascii="Arial" w:hAnsi="Arial" w:cs="Arial"/>
          <w:szCs w:val="22"/>
        </w:rPr>
        <w:t xml:space="preserve">) des constructions peut être définie par : </w:t>
      </w:r>
    </w:p>
    <w:p w14:paraId="62E3FBD2" w14:textId="77777777" w:rsidR="00732687" w:rsidRPr="008D07D1" w:rsidRDefault="007B52A5" w:rsidP="00276466">
      <w:pPr>
        <w:pStyle w:val="Corpsdetexte"/>
        <w:jc w:val="both"/>
        <w:rPr>
          <w:rFonts w:ascii="Arial" w:hAnsi="Arial" w:cs="Arial"/>
          <w:szCs w:val="22"/>
        </w:rPr>
      </w:pPr>
      <w:r w:rsidRPr="008D07D1">
        <w:rPr>
          <w:rFonts w:ascii="Arial" w:eastAsia="Symbol" w:hAnsi="Arial" w:cs="Arial"/>
          <w:szCs w:val="22"/>
        </w:rPr>
        <w:sym w:font="Symbol" w:char="F0B7"/>
      </w:r>
      <w:r w:rsidRPr="008D07D1">
        <w:rPr>
          <w:rFonts w:ascii="Arial" w:hAnsi="Arial" w:cs="Arial"/>
          <w:szCs w:val="22"/>
        </w:rPr>
        <w:t xml:space="preserve"> Une hauteur de façade (Hf) : différence d’altitude mesurée verticalement entre le niveau de référence bas et le niveau de référence haut de chaque façade ; </w:t>
      </w:r>
    </w:p>
    <w:p w14:paraId="5F40A072" w14:textId="223A2800" w:rsidR="00732687" w:rsidRPr="008D07D1" w:rsidRDefault="007B52A5" w:rsidP="00276466">
      <w:pPr>
        <w:pStyle w:val="Corpsdetexte"/>
        <w:jc w:val="both"/>
        <w:rPr>
          <w:rFonts w:ascii="Arial" w:hAnsi="Arial" w:cs="Arial"/>
          <w:szCs w:val="22"/>
        </w:rPr>
      </w:pPr>
      <w:r w:rsidRPr="008D07D1">
        <w:rPr>
          <w:rFonts w:ascii="Arial" w:eastAsia="Symbol" w:hAnsi="Arial" w:cs="Arial"/>
          <w:szCs w:val="22"/>
        </w:rPr>
        <w:sym w:font="Symbol" w:char="F0B7"/>
      </w:r>
      <w:r w:rsidRPr="008D07D1">
        <w:rPr>
          <w:rFonts w:ascii="Arial" w:hAnsi="Arial" w:cs="Arial"/>
          <w:szCs w:val="22"/>
        </w:rPr>
        <w:t xml:space="preserve"> Une hauteur totale (</w:t>
      </w:r>
      <w:proofErr w:type="spellStart"/>
      <w:r w:rsidRPr="008D07D1">
        <w:rPr>
          <w:rFonts w:ascii="Arial" w:hAnsi="Arial" w:cs="Arial"/>
          <w:szCs w:val="22"/>
        </w:rPr>
        <w:t>Ht</w:t>
      </w:r>
      <w:proofErr w:type="spellEnd"/>
      <w:r w:rsidRPr="008D07D1">
        <w:rPr>
          <w:rFonts w:ascii="Arial" w:hAnsi="Arial" w:cs="Arial"/>
          <w:szCs w:val="22"/>
        </w:rPr>
        <w:t xml:space="preserve">) : la hauteur totale d’une construction correspond à son point le plus haut, y compris sa toiture, hors exceptions </w:t>
      </w:r>
      <w:r w:rsidR="000D5412" w:rsidRPr="008D07D1">
        <w:rPr>
          <w:rFonts w:ascii="Arial" w:hAnsi="Arial" w:cs="Arial"/>
          <w:szCs w:val="22"/>
        </w:rPr>
        <w:t xml:space="preserve">dans le </w:t>
      </w:r>
      <w:r w:rsidRPr="008D07D1">
        <w:rPr>
          <w:rFonts w:ascii="Arial" w:hAnsi="Arial" w:cs="Arial"/>
          <w:szCs w:val="22"/>
        </w:rPr>
        <w:t xml:space="preserve">règlement ; </w:t>
      </w:r>
    </w:p>
    <w:p w14:paraId="4D582A9A" w14:textId="77777777" w:rsidR="00732687" w:rsidRPr="008D07D1" w:rsidRDefault="007B52A5" w:rsidP="00276466">
      <w:pPr>
        <w:pStyle w:val="Corpsdetexte"/>
        <w:jc w:val="both"/>
        <w:rPr>
          <w:rFonts w:ascii="Arial" w:hAnsi="Arial" w:cs="Arial"/>
          <w:szCs w:val="22"/>
        </w:rPr>
      </w:pPr>
      <w:r w:rsidRPr="008D07D1">
        <w:rPr>
          <w:rFonts w:ascii="Arial" w:eastAsia="Symbol" w:hAnsi="Arial" w:cs="Arial"/>
          <w:szCs w:val="22"/>
        </w:rPr>
        <w:sym w:font="Symbol" w:char="F0B7"/>
      </w:r>
      <w:r w:rsidRPr="008D07D1">
        <w:rPr>
          <w:rFonts w:ascii="Arial" w:hAnsi="Arial" w:cs="Arial"/>
          <w:szCs w:val="22"/>
        </w:rPr>
        <w:t xml:space="preserve"> Une hauteur en nombre de niveaux : nombre de niveaux d’une construction, y compris le </w:t>
      </w:r>
      <w:proofErr w:type="spellStart"/>
      <w:r w:rsidRPr="008D07D1">
        <w:rPr>
          <w:rFonts w:ascii="Arial" w:hAnsi="Arial" w:cs="Arial"/>
          <w:szCs w:val="22"/>
        </w:rPr>
        <w:t>rez-dechaussée</w:t>
      </w:r>
      <w:proofErr w:type="spellEnd"/>
      <w:r w:rsidRPr="008D07D1">
        <w:rPr>
          <w:rFonts w:ascii="Arial" w:hAnsi="Arial" w:cs="Arial"/>
          <w:szCs w:val="22"/>
        </w:rPr>
        <w:t xml:space="preserve">. </w:t>
      </w:r>
    </w:p>
    <w:p w14:paraId="4A673315" w14:textId="77777777" w:rsidR="00732687" w:rsidRPr="008D07D1" w:rsidRDefault="007B52A5" w:rsidP="00276466">
      <w:pPr>
        <w:pStyle w:val="Corpsdetexte"/>
        <w:jc w:val="both"/>
        <w:rPr>
          <w:rFonts w:ascii="Arial" w:hAnsi="Arial" w:cs="Arial"/>
          <w:szCs w:val="22"/>
        </w:rPr>
      </w:pPr>
      <w:r w:rsidRPr="008D07D1">
        <w:rPr>
          <w:rFonts w:ascii="Arial" w:eastAsia="Symbol" w:hAnsi="Arial" w:cs="Arial"/>
          <w:szCs w:val="22"/>
        </w:rPr>
        <w:sym w:font="Symbol" w:char="F0B7"/>
      </w:r>
      <w:r w:rsidRPr="008D07D1">
        <w:rPr>
          <w:rFonts w:ascii="Arial" w:hAnsi="Arial" w:cs="Arial"/>
          <w:szCs w:val="22"/>
        </w:rPr>
        <w:t xml:space="preserve"> Un gabarit sur voie permettant de moduler la hauteur des constructions en fonction de la largeur des voies le long desquelles elles sont implantées. Les modalités de mesure de la hauteur sont définies à la section 2.5 de la Partie 1 du règlement.</w:t>
      </w:r>
      <w:commentRangeEnd w:id="336"/>
      <w:r w:rsidRPr="008D07D1">
        <w:rPr>
          <w:rFonts w:ascii="Arial" w:hAnsi="Arial" w:cs="Arial"/>
        </w:rPr>
        <w:commentReference w:id="336"/>
      </w:r>
    </w:p>
    <w:p w14:paraId="7731A9E0" w14:textId="77777777" w:rsidR="00732687" w:rsidRPr="008D07D1" w:rsidRDefault="007B52A5" w:rsidP="00276466">
      <w:pPr>
        <w:pStyle w:val="Corpsdetexte"/>
        <w:jc w:val="both"/>
        <w:rPr>
          <w:rFonts w:ascii="Arial" w:hAnsi="Arial" w:cs="Arial"/>
          <w:i/>
          <w:szCs w:val="22"/>
        </w:rPr>
      </w:pPr>
      <w:r w:rsidRPr="008D07D1">
        <w:rPr>
          <w:rFonts w:ascii="Arial" w:hAnsi="Arial" w:cs="Arial"/>
          <w:i/>
          <w:szCs w:val="22"/>
        </w:rPr>
        <w:t>Source : PLUI Plaine commune APPROUVE PAR DELIBERATION DU CONSEIL DE TERRITOIRE LE 25 FEVRIER 2020</w:t>
      </w:r>
    </w:p>
    <w:p w14:paraId="474EFB86" w14:textId="77777777" w:rsidR="00732687" w:rsidRPr="008D07D1" w:rsidRDefault="007B52A5" w:rsidP="00276466">
      <w:pPr>
        <w:pStyle w:val="Corpsdetexte"/>
        <w:jc w:val="both"/>
        <w:rPr>
          <w:rFonts w:ascii="Arial" w:hAnsi="Arial" w:cs="Arial"/>
          <w:i/>
          <w:szCs w:val="22"/>
        </w:rPr>
      </w:pPr>
      <w:r w:rsidRPr="008D07D1">
        <w:rPr>
          <w:rFonts w:ascii="Arial" w:hAnsi="Arial" w:cs="Arial"/>
          <w:szCs w:val="22"/>
          <w:u w:val="single"/>
        </w:rPr>
        <w:t>Héberge </w:t>
      </w:r>
      <w:r w:rsidRPr="008D07D1">
        <w:rPr>
          <w:rFonts w:ascii="Arial" w:hAnsi="Arial" w:cs="Arial"/>
          <w:szCs w:val="22"/>
        </w:rPr>
        <w:t xml:space="preserve">: "L'héberge se définit pour un mur mitoyen, dans le cas où les deux constructions sont de hauteurs différentes. C'est la délimitation entre : en dessous, la partie du mur qui sert de séparation entre les deux constructions et au-dessus, la partie du mur qui ne sert plus qu'à la construction la plus élevée. Par extension, cette dernière partie de mur est également appelée héberge." </w:t>
      </w:r>
      <w:r w:rsidRPr="008D07D1">
        <w:rPr>
          <w:rFonts w:ascii="Arial" w:hAnsi="Arial" w:cs="Arial"/>
          <w:i/>
          <w:szCs w:val="22"/>
        </w:rPr>
        <w:t xml:space="preserve">Source </w:t>
      </w:r>
      <w:proofErr w:type="spellStart"/>
      <w:r w:rsidRPr="008D07D1">
        <w:rPr>
          <w:rFonts w:ascii="Arial" w:hAnsi="Arial" w:cs="Arial"/>
          <w:i/>
          <w:szCs w:val="22"/>
        </w:rPr>
        <w:t>Batiproduits</w:t>
      </w:r>
      <w:proofErr w:type="spellEnd"/>
    </w:p>
    <w:p w14:paraId="3C1414FA" w14:textId="77777777" w:rsidR="00732687" w:rsidRPr="008D07D1" w:rsidRDefault="007B52A5" w:rsidP="00276466">
      <w:pPr>
        <w:pStyle w:val="Corpsdetexte"/>
        <w:jc w:val="both"/>
        <w:rPr>
          <w:rFonts w:ascii="Arial" w:hAnsi="Arial" w:cs="Arial"/>
          <w:szCs w:val="22"/>
        </w:rPr>
      </w:pPr>
      <w:r w:rsidRPr="008D07D1">
        <w:rPr>
          <w:rFonts w:ascii="Arial" w:hAnsi="Arial" w:cs="Arial"/>
          <w:i/>
          <w:szCs w:val="22"/>
        </w:rPr>
        <w:t>Note : cela peut concerner la possibilité de déroger à la contrainte indiquée en s'inscrivant dans les héberges horizontales et/ou verticales (ou, dans le cas de l'article 6, en prolongeant les façades) des bâtiments voisins ou l'obligation de se faire (sous condition de la présence desdits bâtiments voisins contigus (ou pas, dans le cas de l'article 6)).</w:t>
      </w:r>
    </w:p>
    <w:p w14:paraId="697597BB"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szCs w:val="22"/>
          <w:u w:val="single"/>
        </w:rPr>
        <w:t>Limite latérale</w:t>
      </w:r>
    </w:p>
    <w:p w14:paraId="5F4AC3C3"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Limite de fond :</w:t>
      </w:r>
      <w:r w:rsidRPr="008D07D1">
        <w:rPr>
          <w:rFonts w:ascii="Arial" w:hAnsi="Arial" w:cs="Arial"/>
          <w:szCs w:val="22"/>
        </w:rPr>
        <w:t xml:space="preserve"> Désigne une limite séparative du terrain d’assiette de la construction n’ayant aucun contact avec une voie publique ou privée ouverte à la circulation générale ou une emprise publique.</w:t>
      </w:r>
    </w:p>
    <w:p w14:paraId="52450015"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i/>
          <w:szCs w:val="22"/>
        </w:rPr>
        <w:t>Source : PLUI Plaine commune APPROUVE PAR DELIBERATION DU CONSEIL DE TERRITOIRE LE 25 FEVRIER 2020</w:t>
      </w:r>
    </w:p>
    <w:p w14:paraId="3C210337"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 xml:space="preserve">Limites séparatives : </w:t>
      </w:r>
      <w:r w:rsidRPr="008D07D1">
        <w:rPr>
          <w:rFonts w:ascii="Arial" w:hAnsi="Arial" w:cs="Arial"/>
          <w:szCs w:val="22"/>
        </w:rPr>
        <w:t>Les limites séparatives correspondent à toutes limites entre le terrain d’assiette de la construction et le ou les terrains contigus, hors l’alignement. Elles sont composées de limites séparatives latérales et de limites de fond.</w:t>
      </w:r>
    </w:p>
    <w:p w14:paraId="598529CC"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i/>
          <w:szCs w:val="22"/>
        </w:rPr>
        <w:t>Source : PLUI Plaine commune APPROUVE PAR DELIBERATION DU CONSEIL DE TERRITOIRE LE 25 FEVRIER 2020</w:t>
      </w:r>
    </w:p>
    <w:p w14:paraId="64A168A0"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szCs w:val="22"/>
          <w:u w:val="single"/>
        </w:rPr>
        <w:t>Limite publique</w:t>
      </w:r>
    </w:p>
    <w:p w14:paraId="1F37A316"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szCs w:val="22"/>
          <w:u w:val="single"/>
        </w:rPr>
        <w:t>Marge de recul</w:t>
      </w:r>
    </w:p>
    <w:p w14:paraId="3478381E"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 xml:space="preserve">Pignon : </w:t>
      </w:r>
      <w:r w:rsidRPr="008D07D1">
        <w:rPr>
          <w:rFonts w:ascii="Arial" w:hAnsi="Arial" w:cs="Arial"/>
          <w:szCs w:val="22"/>
        </w:rPr>
        <w:t>Façade latérale d'une construction, comportant peu ou pas d’ouvertures.</w:t>
      </w:r>
    </w:p>
    <w:p w14:paraId="030DA86D"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i/>
          <w:szCs w:val="22"/>
        </w:rPr>
        <w:t>Source : PLUI Plaine commune APPROUVE PAR DELIBERATION DU CONSEIL DE TERRITOIRE LE 25 FEVRIER 2020</w:t>
      </w:r>
    </w:p>
    <w:p w14:paraId="3E0302B0"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szCs w:val="22"/>
          <w:u w:val="single"/>
        </w:rPr>
        <w:t xml:space="preserve">Pignon attenant : </w:t>
      </w:r>
    </w:p>
    <w:p w14:paraId="148AF069"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Prescription graphique</w:t>
      </w:r>
      <w:r w:rsidRPr="008D07D1">
        <w:rPr>
          <w:rFonts w:ascii="Arial" w:hAnsi="Arial" w:cs="Arial"/>
          <w:szCs w:val="22"/>
        </w:rPr>
        <w:t xml:space="preserve"> (PG) : correspond à la classe PRESCRIPTION surfacique, linéaire ou ponctuelle dans le standard CNIG PLU.</w:t>
      </w:r>
    </w:p>
    <w:p w14:paraId="3135A7CA" w14:textId="77777777" w:rsidR="00732687" w:rsidRPr="008D07D1" w:rsidRDefault="007B52A5" w:rsidP="00276466">
      <w:pPr>
        <w:pStyle w:val="Corpsdetexte"/>
        <w:jc w:val="both"/>
        <w:rPr>
          <w:rFonts w:ascii="Arial" w:hAnsi="Arial" w:cs="Arial"/>
          <w:i/>
          <w:szCs w:val="22"/>
        </w:rPr>
      </w:pPr>
      <w:r w:rsidRPr="008D07D1">
        <w:rPr>
          <w:rFonts w:ascii="Arial" w:hAnsi="Arial" w:cs="Arial"/>
          <w:i/>
          <w:szCs w:val="22"/>
        </w:rPr>
        <w:t>Source : Standard CNIG PLU</w:t>
      </w:r>
    </w:p>
    <w:p w14:paraId="7272BA56"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Profondeur du Terrain</w:t>
      </w:r>
      <w:r w:rsidRPr="008D07D1">
        <w:rPr>
          <w:rFonts w:ascii="Arial" w:hAnsi="Arial" w:cs="Arial"/>
          <w:szCs w:val="22"/>
        </w:rPr>
        <w:t> : Désigne la distance mesurée à compter de l’alignement jusqu’à la limite de fond de terrain.</w:t>
      </w:r>
    </w:p>
    <w:p w14:paraId="366359CC"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i/>
          <w:szCs w:val="22"/>
        </w:rPr>
        <w:t>Source : PLUI Plaine commune APPROUVE PAR DELIBERATION DU CONSEIL DE TERRITOIRE LE 25 FEVRIER 2020</w:t>
      </w:r>
    </w:p>
    <w:p w14:paraId="1C78B7F6"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Recul :</w:t>
      </w:r>
      <w:r w:rsidRPr="008D07D1">
        <w:rPr>
          <w:rFonts w:ascii="Arial" w:hAnsi="Arial" w:cs="Arial"/>
          <w:szCs w:val="22"/>
        </w:rPr>
        <w:t xml:space="preserve"> Le recul est la distance, mesurée horizontalement et perpendiculairement en tout point de la façade de la construction, séparant celle-ci du point le plus proche de l'alignement.</w:t>
      </w:r>
    </w:p>
    <w:p w14:paraId="5E360B77"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i/>
          <w:szCs w:val="22"/>
        </w:rPr>
        <w:t>Source : PLUI Plaine commune APPROUVE PAR DELIBERATION DU CONSEIL DE TERRITOIRE LE 25 FEVRIER 2020</w:t>
      </w:r>
    </w:p>
    <w:p w14:paraId="5A62CFC9"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Retrait </w:t>
      </w:r>
      <w:r w:rsidRPr="008D07D1">
        <w:rPr>
          <w:rFonts w:ascii="Arial" w:hAnsi="Arial" w:cs="Arial"/>
          <w:szCs w:val="22"/>
        </w:rPr>
        <w:t xml:space="preserve">: Le retrait est la distance, mesurée horizontalement et perpendiculairement en tout point de la façade de la construction, séparant celle-ci de la limite séparative. </w:t>
      </w:r>
    </w:p>
    <w:p w14:paraId="1BCA4004"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i/>
          <w:szCs w:val="22"/>
        </w:rPr>
        <w:t>Source : PLUI Plaine commune APPROUVE PAR DELIBERATION DU CONSEIL DE TERRITOIRE LE 25 FEVRIER 2020</w:t>
      </w:r>
    </w:p>
    <w:p w14:paraId="3906A5CE" w14:textId="77777777" w:rsidR="00732687" w:rsidRPr="008D07D1" w:rsidRDefault="007B52A5" w:rsidP="00276466">
      <w:pPr>
        <w:pStyle w:val="Corpsdetexte"/>
        <w:jc w:val="both"/>
        <w:rPr>
          <w:rFonts w:ascii="Arial" w:hAnsi="Arial" w:cs="Arial"/>
          <w:szCs w:val="22"/>
        </w:rPr>
      </w:pPr>
      <w:r w:rsidRPr="008D07D1">
        <w:rPr>
          <w:rFonts w:ascii="Arial" w:hAnsi="Arial" w:cs="Arial"/>
          <w:szCs w:val="22"/>
          <w:u w:val="single"/>
        </w:rPr>
        <w:t>Voie </w:t>
      </w:r>
      <w:r w:rsidRPr="008D07D1">
        <w:rPr>
          <w:rFonts w:ascii="Arial" w:hAnsi="Arial" w:cs="Arial"/>
          <w:szCs w:val="22"/>
        </w:rPr>
        <w:t>: La voie constitue la desserte du terrain sur lequel est implantée la construction. La voie s’entend comme l’espace ouvert à la circulation générale des véhicules motorisés, cycles et/ou piétons, ainsi que les éventuels fossés et talus la bordant et que ses accessoires (trottoirs*, terre-pleins, plantations, mobilier).</w:t>
      </w:r>
    </w:p>
    <w:p w14:paraId="4F13AD32" w14:textId="77777777" w:rsidR="00732687" w:rsidRPr="008D07D1" w:rsidRDefault="007B52A5" w:rsidP="00276466">
      <w:pPr>
        <w:pStyle w:val="Corpsdetexte"/>
        <w:jc w:val="both"/>
        <w:rPr>
          <w:rFonts w:ascii="Arial" w:hAnsi="Arial" w:cs="Arial"/>
          <w:szCs w:val="22"/>
          <w:u w:val="single"/>
        </w:rPr>
      </w:pPr>
      <w:r w:rsidRPr="008D07D1">
        <w:rPr>
          <w:rFonts w:ascii="Arial" w:hAnsi="Arial" w:cs="Arial"/>
          <w:i/>
          <w:szCs w:val="22"/>
        </w:rPr>
        <w:t>Source : PLUI Plaine commune APPROUVE PAR DELIBERATION DU CONSEIL DE TERRITOIRE LE 25 FEVRIER 2020</w:t>
      </w:r>
    </w:p>
    <w:p w14:paraId="40E83D71" w14:textId="77777777" w:rsidR="00732687" w:rsidRPr="008D07D1" w:rsidRDefault="00732687" w:rsidP="00276466">
      <w:pPr>
        <w:pStyle w:val="Corpsdetexte"/>
        <w:jc w:val="both"/>
        <w:rPr>
          <w:rFonts w:ascii="Arial" w:hAnsi="Arial" w:cs="Arial"/>
          <w:szCs w:val="22"/>
        </w:rPr>
      </w:pPr>
    </w:p>
    <w:sectPr w:rsidR="00732687" w:rsidRPr="008D07D1" w:rsidSect="00FC2AFC">
      <w:pgSz w:w="11906" w:h="16838"/>
      <w:pgMar w:top="1134" w:right="1134" w:bottom="1843" w:left="1134" w:header="720" w:footer="720" w:gutter="0"/>
      <w:cols w:space="720"/>
      <w:formProt w:val="0"/>
      <w:titlePg/>
      <w:docGrid w:linePitch="600" w:charSpace="36864"/>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Arnauld Gallais" w:date="2024-03-06T13:45:00Z" w:initials="AG">
    <w:p w14:paraId="6BAFF343" w14:textId="77777777" w:rsidR="00732687" w:rsidRDefault="007B52A5">
      <w:pPr>
        <w:overflowPunct w:val="0"/>
      </w:pPr>
      <w:r w:rsidRPr="00273188">
        <w:rPr>
          <w:rFonts w:ascii="Times New Roman" w:eastAsia="Segoe UI" w:hAnsi="Times New Roman" w:cs="Tahoma"/>
          <w:kern w:val="0"/>
          <w:sz w:val="20"/>
          <w:lang w:bidi="en-US"/>
        </w:rPr>
        <w:t xml:space="preserve">Il y aura certainement des parties à ajouter : </w:t>
      </w:r>
    </w:p>
    <w:p w14:paraId="5814342B" w14:textId="77777777" w:rsidR="00732687" w:rsidRDefault="00732687">
      <w:pPr>
        <w:overflowPunct w:val="0"/>
      </w:pPr>
    </w:p>
    <w:p w14:paraId="1A2245F1" w14:textId="77777777" w:rsidR="00732687" w:rsidRDefault="007B52A5">
      <w:pPr>
        <w:overflowPunct w:val="0"/>
      </w:pPr>
      <w:r w:rsidRPr="00273188">
        <w:rPr>
          <w:rFonts w:ascii="Times New Roman" w:eastAsia="Segoe UI" w:hAnsi="Times New Roman" w:cs="Tahoma"/>
          <w:kern w:val="0"/>
          <w:sz w:val="20"/>
          <w:lang w:bidi="en-US"/>
        </w:rPr>
        <w:t>« Recommandations pour les données SRU niveau 2" avec les sous-titres : "Qualité des données" et "Règles d'organisation et de codification"</w:t>
      </w:r>
    </w:p>
    <w:p w14:paraId="2FE1ECBE" w14:textId="77777777" w:rsidR="00732687" w:rsidRDefault="00732687">
      <w:pPr>
        <w:overflowPunct w:val="0"/>
      </w:pPr>
    </w:p>
    <w:p w14:paraId="094405BA" w14:textId="77777777" w:rsidR="00732687" w:rsidRDefault="007B52A5">
      <w:pPr>
        <w:overflowPunct w:val="0"/>
      </w:pPr>
      <w:r w:rsidRPr="00273188">
        <w:rPr>
          <w:rFonts w:ascii="Times New Roman" w:eastAsia="Segoe UI" w:hAnsi="Times New Roman" w:cs="Tahoma"/>
          <w:kern w:val="0"/>
          <w:sz w:val="20"/>
          <w:lang w:bidi="en-US"/>
        </w:rPr>
        <w:t xml:space="preserve">Possibilité de faire un renvoi directement vers le </w:t>
      </w:r>
      <w:hyperlink r:id="rId1">
        <w:r w:rsidRPr="00273188">
          <w:rPr>
            <w:rFonts w:ascii="Times New Roman" w:eastAsia="Segoe UI" w:hAnsi="Times New Roman" w:cs="Tahoma"/>
            <w:kern w:val="0"/>
            <w:sz w:val="20"/>
            <w:lang w:bidi="en-US"/>
          </w:rPr>
          <w:t>guide de saisie des métadonnées</w:t>
        </w:r>
      </w:hyperlink>
      <w:r w:rsidRPr="00273188">
        <w:rPr>
          <w:rFonts w:ascii="Times New Roman" w:eastAsia="Segoe UI" w:hAnsi="Times New Roman" w:cs="Tahoma"/>
          <w:kern w:val="0"/>
          <w:sz w:val="20"/>
          <w:lang w:bidi="en-US"/>
        </w:rPr>
        <w:t>.</w:t>
      </w:r>
    </w:p>
    <w:p w14:paraId="119C55BD" w14:textId="77777777" w:rsidR="00732687" w:rsidRDefault="007B52A5">
      <w:pPr>
        <w:overflowPunct w:val="0"/>
      </w:pPr>
      <w:r w:rsidRPr="00273188">
        <w:rPr>
          <w:rFonts w:ascii="Times New Roman" w:eastAsia="Segoe UI" w:hAnsi="Times New Roman" w:cs="Tahoma"/>
          <w:kern w:val="0"/>
          <w:sz w:val="20"/>
          <w:lang w:bidi="en-US"/>
        </w:rPr>
        <w:t>(à étudier : la question des MD)</w:t>
      </w:r>
    </w:p>
    <w:p w14:paraId="3591EABC" w14:textId="77777777" w:rsidR="00732687" w:rsidRDefault="00732687">
      <w:pPr>
        <w:overflowPunct w:val="0"/>
      </w:pPr>
    </w:p>
    <w:p w14:paraId="39E6F52E" w14:textId="77777777" w:rsidR="00732687" w:rsidRDefault="00732687">
      <w:pPr>
        <w:overflowPunct w:val="0"/>
      </w:pPr>
    </w:p>
    <w:p w14:paraId="6C58B91B" w14:textId="77777777" w:rsidR="00732687" w:rsidRDefault="00732687">
      <w:pPr>
        <w:overflowPunct w:val="0"/>
      </w:pPr>
    </w:p>
    <w:p w14:paraId="22C22105" w14:textId="77777777" w:rsidR="00732687" w:rsidRDefault="00732687">
      <w:pPr>
        <w:overflowPunct w:val="0"/>
      </w:pPr>
    </w:p>
  </w:comment>
  <w:comment w:id="17" w:author="Alison Lenain" w:date="2024-08-08T16:53:00Z" w:initials="AL">
    <w:p w14:paraId="7004217C" w14:textId="529A4553" w:rsidR="00276466" w:rsidRDefault="00276466">
      <w:pPr>
        <w:pStyle w:val="Commentaire"/>
      </w:pPr>
      <w:r>
        <w:rPr>
          <w:rStyle w:val="Marquedecommentaire"/>
        </w:rPr>
        <w:annotationRef/>
      </w:r>
      <w:r>
        <w:t xml:space="preserve">Parties rajoutées dans le document </w:t>
      </w:r>
    </w:p>
  </w:comment>
  <w:comment w:id="78" w:author="Arnauld Gallais" w:date="2024-06-05T10:44:00Z" w:initials="AG">
    <w:p w14:paraId="7FF21213" w14:textId="77777777" w:rsidR="00732687" w:rsidRDefault="007B52A5">
      <w:r>
        <w:rPr>
          <w:rFonts w:ascii="Times New Roman" w:hAnsi="Times New Roman"/>
          <w:sz w:val="20"/>
        </w:rPr>
        <w:t xml:space="preserve"> ? Pas clair...</w:t>
      </w:r>
    </w:p>
  </w:comment>
  <w:comment w:id="79" w:author="Alison Lenain" w:date="2024-08-08T17:09:00Z" w:initials="AL">
    <w:p w14:paraId="6081F763" w14:textId="2A1CF6BF" w:rsidR="00D80188" w:rsidRDefault="00D80188">
      <w:pPr>
        <w:pStyle w:val="Commentaire"/>
      </w:pPr>
      <w:r>
        <w:rPr>
          <w:rStyle w:val="Marquedecommentaire"/>
        </w:rPr>
        <w:annotationRef/>
      </w:r>
      <w:r>
        <w:t>Ajouter une proposition de rédaction ? AG</w:t>
      </w:r>
    </w:p>
  </w:comment>
  <w:comment w:id="94" w:author="Arnauld Gallais" w:date="2024-03-06T13:45:00Z" w:initials="AG">
    <w:p w14:paraId="04AC5C97" w14:textId="77777777" w:rsidR="00732687" w:rsidRDefault="007B52A5">
      <w:pPr>
        <w:overflowPunct w:val="0"/>
      </w:pPr>
      <w:r w:rsidRPr="00273188">
        <w:rPr>
          <w:rFonts w:ascii="Times New Roman" w:eastAsia="Segoe UI" w:hAnsi="Times New Roman" w:cs="Tahoma"/>
          <w:kern w:val="0"/>
          <w:sz w:val="20"/>
          <w:lang w:bidi="en-US"/>
        </w:rPr>
        <w:t>Tout à fait d’accord.</w:t>
      </w:r>
    </w:p>
    <w:p w14:paraId="6368BFBB" w14:textId="77777777" w:rsidR="00732687" w:rsidRDefault="007B52A5">
      <w:pPr>
        <w:overflowPunct w:val="0"/>
      </w:pPr>
      <w:r w:rsidRPr="00273188">
        <w:rPr>
          <w:rFonts w:ascii="Times New Roman" w:eastAsia="Segoe UI" w:hAnsi="Times New Roman" w:cs="Tahoma"/>
          <w:kern w:val="0"/>
          <w:sz w:val="20"/>
          <w:lang w:bidi="en-US"/>
        </w:rPr>
        <w:t>Mais : ici, donner un exemple de contenu à dissocier en 2 règles, chacun composée de Condition et ContrainteUnitaire.</w:t>
      </w:r>
    </w:p>
    <w:p w14:paraId="44904F96" w14:textId="77777777" w:rsidR="00732687" w:rsidRDefault="00732687">
      <w:pPr>
        <w:overflowPunct w:val="0"/>
      </w:pPr>
    </w:p>
    <w:p w14:paraId="01000000" w14:textId="77777777" w:rsidR="00732687" w:rsidRDefault="007B52A5">
      <w:pPr>
        <w:overflowPunct w:val="0"/>
      </w:pPr>
      <w:r w:rsidRPr="00273188">
        <w:rPr>
          <w:rFonts w:ascii="Times New Roman" w:eastAsia="Segoe UI" w:hAnsi="Times New Roman" w:cs="Tahoma"/>
          <w:kern w:val="0"/>
          <w:sz w:val="20"/>
          <w:lang w:bidi="en-US"/>
        </w:rPr>
        <w:t>L’exemple ci-dessous décrit 1 contenu traduit en 1 règle composée de 1 condition et 1 contrainte.</w:t>
      </w:r>
    </w:p>
  </w:comment>
  <w:comment w:id="95" w:author="Alison Lenain" w:date="2024-04-16T16:05:00Z" w:initials="AL">
    <w:p w14:paraId="02000000" w14:textId="77777777" w:rsidR="00732687" w:rsidRDefault="007B52A5">
      <w:pPr>
        <w:overflowPunct w:val="0"/>
      </w:pPr>
      <w:r w:rsidRPr="00273188">
        <w:rPr>
          <w:rFonts w:ascii="Liberation Serif" w:eastAsia="Segoe UI" w:hAnsi="Liberation Serif" w:cs="Tahoma"/>
          <w:kern w:val="0"/>
          <w:sz w:val="24"/>
          <w:lang w:bidi="en-US"/>
        </w:rPr>
        <w:t>Exemple sera rajoutée après la réunion du 11.06</w:t>
      </w:r>
    </w:p>
  </w:comment>
  <w:comment w:id="96" w:author="Alison Lenain" w:date="2024-08-08T17:11:00Z" w:initials="AL">
    <w:p w14:paraId="3432B609" w14:textId="5615CD21" w:rsidR="00D80188" w:rsidRDefault="00D80188">
      <w:pPr>
        <w:pStyle w:val="Commentaire"/>
      </w:pPr>
      <w:r>
        <w:rPr>
          <w:rStyle w:val="Marquedecommentaire"/>
        </w:rPr>
        <w:annotationRef/>
      </w:r>
      <w:r>
        <w:t xml:space="preserve">Se référer à la partie sur les exemples </w:t>
      </w:r>
    </w:p>
  </w:comment>
  <w:comment w:id="102" w:author="Arnauld Gallais" w:date="2024-06-06T11:05:00Z" w:initials="AG">
    <w:p w14:paraId="5E285871" w14:textId="77777777" w:rsidR="00732687" w:rsidRDefault="007B52A5">
      <w:r>
        <w:rPr>
          <w:rFonts w:ascii="Times New Roman" w:hAnsi="Times New Roman"/>
          <w:sz w:val="20"/>
        </w:rPr>
        <w:t>A mettre dans « Description des types énumérés »</w:t>
      </w:r>
    </w:p>
  </w:comment>
  <w:comment w:id="103" w:author="Alison Lenain" w:date="2024-07-22T11:53:00Z" w:initials="AL">
    <w:p w14:paraId="71B1ED17" w14:textId="4D7AA848" w:rsidR="00C138B4" w:rsidRDefault="00C138B4">
      <w:pPr>
        <w:pStyle w:val="Commentaire"/>
      </w:pPr>
      <w:r>
        <w:rPr>
          <w:rStyle w:val="Marquedecommentaire"/>
        </w:rPr>
        <w:annotationRef/>
      </w:r>
      <w:r>
        <w:t>Ce n’est pas une énumération, c’est l</w:t>
      </w:r>
      <w:r w:rsidR="003B191D">
        <w:t>e</w:t>
      </w:r>
      <w:r>
        <w:t xml:space="preserve"> du nom des classes ( </w:t>
      </w:r>
      <w:proofErr w:type="spellStart"/>
      <w:r>
        <w:t>c.a.d</w:t>
      </w:r>
      <w:proofErr w:type="spellEnd"/>
      <w:r>
        <w:t xml:space="preserve"> des types de conditions pouvant s’appliquer)</w:t>
      </w:r>
    </w:p>
  </w:comment>
  <w:comment w:id="172" w:author="Arnauld Gallais" w:date="2024-06-05T11:48:00Z" w:initials="AG">
    <w:p w14:paraId="1EDB9AE4" w14:textId="77777777" w:rsidR="00732687" w:rsidRDefault="007B52A5">
      <w:r>
        <w:rPr>
          <w:rFonts w:ascii="Times New Roman" w:hAnsi="Times New Roman"/>
          <w:sz w:val="20"/>
        </w:rPr>
        <w:t>Même remarque que ci-dessus au sujet du report des énumérations dans le § dédié</w:t>
      </w:r>
    </w:p>
  </w:comment>
  <w:comment w:id="173" w:author="Alison Lenain" w:date="2024-07-22T11:54:00Z" w:initials="AL">
    <w:p w14:paraId="3F2AF77C" w14:textId="52329CAC" w:rsidR="00C138B4" w:rsidRDefault="00C138B4">
      <w:pPr>
        <w:pStyle w:val="Commentaire"/>
      </w:pPr>
      <w:r>
        <w:rPr>
          <w:rStyle w:val="Marquedecommentaire"/>
        </w:rPr>
        <w:annotationRef/>
      </w:r>
      <w:r>
        <w:t xml:space="preserve">Ce n’est pas une énumération. Même remarque qu’au-dessus pour les contraintes. </w:t>
      </w:r>
    </w:p>
  </w:comment>
  <w:comment w:id="176" w:author="Alison Lenain" w:date="2024-07-22T16:21:00Z" w:initials="AL">
    <w:p w14:paraId="47A1996A" w14:textId="1AD31ACC" w:rsidR="00D13BAB" w:rsidRDefault="00D13BAB">
      <w:pPr>
        <w:pStyle w:val="Commentaire"/>
      </w:pPr>
      <w:r>
        <w:rPr>
          <w:rStyle w:val="Marquedecommentaire"/>
        </w:rPr>
        <w:annotationRef/>
      </w:r>
      <w:r>
        <w:t xml:space="preserve">Cet attribut est hérité de la classe condition et conserve la même multiplicité. </w:t>
      </w:r>
      <w:r w:rsidR="0025439D">
        <w:t>Cf remarque AG sur la multiplicité dans l’ancienne version du standard.</w:t>
      </w:r>
    </w:p>
  </w:comment>
  <w:comment w:id="186" w:author="Mickael Brasebin" w:date="2024-03-06T13:45:00Z" w:initials="MB">
    <w:p w14:paraId="13B07EC0" w14:textId="77777777" w:rsidR="00732687" w:rsidRDefault="007B52A5">
      <w:pPr>
        <w:overflowPunct w:val="0"/>
      </w:pPr>
      <w:r w:rsidRPr="00273188">
        <w:rPr>
          <w:rFonts w:ascii="Liberation Serif" w:eastAsia="Segoe UI" w:hAnsi="Liberation Serif" w:cs="Tahoma"/>
          <w:kern w:val="0"/>
          <w:sz w:val="24"/>
          <w:lang w:bidi="en-US"/>
        </w:rPr>
        <w:t>Je trouve que c'est de trop et finalement, seules les contraintes sont obligatoires</w:t>
      </w:r>
    </w:p>
  </w:comment>
  <w:comment w:id="187" w:author="Alison Lenain" w:date="2024-07-30T16:04:00Z" w:initials="AL">
    <w:p w14:paraId="5EB1098E" w14:textId="767ABE80" w:rsidR="0035271B" w:rsidRDefault="0035271B">
      <w:pPr>
        <w:pStyle w:val="Commentaire"/>
      </w:pPr>
      <w:r>
        <w:rPr>
          <w:rStyle w:val="Marquedecommentaire"/>
        </w:rPr>
        <w:annotationRef/>
      </w:r>
      <w:r>
        <w:t>Commentaire à rajouter dans la présentation du 20/08</w:t>
      </w:r>
    </w:p>
  </w:comment>
  <w:comment w:id="199" w:author="Alison Lenain" w:date="2024-05-29T11:39:00Z" w:initials="AL">
    <w:p w14:paraId="76FDAF82" w14:textId="77777777" w:rsidR="00732687" w:rsidRDefault="007B52A5">
      <w:pPr>
        <w:overflowPunct w:val="0"/>
      </w:pPr>
      <w:r w:rsidRPr="00273188">
        <w:rPr>
          <w:rFonts w:ascii="Liberation Serif" w:eastAsia="Segoe UI" w:hAnsi="Liberation Serif" w:cs="Tahoma"/>
          <w:kern w:val="0"/>
          <w:sz w:val="24"/>
          <w:lang w:bidi="en-US"/>
        </w:rPr>
        <w:t xml:space="preserve">Revoir cet attribut redondance avec </w:t>
      </w:r>
      <w:proofErr w:type="spellStart"/>
      <w:r w:rsidRPr="00273188">
        <w:rPr>
          <w:rFonts w:ascii="Liberation Serif" w:eastAsia="Segoe UI" w:hAnsi="Liberation Serif" w:cs="Tahoma"/>
          <w:kern w:val="0"/>
          <w:sz w:val="24"/>
          <w:lang w:bidi="en-US"/>
        </w:rPr>
        <w:t>Rmin</w:t>
      </w:r>
      <w:proofErr w:type="spellEnd"/>
      <w:r w:rsidRPr="00273188">
        <w:rPr>
          <w:rFonts w:ascii="Liberation Serif" w:eastAsia="Segoe UI" w:hAnsi="Liberation Serif" w:cs="Tahoma"/>
          <w:kern w:val="0"/>
          <w:sz w:val="24"/>
          <w:lang w:bidi="en-US"/>
        </w:rPr>
        <w:t xml:space="preserve"> et </w:t>
      </w:r>
      <w:proofErr w:type="spellStart"/>
      <w:r w:rsidRPr="00273188">
        <w:rPr>
          <w:rFonts w:ascii="Liberation Serif" w:eastAsia="Segoe UI" w:hAnsi="Liberation Serif" w:cs="Tahoma"/>
          <w:kern w:val="0"/>
          <w:sz w:val="24"/>
          <w:lang w:bidi="en-US"/>
        </w:rPr>
        <w:t>Rmax</w:t>
      </w:r>
      <w:proofErr w:type="spellEnd"/>
      <w:r w:rsidRPr="00273188">
        <w:rPr>
          <w:rFonts w:ascii="Liberation Serif" w:eastAsia="Segoe UI" w:hAnsi="Liberation Serif" w:cs="Tahoma"/>
          <w:kern w:val="0"/>
          <w:sz w:val="24"/>
          <w:lang w:bidi="en-US"/>
        </w:rPr>
        <w:t xml:space="preserve"> ?  </w:t>
      </w:r>
    </w:p>
  </w:comment>
  <w:comment w:id="209" w:author="Alison Lenain" w:date="2024-03-06T13:45:00Z" w:initials="AL">
    <w:p w14:paraId="7EAC6B74" w14:textId="5D9D8017" w:rsidR="00732687" w:rsidRDefault="007B52A5">
      <w:pPr>
        <w:overflowPunct w:val="0"/>
      </w:pPr>
      <w:r w:rsidRPr="00273188">
        <w:rPr>
          <w:rFonts w:ascii="Liberation Serif" w:eastAsia="Segoe UI" w:hAnsi="Liberation Serif" w:cs="Tahoma"/>
          <w:kern w:val="0"/>
          <w:sz w:val="24"/>
          <w:lang w:bidi="en-US"/>
        </w:rPr>
        <w:t xml:space="preserve">En cours de travail </w:t>
      </w:r>
      <w:r w:rsidR="00F41641">
        <w:rPr>
          <w:rFonts w:ascii="Liberation Serif" w:eastAsia="Segoe UI" w:hAnsi="Liberation Serif" w:cs="Tahoma"/>
          <w:kern w:val="0"/>
          <w:sz w:val="24"/>
          <w:lang w:bidi="en-US"/>
        </w:rPr>
        <w:t>, la modélisation de la classe sera ajoutée suite à la réunion du 20/09</w:t>
      </w:r>
    </w:p>
  </w:comment>
  <w:comment w:id="323" w:author="Alison Lenain" w:date="2024-08-08T17:25:00Z" w:initials="AL">
    <w:p w14:paraId="2FA3ACD8" w14:textId="264F34CE" w:rsidR="001E7FC9" w:rsidRDefault="001E7FC9">
      <w:pPr>
        <w:pStyle w:val="Commentaire"/>
      </w:pPr>
      <w:r>
        <w:rPr>
          <w:rStyle w:val="Marquedecommentaire"/>
        </w:rPr>
        <w:annotationRef/>
      </w:r>
      <w:r>
        <w:t xml:space="preserve">Modélisation a valider lors de la prochaine réunion </w:t>
      </w:r>
    </w:p>
  </w:comment>
  <w:comment w:id="327" w:author="Arnauld Gallais" w:date="2024-03-06T13:45:00Z" w:initials="AG">
    <w:p w14:paraId="12219F1D" w14:textId="77777777" w:rsidR="00732687" w:rsidRDefault="007B52A5">
      <w:pPr>
        <w:overflowPunct w:val="0"/>
      </w:pPr>
      <w:r w:rsidRPr="00273188">
        <w:rPr>
          <w:rFonts w:ascii="Times New Roman" w:eastAsia="Segoe UI" w:hAnsi="Times New Roman" w:cs="Tahoma"/>
          <w:kern w:val="0"/>
          <w:sz w:val="20"/>
          <w:lang w:bidi="en-US"/>
        </w:rPr>
        <w:t>Commencer par des exemples simples, élémentaires (pas par ce cas complexe)</w:t>
      </w:r>
    </w:p>
  </w:comment>
  <w:comment w:id="328" w:author="Alison Lenain" w:date="2024-08-08T17:42:00Z" w:initials="AL">
    <w:p w14:paraId="4B283B6C" w14:textId="257AFAB3" w:rsidR="00F15689" w:rsidRDefault="00F15689">
      <w:pPr>
        <w:pStyle w:val="Commentaire"/>
      </w:pPr>
      <w:r>
        <w:rPr>
          <w:rStyle w:val="Marquedecommentaire"/>
        </w:rPr>
        <w:annotationRef/>
      </w:r>
      <w:r>
        <w:t>Les exemples ont été rajoutés</w:t>
      </w:r>
    </w:p>
  </w:comment>
  <w:comment w:id="336" w:author="Alison Lenain" w:date="2024-03-06T18:42:00Z" w:initials="AL">
    <w:p w14:paraId="26BE640D" w14:textId="77777777" w:rsidR="00732687" w:rsidRDefault="007B52A5">
      <w:pPr>
        <w:overflowPunct w:val="0"/>
      </w:pPr>
      <w:r w:rsidRPr="00F15689">
        <w:rPr>
          <w:rFonts w:ascii="Liberation Serif" w:eastAsia="Segoe UI" w:hAnsi="Liberation Serif" w:cs="Tahoma"/>
          <w:kern w:val="0"/>
          <w:sz w:val="24"/>
          <w:lang w:bidi="en-US"/>
        </w:rPr>
        <w:t>Proposition de définition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2C22105" w15:done="0"/>
  <w15:commentEx w15:paraId="7004217C" w15:paraIdParent="22C22105" w15:done="0"/>
  <w15:commentEx w15:paraId="7FF21213" w15:done="0"/>
  <w15:commentEx w15:paraId="6081F763" w15:paraIdParent="7FF21213" w15:done="0"/>
  <w15:commentEx w15:paraId="01000000" w15:done="0"/>
  <w15:commentEx w15:paraId="02000000" w15:paraIdParent="01000000" w15:done="0"/>
  <w15:commentEx w15:paraId="3432B609" w15:paraIdParent="01000000" w15:done="0"/>
  <w15:commentEx w15:paraId="5E285871" w15:done="0"/>
  <w15:commentEx w15:paraId="71B1ED17" w15:paraIdParent="5E285871" w15:done="0"/>
  <w15:commentEx w15:paraId="1EDB9AE4" w15:done="0"/>
  <w15:commentEx w15:paraId="3F2AF77C" w15:paraIdParent="1EDB9AE4" w15:done="0"/>
  <w15:commentEx w15:paraId="47A1996A" w15:done="0"/>
  <w15:commentEx w15:paraId="13B07EC0" w15:done="0"/>
  <w15:commentEx w15:paraId="5EB1098E" w15:paraIdParent="13B07EC0" w15:done="0"/>
  <w15:commentEx w15:paraId="76FDAF82" w15:done="0"/>
  <w15:commentEx w15:paraId="7EAC6B74" w15:done="0"/>
  <w15:commentEx w15:paraId="2FA3ACD8" w15:done="0"/>
  <w15:commentEx w15:paraId="12219F1D" w15:done="0"/>
  <w15:commentEx w15:paraId="4B283B6C" w15:paraIdParent="12219F1D" w15:done="0"/>
  <w15:commentEx w15:paraId="26BE640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5F768D" w16cex:dateUtc="2024-08-08T14:53:00Z"/>
  <w16cex:commentExtensible w16cex:durableId="2A5F7A59" w16cex:dateUtc="2024-08-08T15:09:00Z"/>
  <w16cex:commentExtensible w16cex:durableId="2A5F7AC6" w16cex:dateUtc="2024-08-08T15:11:00Z"/>
  <w16cex:commentExtensible w16cex:durableId="2A48C6C3" w16cex:dateUtc="2024-07-22T09:53:00Z"/>
  <w16cex:commentExtensible w16cex:durableId="2A48C6F6" w16cex:dateUtc="2024-07-22T09:54:00Z"/>
  <w16cex:commentExtensible w16cex:durableId="2A49057C" w16cex:dateUtc="2024-07-22T14:21:00Z"/>
  <w16cex:commentExtensible w16cex:durableId="2A538D87" w16cex:dateUtc="2024-07-30T14:04:00Z"/>
  <w16cex:commentExtensible w16cex:durableId="2A5F7DF7" w16cex:dateUtc="2024-08-08T15:25:00Z"/>
  <w16cex:commentExtensible w16cex:durableId="2A5F8205" w16cex:dateUtc="2024-08-08T15: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2C22105" w16cid:durableId="2A115B58"/>
  <w16cid:commentId w16cid:paraId="7004217C" w16cid:durableId="2A5F768D"/>
  <w16cid:commentId w16cid:paraId="7FF21213" w16cid:durableId="2A115B5B"/>
  <w16cid:commentId w16cid:paraId="6081F763" w16cid:durableId="2A5F7A59"/>
  <w16cid:commentId w16cid:paraId="01000000" w16cid:durableId="2A115B5C"/>
  <w16cid:commentId w16cid:paraId="02000000" w16cid:durableId="2A115B5D"/>
  <w16cid:commentId w16cid:paraId="3432B609" w16cid:durableId="2A5F7AC6"/>
  <w16cid:commentId w16cid:paraId="5E285871" w16cid:durableId="2A115B61"/>
  <w16cid:commentId w16cid:paraId="71B1ED17" w16cid:durableId="2A48C6C3"/>
  <w16cid:commentId w16cid:paraId="1EDB9AE4" w16cid:durableId="2A115B66"/>
  <w16cid:commentId w16cid:paraId="3F2AF77C" w16cid:durableId="2A48C6F6"/>
  <w16cid:commentId w16cid:paraId="47A1996A" w16cid:durableId="2A49057C"/>
  <w16cid:commentId w16cid:paraId="13B07EC0" w16cid:durableId="2A115B73"/>
  <w16cid:commentId w16cid:paraId="5EB1098E" w16cid:durableId="2A538D87"/>
  <w16cid:commentId w16cid:paraId="76FDAF82" w16cid:durableId="2A115B7A"/>
  <w16cid:commentId w16cid:paraId="7EAC6B74" w16cid:durableId="2A115B80"/>
  <w16cid:commentId w16cid:paraId="2FA3ACD8" w16cid:durableId="2A5F7DF7"/>
  <w16cid:commentId w16cid:paraId="12219F1D" w16cid:durableId="2A115B8D"/>
  <w16cid:commentId w16cid:paraId="4B283B6C" w16cid:durableId="2A5F8205"/>
  <w16cid:commentId w16cid:paraId="26BE640D" w16cid:durableId="2A115B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C09BE" w14:textId="77777777" w:rsidR="002577A4" w:rsidRDefault="002577A4">
      <w:r>
        <w:separator/>
      </w:r>
    </w:p>
  </w:endnote>
  <w:endnote w:type="continuationSeparator" w:id="0">
    <w:p w14:paraId="137888A2" w14:textId="77777777" w:rsidR="002577A4" w:rsidRDefault="002577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Gras">
    <w:panose1 w:val="020B0704020202020204"/>
    <w:charset w:val="00"/>
    <w:family w:val="swiss"/>
    <w:pitch w:val="variable"/>
  </w:font>
  <w:font w:name="Liberation Serif">
    <w:panose1 w:val="02020603050405020304"/>
    <w:charset w:val="00"/>
    <w:family w:val="roman"/>
    <w:pitch w:val="variable"/>
    <w:sig w:usb0="E0000AFF" w:usb1="500078FF" w:usb2="00000021" w:usb3="00000000" w:csb0="000001BF" w:csb1="00000000"/>
  </w:font>
  <w:font w:name="OpenSymbol">
    <w:panose1 w:val="05010000000000000000"/>
    <w:charset w:val="00"/>
    <w:family w:val="auto"/>
    <w:pitch w:val="variable"/>
    <w:sig w:usb0="800000AF" w:usb1="1001ECEA"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Mangal">
    <w:altName w:val="Mangal"/>
    <w:panose1 w:val="00000400000000000000"/>
    <w:charset w:val="00"/>
    <w:family w:val="roman"/>
    <w:pitch w:val="variable"/>
    <w:sig w:usb0="00008003" w:usb1="00000000"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tarSymbol">
    <w:altName w:val="Arial Unicode MS"/>
    <w:charset w:val="02"/>
    <w:family w:val="auto"/>
    <w:pitch w:val="default"/>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DD5ED" w14:textId="2DAC9F37" w:rsidR="00732687" w:rsidRDefault="00F25309">
    <w:pPr>
      <w:pStyle w:val="Pieddepage"/>
    </w:pPr>
    <w:r>
      <w:t>0</w:t>
    </w:r>
    <w:r w:rsidR="0063614A">
      <w:t>8</w:t>
    </w:r>
    <w:r w:rsidR="007B52A5">
      <w:t>/0</w:t>
    </w:r>
    <w:r>
      <w:t>8</w:t>
    </w:r>
    <w:r w:rsidR="007B52A5">
      <w:t>/204</w:t>
    </w:r>
    <w:r w:rsidR="007B52A5">
      <w:tab/>
    </w:r>
    <w:r w:rsidR="007B52A5">
      <w:tab/>
    </w:r>
    <w:r w:rsidR="007B52A5">
      <w:fldChar w:fldCharType="begin"/>
    </w:r>
    <w:r w:rsidR="007B52A5">
      <w:instrText xml:space="preserve"> PAGE </w:instrText>
    </w:r>
    <w:r w:rsidR="007B52A5">
      <w:fldChar w:fldCharType="separate"/>
    </w:r>
    <w:r w:rsidR="007B52A5">
      <w:t>16</w:t>
    </w:r>
    <w:r w:rsidR="007B52A5">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6896E" w14:textId="0CAD1E51" w:rsidR="00732687" w:rsidRDefault="00950B0F">
    <w:pPr>
      <w:pStyle w:val="Pieddepage"/>
    </w:pPr>
    <w:r>
      <w:t>0</w:t>
    </w:r>
    <w:r w:rsidR="00FC2AFC">
      <w:t>8</w:t>
    </w:r>
    <w:r w:rsidR="007B52A5">
      <w:t>/0</w:t>
    </w:r>
    <w:r w:rsidR="00FC2AFC">
      <w:t>8</w:t>
    </w:r>
    <w:r w:rsidR="007B52A5">
      <w:t>/204</w:t>
    </w:r>
    <w:r w:rsidR="007B52A5">
      <w:tab/>
    </w:r>
    <w:r w:rsidR="007B52A5">
      <w:tab/>
    </w:r>
    <w:r w:rsidR="007B52A5">
      <w:fldChar w:fldCharType="begin"/>
    </w:r>
    <w:r w:rsidR="007B52A5">
      <w:instrText xml:space="preserve"> PAGE </w:instrText>
    </w:r>
    <w:r w:rsidR="007B52A5">
      <w:fldChar w:fldCharType="separate"/>
    </w:r>
    <w:r w:rsidR="007B52A5">
      <w:t>1</w:t>
    </w:r>
    <w:r w:rsidR="007B52A5">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B118CD" w14:textId="77777777" w:rsidR="002577A4" w:rsidRDefault="002577A4">
      <w:r>
        <w:separator/>
      </w:r>
    </w:p>
  </w:footnote>
  <w:footnote w:type="continuationSeparator" w:id="0">
    <w:p w14:paraId="62F945D4" w14:textId="77777777" w:rsidR="002577A4" w:rsidRDefault="002577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84B97" w14:textId="77777777" w:rsidR="00732687" w:rsidRDefault="007B52A5">
    <w:pPr>
      <w:pStyle w:val="En-ttegauche"/>
      <w:tabs>
        <w:tab w:val="clear" w:pos="3684"/>
        <w:tab w:val="clear" w:pos="7369"/>
        <w:tab w:val="center" w:pos="4500"/>
        <w:tab w:val="right" w:pos="9030"/>
      </w:tabs>
    </w:pPr>
    <w:r>
      <w:rPr>
        <w:rStyle w:val="Numrodepage"/>
        <w:rFonts w:ascii="Arial" w:hAnsi="Arial"/>
        <w:sz w:val="20"/>
        <w:szCs w:val="16"/>
      </w:rPr>
      <w:tab/>
    </w:r>
    <w:r>
      <w:rPr>
        <w:rStyle w:val="Numrodepage"/>
        <w:rFonts w:ascii="Arial" w:hAnsi="Arial"/>
        <w:sz w:val="16"/>
        <w:szCs w:val="16"/>
      </w:rPr>
      <w:t>Standard CNIG Structuration du règlement d’urbanisme - niveau 2</w:t>
    </w:r>
  </w:p>
  <w:p w14:paraId="7B58D112" w14:textId="77777777" w:rsidR="00732687" w:rsidRDefault="00732687">
    <w:pPr>
      <w:pStyle w:val="En-ttegauche"/>
      <w:tabs>
        <w:tab w:val="clear" w:pos="3684"/>
        <w:tab w:val="clear" w:pos="7369"/>
        <w:tab w:val="center" w:pos="4500"/>
        <w:tab w:val="right" w:pos="9030"/>
      </w:tabs>
      <w:rPr>
        <w:rStyle w:val="Numrodepage"/>
        <w:rFonts w:ascii="Arial" w:hAnsi="Arial"/>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5D1AC" w14:textId="77777777" w:rsidR="00732687" w:rsidRDefault="007B52A5">
    <w:pPr>
      <w:pStyle w:val="En-ttegauche"/>
      <w:tabs>
        <w:tab w:val="clear" w:pos="3684"/>
        <w:tab w:val="clear" w:pos="7369"/>
        <w:tab w:val="left" w:pos="1832"/>
        <w:tab w:val="center" w:pos="4500"/>
        <w:tab w:val="right" w:pos="9030"/>
      </w:tabs>
    </w:pPr>
    <w:r>
      <w:rPr>
        <w:rStyle w:val="Numrodepage"/>
        <w:rFonts w:ascii="Arial" w:hAnsi="Arial"/>
        <w:sz w:val="20"/>
        <w:szCs w:val="16"/>
      </w:rPr>
      <w:tab/>
    </w:r>
    <w:r>
      <w:rPr>
        <w:rStyle w:val="Numrodepage"/>
        <w:rFonts w:ascii="Arial" w:hAnsi="Arial"/>
        <w:sz w:val="20"/>
        <w:szCs w:val="1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21414"/>
    <w:multiLevelType w:val="multilevel"/>
    <w:tmpl w:val="36E0AE78"/>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28961A1"/>
    <w:multiLevelType w:val="multilevel"/>
    <w:tmpl w:val="4CBC2C7C"/>
    <w:lvl w:ilvl="0">
      <w:start w:val="1"/>
      <w:numFmt w:val="bullet"/>
      <w:pStyle w:val="ListeNiveau2MRS"/>
      <w:lvlText w:val="-"/>
      <w:lvlJc w:val="left"/>
      <w:pPr>
        <w:tabs>
          <w:tab w:val="num" w:pos="0"/>
        </w:tabs>
        <w:ind w:left="0" w:firstLine="0"/>
      </w:pPr>
      <w:rPr>
        <w:rFonts w:ascii="Segoe UI" w:hAnsi="Segoe UI" w:cs="Segoe UI" w:hint="default"/>
      </w:rPr>
    </w:lvl>
    <w:lvl w:ilvl="1">
      <w:start w:val="1"/>
      <w:numFmt w:val="bullet"/>
      <w:lvlText w:val="-"/>
      <w:lvlJc w:val="left"/>
      <w:pPr>
        <w:tabs>
          <w:tab w:val="num" w:pos="0"/>
        </w:tabs>
        <w:ind w:left="0" w:firstLine="0"/>
      </w:pPr>
      <w:rPr>
        <w:rFonts w:ascii="Segoe UI" w:hAnsi="Segoe UI" w:cs="Segoe UI" w:hint="default"/>
      </w:rPr>
    </w:lvl>
    <w:lvl w:ilvl="2">
      <w:start w:val="1"/>
      <w:numFmt w:val="bullet"/>
      <w:lvlText w:val="-"/>
      <w:lvlJc w:val="left"/>
      <w:pPr>
        <w:tabs>
          <w:tab w:val="num" w:pos="0"/>
        </w:tabs>
        <w:ind w:left="0" w:firstLine="0"/>
      </w:pPr>
      <w:rPr>
        <w:rFonts w:ascii="Segoe UI" w:hAnsi="Segoe UI" w:cs="Segoe UI" w:hint="default"/>
      </w:rPr>
    </w:lvl>
    <w:lvl w:ilvl="3">
      <w:start w:val="1"/>
      <w:numFmt w:val="bullet"/>
      <w:lvlText w:val="-"/>
      <w:lvlJc w:val="left"/>
      <w:pPr>
        <w:tabs>
          <w:tab w:val="num" w:pos="0"/>
        </w:tabs>
        <w:ind w:left="0" w:firstLine="0"/>
      </w:pPr>
      <w:rPr>
        <w:rFonts w:ascii="Segoe UI" w:hAnsi="Segoe UI" w:cs="Segoe UI" w:hint="default"/>
      </w:rPr>
    </w:lvl>
    <w:lvl w:ilvl="4">
      <w:start w:val="1"/>
      <w:numFmt w:val="bullet"/>
      <w:lvlText w:val="-"/>
      <w:lvlJc w:val="left"/>
      <w:pPr>
        <w:tabs>
          <w:tab w:val="num" w:pos="0"/>
        </w:tabs>
        <w:ind w:left="0" w:firstLine="0"/>
      </w:pPr>
      <w:rPr>
        <w:rFonts w:ascii="Segoe UI" w:hAnsi="Segoe UI" w:cs="Segoe UI" w:hint="default"/>
      </w:rPr>
    </w:lvl>
    <w:lvl w:ilvl="5">
      <w:start w:val="1"/>
      <w:numFmt w:val="bullet"/>
      <w:lvlText w:val="-"/>
      <w:lvlJc w:val="left"/>
      <w:pPr>
        <w:tabs>
          <w:tab w:val="num" w:pos="0"/>
        </w:tabs>
        <w:ind w:left="0" w:firstLine="0"/>
      </w:pPr>
      <w:rPr>
        <w:rFonts w:ascii="Segoe UI" w:hAnsi="Segoe UI" w:cs="Segoe UI" w:hint="default"/>
      </w:rPr>
    </w:lvl>
    <w:lvl w:ilvl="6">
      <w:start w:val="1"/>
      <w:numFmt w:val="bullet"/>
      <w:lvlText w:val="-"/>
      <w:lvlJc w:val="left"/>
      <w:pPr>
        <w:tabs>
          <w:tab w:val="num" w:pos="0"/>
        </w:tabs>
        <w:ind w:left="0" w:firstLine="0"/>
      </w:pPr>
      <w:rPr>
        <w:rFonts w:ascii="Segoe UI" w:hAnsi="Segoe UI" w:cs="Segoe UI" w:hint="default"/>
      </w:rPr>
    </w:lvl>
    <w:lvl w:ilvl="7">
      <w:start w:val="1"/>
      <w:numFmt w:val="bullet"/>
      <w:lvlText w:val="-"/>
      <w:lvlJc w:val="left"/>
      <w:pPr>
        <w:tabs>
          <w:tab w:val="num" w:pos="0"/>
        </w:tabs>
        <w:ind w:left="0" w:firstLine="0"/>
      </w:pPr>
      <w:rPr>
        <w:rFonts w:ascii="Segoe UI" w:hAnsi="Segoe UI" w:cs="Segoe UI" w:hint="default"/>
      </w:rPr>
    </w:lvl>
    <w:lvl w:ilvl="8">
      <w:start w:val="1"/>
      <w:numFmt w:val="bullet"/>
      <w:lvlText w:val="-"/>
      <w:lvlJc w:val="left"/>
      <w:pPr>
        <w:tabs>
          <w:tab w:val="num" w:pos="0"/>
        </w:tabs>
        <w:ind w:left="0" w:firstLine="0"/>
      </w:pPr>
      <w:rPr>
        <w:rFonts w:ascii="Segoe UI" w:hAnsi="Segoe UI" w:cs="Segoe UI" w:hint="default"/>
      </w:rPr>
    </w:lvl>
  </w:abstractNum>
  <w:abstractNum w:abstractNumId="2" w15:restartNumberingAfterBreak="0">
    <w:nsid w:val="029776F5"/>
    <w:multiLevelType w:val="multilevel"/>
    <w:tmpl w:val="C54C7132"/>
    <w:lvl w:ilvl="0">
      <w:start w:val="1"/>
      <w:numFmt w:val="bullet"/>
      <w:suff w:val="nothing"/>
      <w:lvlText w:val=""/>
      <w:lvlJc w:val="left"/>
      <w:pPr>
        <w:tabs>
          <w:tab w:val="num" w:pos="0"/>
        </w:tabs>
        <w:ind w:left="707"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 w15:restartNumberingAfterBreak="0">
    <w:nsid w:val="07D06E54"/>
    <w:multiLevelType w:val="multilevel"/>
    <w:tmpl w:val="36E0AE78"/>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07FB497A"/>
    <w:multiLevelType w:val="multilevel"/>
    <w:tmpl w:val="311C4CA2"/>
    <w:lvl w:ilvl="0">
      <w:start w:val="1"/>
      <w:numFmt w:val="bullet"/>
      <w:suff w:val="nothing"/>
      <w:lvlText w:val=""/>
      <w:lvlJc w:val="left"/>
      <w:pPr>
        <w:tabs>
          <w:tab w:val="num" w:pos="0"/>
        </w:tabs>
        <w:ind w:left="707"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 w15:restartNumberingAfterBreak="0">
    <w:nsid w:val="09CB6B08"/>
    <w:multiLevelType w:val="hybridMultilevel"/>
    <w:tmpl w:val="A24A8A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3D3A40"/>
    <w:multiLevelType w:val="multilevel"/>
    <w:tmpl w:val="36E0AE78"/>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14023EC1"/>
    <w:multiLevelType w:val="multilevel"/>
    <w:tmpl w:val="6CCAE73E"/>
    <w:lvl w:ilvl="0">
      <w:start w:val="1"/>
      <w:numFmt w:val="bullet"/>
      <w:lvlText w:val=""/>
      <w:lvlJc w:val="left"/>
      <w:pPr>
        <w:tabs>
          <w:tab w:val="num" w:pos="0"/>
        </w:tabs>
        <w:ind w:left="720" w:hanging="360"/>
      </w:pPr>
      <w:rPr>
        <w:rFonts w:ascii="Symbol" w:hAnsi="Symbol" w:cs="Symbol" w:hint="default"/>
        <w:sz w:val="20"/>
      </w:rPr>
    </w:lvl>
    <w:lvl w:ilvl="1">
      <w:start w:val="1"/>
      <w:numFmt w:val="bullet"/>
      <w:lvlText w:val="o"/>
      <w:lvlJc w:val="left"/>
      <w:pPr>
        <w:tabs>
          <w:tab w:val="num" w:pos="0"/>
        </w:tabs>
        <w:ind w:left="1440" w:hanging="360"/>
      </w:pPr>
      <w:rPr>
        <w:rFonts w:ascii="Courier New" w:hAnsi="Courier New" w:cs="Courier New" w:hint="default"/>
        <w:sz w:val="20"/>
      </w:rPr>
    </w:lvl>
    <w:lvl w:ilvl="2">
      <w:start w:val="1"/>
      <w:numFmt w:val="bullet"/>
      <w:lvlText w:val=""/>
      <w:lvlJc w:val="left"/>
      <w:pPr>
        <w:tabs>
          <w:tab w:val="num" w:pos="0"/>
        </w:tabs>
        <w:ind w:left="2160" w:hanging="360"/>
      </w:pPr>
      <w:rPr>
        <w:rFonts w:ascii="Wingdings" w:hAnsi="Wingdings" w:cs="Wingdings" w:hint="default"/>
        <w:sz w:val="20"/>
      </w:rPr>
    </w:lvl>
    <w:lvl w:ilvl="3">
      <w:start w:val="1"/>
      <w:numFmt w:val="bullet"/>
      <w:lvlText w:val=""/>
      <w:lvlJc w:val="left"/>
      <w:pPr>
        <w:tabs>
          <w:tab w:val="num" w:pos="0"/>
        </w:tabs>
        <w:ind w:left="2880" w:hanging="360"/>
      </w:pPr>
      <w:rPr>
        <w:rFonts w:ascii="Wingdings" w:hAnsi="Wingdings" w:cs="Wingdings" w:hint="default"/>
        <w:sz w:val="20"/>
      </w:rPr>
    </w:lvl>
    <w:lvl w:ilvl="4">
      <w:start w:val="1"/>
      <w:numFmt w:val="bullet"/>
      <w:lvlText w:val=""/>
      <w:lvlJc w:val="left"/>
      <w:pPr>
        <w:tabs>
          <w:tab w:val="num" w:pos="0"/>
        </w:tabs>
        <w:ind w:left="3600" w:hanging="360"/>
      </w:pPr>
      <w:rPr>
        <w:rFonts w:ascii="Wingdings" w:hAnsi="Wingdings" w:cs="Wingdings" w:hint="default"/>
        <w:sz w:val="20"/>
      </w:rPr>
    </w:lvl>
    <w:lvl w:ilvl="5">
      <w:start w:val="1"/>
      <w:numFmt w:val="bullet"/>
      <w:lvlText w:val=""/>
      <w:lvlJc w:val="left"/>
      <w:pPr>
        <w:tabs>
          <w:tab w:val="num" w:pos="0"/>
        </w:tabs>
        <w:ind w:left="4320" w:hanging="360"/>
      </w:pPr>
      <w:rPr>
        <w:rFonts w:ascii="Wingdings" w:hAnsi="Wingdings" w:cs="Wingdings" w:hint="default"/>
        <w:sz w:val="20"/>
      </w:rPr>
    </w:lvl>
    <w:lvl w:ilvl="6">
      <w:start w:val="1"/>
      <w:numFmt w:val="bullet"/>
      <w:lvlText w:val=""/>
      <w:lvlJc w:val="left"/>
      <w:pPr>
        <w:tabs>
          <w:tab w:val="num" w:pos="0"/>
        </w:tabs>
        <w:ind w:left="5040" w:hanging="360"/>
      </w:pPr>
      <w:rPr>
        <w:rFonts w:ascii="Wingdings" w:hAnsi="Wingdings" w:cs="Wingdings" w:hint="default"/>
        <w:sz w:val="20"/>
      </w:rPr>
    </w:lvl>
    <w:lvl w:ilvl="7">
      <w:start w:val="1"/>
      <w:numFmt w:val="bullet"/>
      <w:lvlText w:val=""/>
      <w:lvlJc w:val="left"/>
      <w:pPr>
        <w:tabs>
          <w:tab w:val="num" w:pos="0"/>
        </w:tabs>
        <w:ind w:left="5760" w:hanging="360"/>
      </w:pPr>
      <w:rPr>
        <w:rFonts w:ascii="Wingdings" w:hAnsi="Wingdings" w:cs="Wingdings" w:hint="default"/>
        <w:sz w:val="20"/>
      </w:rPr>
    </w:lvl>
    <w:lvl w:ilvl="8">
      <w:start w:val="1"/>
      <w:numFmt w:val="bullet"/>
      <w:lvlText w:val=""/>
      <w:lvlJc w:val="left"/>
      <w:pPr>
        <w:tabs>
          <w:tab w:val="num" w:pos="0"/>
        </w:tabs>
        <w:ind w:left="6480" w:hanging="360"/>
      </w:pPr>
      <w:rPr>
        <w:rFonts w:ascii="Wingdings" w:hAnsi="Wingdings" w:cs="Wingdings" w:hint="default"/>
        <w:sz w:val="20"/>
      </w:rPr>
    </w:lvl>
  </w:abstractNum>
  <w:abstractNum w:abstractNumId="8" w15:restartNumberingAfterBreak="0">
    <w:nsid w:val="144261D1"/>
    <w:multiLevelType w:val="multilevel"/>
    <w:tmpl w:val="C61CAC8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9" w15:restartNumberingAfterBreak="0">
    <w:nsid w:val="183B45B0"/>
    <w:multiLevelType w:val="multilevel"/>
    <w:tmpl w:val="7906658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1E66626F"/>
    <w:multiLevelType w:val="multilevel"/>
    <w:tmpl w:val="B600A336"/>
    <w:lvl w:ilvl="0">
      <w:start w:val="2"/>
      <w:numFmt w:val="decimal"/>
      <w:lvlText w:val=" %1 "/>
      <w:lvlJc w:val="left"/>
      <w:pPr>
        <w:tabs>
          <w:tab w:val="num" w:pos="0"/>
        </w:tabs>
        <w:ind w:left="0" w:firstLine="0"/>
      </w:pPr>
    </w:lvl>
    <w:lvl w:ilvl="1">
      <w:start w:val="1"/>
      <w:numFmt w:val="decimal"/>
      <w:lvlText w:val=" %1.%2 "/>
      <w:lvlJc w:val="left"/>
      <w:pPr>
        <w:tabs>
          <w:tab w:val="num" w:pos="0"/>
        </w:tabs>
        <w:ind w:left="0" w:firstLine="0"/>
      </w:pPr>
    </w:lvl>
    <w:lvl w:ilvl="2">
      <w:start w:val="1"/>
      <w:numFmt w:val="decimal"/>
      <w:lvlText w:val=" %1.%2.%3"/>
      <w:lvlJc w:val="left"/>
      <w:pPr>
        <w:tabs>
          <w:tab w:val="num" w:pos="0"/>
        </w:tabs>
        <w:ind w:left="0" w:firstLine="0"/>
      </w:pPr>
    </w:lvl>
    <w:lvl w:ilvl="3">
      <w:start w:val="1"/>
      <w:numFmt w:val="decimal"/>
      <w:lvlText w:val=" %1.%2.%3.%4 "/>
      <w:lvlJc w:val="left"/>
      <w:pPr>
        <w:tabs>
          <w:tab w:val="num" w:pos="0"/>
        </w:tabs>
        <w:ind w:left="0" w:firstLine="0"/>
      </w:pPr>
    </w:lvl>
    <w:lvl w:ilvl="4">
      <w:start w:val="1"/>
      <w:numFmt w:val="decimal"/>
      <w:lvlText w:val=" %1.%2.%3.%4.%5 "/>
      <w:lvlJc w:val="left"/>
      <w:pPr>
        <w:tabs>
          <w:tab w:val="num" w:pos="0"/>
        </w:tabs>
        <w:ind w:left="0" w:firstLine="0"/>
      </w:pPr>
    </w:lvl>
    <w:lvl w:ilvl="5">
      <w:start w:val="1"/>
      <w:numFmt w:val="decimal"/>
      <w:lvlText w:val=" %1.%2.%3.%4.%5.%6 "/>
      <w:lvlJc w:val="left"/>
      <w:pPr>
        <w:tabs>
          <w:tab w:val="num" w:pos="0"/>
        </w:tabs>
        <w:ind w:left="0" w:firstLine="0"/>
      </w:pPr>
    </w:lvl>
    <w:lvl w:ilvl="6">
      <w:start w:val="1"/>
      <w:numFmt w:val="decimal"/>
      <w:lvlText w:val=" %1.%2.%3.%4.%5.%6.%7 "/>
      <w:lvlJc w:val="left"/>
      <w:pPr>
        <w:tabs>
          <w:tab w:val="num" w:pos="0"/>
        </w:tabs>
        <w:ind w:left="0" w:firstLine="0"/>
      </w:pPr>
    </w:lvl>
    <w:lvl w:ilvl="7">
      <w:start w:val="1"/>
      <w:numFmt w:val="decimal"/>
      <w:lvlText w:val=" %1.%2.%3.%4.%5.%6.%7.%8 "/>
      <w:lvlJc w:val="left"/>
      <w:pPr>
        <w:tabs>
          <w:tab w:val="num" w:pos="0"/>
        </w:tabs>
        <w:ind w:left="0" w:firstLine="0"/>
      </w:pPr>
    </w:lvl>
    <w:lvl w:ilvl="8">
      <w:start w:val="1"/>
      <w:numFmt w:val="decimal"/>
      <w:lvlText w:val=" %1.%2.%3.%4.%5.%6.%7.%8.%9 "/>
      <w:lvlJc w:val="left"/>
      <w:pPr>
        <w:tabs>
          <w:tab w:val="num" w:pos="0"/>
        </w:tabs>
        <w:ind w:left="0" w:firstLine="0"/>
      </w:pPr>
    </w:lvl>
  </w:abstractNum>
  <w:abstractNum w:abstractNumId="11" w15:restartNumberingAfterBreak="0">
    <w:nsid w:val="21F60F20"/>
    <w:multiLevelType w:val="multilevel"/>
    <w:tmpl w:val="F51611B2"/>
    <w:lvl w:ilvl="0">
      <w:start w:val="1"/>
      <w:numFmt w:val="decimal"/>
      <w:lvlText w:val="%1."/>
      <w:lvlJc w:val="left"/>
      <w:pPr>
        <w:tabs>
          <w:tab w:val="num" w:pos="0"/>
        </w:tabs>
        <w:ind w:left="720" w:hanging="360"/>
      </w:pPr>
    </w:lvl>
    <w:lvl w:ilvl="1">
      <w:start w:val="2"/>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800" w:hanging="1440"/>
      </w:pPr>
    </w:lvl>
    <w:lvl w:ilvl="5">
      <w:start w:val="1"/>
      <w:numFmt w:val="decimal"/>
      <w:lvlText w:val="%1.%2.%3.%4.%5.%6"/>
      <w:lvlJc w:val="left"/>
      <w:pPr>
        <w:tabs>
          <w:tab w:val="num" w:pos="0"/>
        </w:tabs>
        <w:ind w:left="2160" w:hanging="180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520" w:hanging="2160"/>
      </w:pPr>
    </w:lvl>
    <w:lvl w:ilvl="8">
      <w:start w:val="1"/>
      <w:numFmt w:val="decimal"/>
      <w:lvlText w:val="%1.%2.%3.%4.%5.%6.%7.%8.%9"/>
      <w:lvlJc w:val="left"/>
      <w:pPr>
        <w:tabs>
          <w:tab w:val="num" w:pos="0"/>
        </w:tabs>
        <w:ind w:left="2880" w:hanging="2520"/>
      </w:pPr>
    </w:lvl>
  </w:abstractNum>
  <w:abstractNum w:abstractNumId="12" w15:restartNumberingAfterBreak="0">
    <w:nsid w:val="237F7BA4"/>
    <w:multiLevelType w:val="multilevel"/>
    <w:tmpl w:val="A3C4206A"/>
    <w:lvl w:ilvl="0">
      <w:start w:val="5"/>
      <w:numFmt w:val="decimal"/>
      <w:lvlText w:val="%1"/>
      <w:lvlJc w:val="left"/>
      <w:pPr>
        <w:tabs>
          <w:tab w:val="num" w:pos="0"/>
        </w:tabs>
        <w:ind w:left="600" w:hanging="600"/>
      </w:pPr>
    </w:lvl>
    <w:lvl w:ilvl="1">
      <w:start w:val="3"/>
      <w:numFmt w:val="decimal"/>
      <w:lvlText w:val="%1.%2"/>
      <w:lvlJc w:val="left"/>
      <w:pPr>
        <w:tabs>
          <w:tab w:val="num" w:pos="0"/>
        </w:tabs>
        <w:ind w:left="780" w:hanging="600"/>
      </w:pPr>
    </w:lvl>
    <w:lvl w:ilvl="2">
      <w:start w:val="17"/>
      <w:numFmt w:val="decimal"/>
      <w:lvlText w:val="%1.%2.%3"/>
      <w:lvlJc w:val="left"/>
      <w:pPr>
        <w:tabs>
          <w:tab w:val="num" w:pos="0"/>
        </w:tabs>
        <w:ind w:left="1080" w:hanging="720"/>
      </w:pPr>
    </w:lvl>
    <w:lvl w:ilvl="3">
      <w:start w:val="1"/>
      <w:numFmt w:val="decimal"/>
      <w:lvlText w:val="%1.%2.%3.%4"/>
      <w:lvlJc w:val="left"/>
      <w:pPr>
        <w:tabs>
          <w:tab w:val="num" w:pos="0"/>
        </w:tabs>
        <w:ind w:left="1260" w:hanging="72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1980" w:hanging="108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2700" w:hanging="1440"/>
      </w:pPr>
    </w:lvl>
    <w:lvl w:ilvl="8">
      <w:start w:val="1"/>
      <w:numFmt w:val="decimal"/>
      <w:lvlText w:val="%1.%2.%3.%4.%5.%6.%7.%8.%9"/>
      <w:lvlJc w:val="left"/>
      <w:pPr>
        <w:tabs>
          <w:tab w:val="num" w:pos="0"/>
        </w:tabs>
        <w:ind w:left="3240" w:hanging="1800"/>
      </w:pPr>
    </w:lvl>
  </w:abstractNum>
  <w:abstractNum w:abstractNumId="13" w15:restartNumberingAfterBreak="0">
    <w:nsid w:val="29322C86"/>
    <w:multiLevelType w:val="multilevel"/>
    <w:tmpl w:val="A3C4206A"/>
    <w:lvl w:ilvl="0">
      <w:start w:val="5"/>
      <w:numFmt w:val="decimal"/>
      <w:lvlText w:val="%1"/>
      <w:lvlJc w:val="left"/>
      <w:pPr>
        <w:tabs>
          <w:tab w:val="num" w:pos="0"/>
        </w:tabs>
        <w:ind w:left="600" w:hanging="600"/>
      </w:pPr>
    </w:lvl>
    <w:lvl w:ilvl="1">
      <w:start w:val="3"/>
      <w:numFmt w:val="decimal"/>
      <w:lvlText w:val="%1.%2"/>
      <w:lvlJc w:val="left"/>
      <w:pPr>
        <w:tabs>
          <w:tab w:val="num" w:pos="0"/>
        </w:tabs>
        <w:ind w:left="780" w:hanging="600"/>
      </w:pPr>
    </w:lvl>
    <w:lvl w:ilvl="2">
      <w:start w:val="17"/>
      <w:numFmt w:val="decimal"/>
      <w:lvlText w:val="%1.%2.%3"/>
      <w:lvlJc w:val="left"/>
      <w:pPr>
        <w:tabs>
          <w:tab w:val="num" w:pos="0"/>
        </w:tabs>
        <w:ind w:left="1080" w:hanging="720"/>
      </w:pPr>
    </w:lvl>
    <w:lvl w:ilvl="3">
      <w:start w:val="1"/>
      <w:numFmt w:val="decimal"/>
      <w:lvlText w:val="%1.%2.%3.%4"/>
      <w:lvlJc w:val="left"/>
      <w:pPr>
        <w:tabs>
          <w:tab w:val="num" w:pos="0"/>
        </w:tabs>
        <w:ind w:left="1260" w:hanging="72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1980" w:hanging="108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2700" w:hanging="1440"/>
      </w:pPr>
    </w:lvl>
    <w:lvl w:ilvl="8">
      <w:start w:val="1"/>
      <w:numFmt w:val="decimal"/>
      <w:lvlText w:val="%1.%2.%3.%4.%5.%6.%7.%8.%9"/>
      <w:lvlJc w:val="left"/>
      <w:pPr>
        <w:tabs>
          <w:tab w:val="num" w:pos="0"/>
        </w:tabs>
        <w:ind w:left="3240" w:hanging="1800"/>
      </w:pPr>
    </w:lvl>
  </w:abstractNum>
  <w:abstractNum w:abstractNumId="14" w15:restartNumberingAfterBreak="0">
    <w:nsid w:val="2BBB626C"/>
    <w:multiLevelType w:val="hybridMultilevel"/>
    <w:tmpl w:val="3406227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BF5073A"/>
    <w:multiLevelType w:val="multilevel"/>
    <w:tmpl w:val="EB4EB6E8"/>
    <w:lvl w:ilvl="0">
      <w:start w:val="7"/>
      <w:numFmt w:val="decimal"/>
      <w:lvlText w:val=" %1 "/>
      <w:lvlJc w:val="left"/>
      <w:pPr>
        <w:tabs>
          <w:tab w:val="num" w:pos="0"/>
        </w:tabs>
        <w:ind w:left="0" w:firstLine="0"/>
      </w:pPr>
      <w:rPr>
        <w:rFonts w:hint="default"/>
      </w:rPr>
    </w:lvl>
    <w:lvl w:ilvl="1">
      <w:start w:val="3"/>
      <w:numFmt w:val="decimal"/>
      <w:lvlText w:val=" %1.%2 "/>
      <w:lvlJc w:val="left"/>
      <w:pPr>
        <w:tabs>
          <w:tab w:val="num" w:pos="0"/>
        </w:tabs>
        <w:ind w:left="0" w:firstLine="0"/>
      </w:pPr>
      <w:rPr>
        <w:rFonts w:hint="default"/>
      </w:rPr>
    </w:lvl>
    <w:lvl w:ilvl="2">
      <w:start w:val="18"/>
      <w:numFmt w:val="decimal"/>
      <w:lvlText w:val=" %1.%2.%3"/>
      <w:lvlJc w:val="left"/>
      <w:pPr>
        <w:tabs>
          <w:tab w:val="num" w:pos="0"/>
        </w:tabs>
        <w:ind w:left="0" w:firstLine="0"/>
      </w:pPr>
      <w:rPr>
        <w:rFonts w:hint="default"/>
      </w:rPr>
    </w:lvl>
    <w:lvl w:ilvl="3">
      <w:start w:val="1"/>
      <w:numFmt w:val="decimal"/>
      <w:lvlText w:val=" %1.%2.%3.%4 "/>
      <w:lvlJc w:val="left"/>
      <w:pPr>
        <w:tabs>
          <w:tab w:val="num" w:pos="0"/>
        </w:tabs>
        <w:ind w:left="0" w:firstLine="0"/>
      </w:pPr>
      <w:rPr>
        <w:rFonts w:hint="default"/>
      </w:rPr>
    </w:lvl>
    <w:lvl w:ilvl="4">
      <w:start w:val="1"/>
      <w:numFmt w:val="decimal"/>
      <w:lvlText w:val=" %1.%2.%3.%4.%5 "/>
      <w:lvlJc w:val="left"/>
      <w:pPr>
        <w:tabs>
          <w:tab w:val="num" w:pos="0"/>
        </w:tabs>
        <w:ind w:left="0" w:firstLine="0"/>
      </w:pPr>
      <w:rPr>
        <w:rFonts w:hint="default"/>
      </w:rPr>
    </w:lvl>
    <w:lvl w:ilvl="5">
      <w:start w:val="1"/>
      <w:numFmt w:val="decimal"/>
      <w:lvlText w:val=" %1.%2.%3.%4.%5.%6 "/>
      <w:lvlJc w:val="left"/>
      <w:pPr>
        <w:tabs>
          <w:tab w:val="num" w:pos="0"/>
        </w:tabs>
        <w:ind w:left="0" w:firstLine="0"/>
      </w:pPr>
      <w:rPr>
        <w:rFonts w:hint="default"/>
      </w:rPr>
    </w:lvl>
    <w:lvl w:ilvl="6">
      <w:start w:val="1"/>
      <w:numFmt w:val="decimal"/>
      <w:lvlText w:val=" %1.%2.%3.%4.%5.%6.%7 "/>
      <w:lvlJc w:val="left"/>
      <w:pPr>
        <w:tabs>
          <w:tab w:val="num" w:pos="0"/>
        </w:tabs>
        <w:ind w:left="0" w:firstLine="0"/>
      </w:pPr>
      <w:rPr>
        <w:rFonts w:hint="default"/>
      </w:rPr>
    </w:lvl>
    <w:lvl w:ilvl="7">
      <w:start w:val="1"/>
      <w:numFmt w:val="decimal"/>
      <w:lvlText w:val=" %1.%2.%3.%4.%5.%6.%7.%8 "/>
      <w:lvlJc w:val="left"/>
      <w:pPr>
        <w:tabs>
          <w:tab w:val="num" w:pos="0"/>
        </w:tabs>
        <w:ind w:left="0" w:firstLine="0"/>
      </w:pPr>
      <w:rPr>
        <w:rFonts w:hint="default"/>
      </w:rPr>
    </w:lvl>
    <w:lvl w:ilvl="8">
      <w:start w:val="1"/>
      <w:numFmt w:val="decimal"/>
      <w:lvlText w:val=" %1.%2.%3.%4.%5.%6.%7.%8.%9 "/>
      <w:lvlJc w:val="left"/>
      <w:pPr>
        <w:tabs>
          <w:tab w:val="num" w:pos="0"/>
        </w:tabs>
        <w:ind w:left="0" w:firstLine="0"/>
      </w:pPr>
      <w:rPr>
        <w:rFonts w:hint="default"/>
      </w:rPr>
    </w:lvl>
  </w:abstractNum>
  <w:abstractNum w:abstractNumId="16" w15:restartNumberingAfterBreak="0">
    <w:nsid w:val="2E727B02"/>
    <w:multiLevelType w:val="multilevel"/>
    <w:tmpl w:val="99EEEBBC"/>
    <w:lvl w:ilvl="0">
      <w:start w:val="2"/>
      <w:numFmt w:val="decimal"/>
      <w:lvlText w:val=" %1 "/>
      <w:lvlJc w:val="left"/>
      <w:pPr>
        <w:tabs>
          <w:tab w:val="num" w:pos="0"/>
        </w:tabs>
        <w:ind w:left="0" w:firstLine="0"/>
      </w:pPr>
    </w:lvl>
    <w:lvl w:ilvl="1">
      <w:start w:val="1"/>
      <w:numFmt w:val="decimal"/>
      <w:lvlText w:val=" %1.%2 "/>
      <w:lvlJc w:val="left"/>
      <w:pPr>
        <w:tabs>
          <w:tab w:val="num" w:pos="0"/>
        </w:tabs>
        <w:ind w:left="0" w:firstLine="0"/>
      </w:pPr>
    </w:lvl>
    <w:lvl w:ilvl="2">
      <w:start w:val="1"/>
      <w:numFmt w:val="decimal"/>
      <w:lvlText w:val=" %1.%2.%3 "/>
      <w:lvlJc w:val="left"/>
      <w:pPr>
        <w:tabs>
          <w:tab w:val="num" w:pos="0"/>
        </w:tabs>
        <w:ind w:left="0" w:firstLine="0"/>
      </w:pPr>
      <w:rPr>
        <w:b/>
        <w:color w:val="auto"/>
      </w:rPr>
    </w:lvl>
    <w:lvl w:ilvl="3">
      <w:start w:val="1"/>
      <w:numFmt w:val="decimal"/>
      <w:lvlText w:val=" %1.%2.%3.%4 "/>
      <w:lvlJc w:val="left"/>
      <w:pPr>
        <w:tabs>
          <w:tab w:val="num" w:pos="0"/>
        </w:tabs>
        <w:ind w:left="0" w:firstLine="0"/>
      </w:pPr>
    </w:lvl>
    <w:lvl w:ilvl="4">
      <w:start w:val="1"/>
      <w:numFmt w:val="decimal"/>
      <w:lvlText w:val=" %1.%2.%3.%4.%5 "/>
      <w:lvlJc w:val="left"/>
      <w:pPr>
        <w:tabs>
          <w:tab w:val="num" w:pos="0"/>
        </w:tabs>
        <w:ind w:left="0" w:firstLine="0"/>
      </w:pPr>
    </w:lvl>
    <w:lvl w:ilvl="5">
      <w:start w:val="1"/>
      <w:numFmt w:val="decimal"/>
      <w:lvlText w:val=" %1.%2.%3.%4.%5.%6 "/>
      <w:lvlJc w:val="left"/>
      <w:pPr>
        <w:tabs>
          <w:tab w:val="num" w:pos="0"/>
        </w:tabs>
        <w:ind w:left="0" w:firstLine="0"/>
      </w:pPr>
    </w:lvl>
    <w:lvl w:ilvl="6">
      <w:start w:val="1"/>
      <w:numFmt w:val="decimal"/>
      <w:lvlText w:val=" %1.%2.%3.%4.%5.%6.%7 "/>
      <w:lvlJc w:val="left"/>
      <w:pPr>
        <w:tabs>
          <w:tab w:val="num" w:pos="0"/>
        </w:tabs>
        <w:ind w:left="0" w:firstLine="0"/>
      </w:pPr>
    </w:lvl>
    <w:lvl w:ilvl="7">
      <w:start w:val="1"/>
      <w:numFmt w:val="decimal"/>
      <w:lvlText w:val=" %1.%2.%3.%4.%5.%6.%7.%8 "/>
      <w:lvlJc w:val="left"/>
      <w:pPr>
        <w:tabs>
          <w:tab w:val="num" w:pos="0"/>
        </w:tabs>
        <w:ind w:left="0" w:firstLine="0"/>
      </w:pPr>
    </w:lvl>
    <w:lvl w:ilvl="8">
      <w:start w:val="1"/>
      <w:numFmt w:val="decimal"/>
      <w:lvlText w:val=" %1.%2.%3.%4.%5.%6.%7.%8.%9 "/>
      <w:lvlJc w:val="left"/>
      <w:pPr>
        <w:tabs>
          <w:tab w:val="num" w:pos="0"/>
        </w:tabs>
        <w:ind w:left="0" w:firstLine="0"/>
      </w:pPr>
    </w:lvl>
  </w:abstractNum>
  <w:abstractNum w:abstractNumId="17" w15:restartNumberingAfterBreak="0">
    <w:nsid w:val="329C4E6A"/>
    <w:multiLevelType w:val="multilevel"/>
    <w:tmpl w:val="1C3815E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8" w15:restartNumberingAfterBreak="0">
    <w:nsid w:val="3526238C"/>
    <w:multiLevelType w:val="multilevel"/>
    <w:tmpl w:val="B600A336"/>
    <w:lvl w:ilvl="0">
      <w:start w:val="2"/>
      <w:numFmt w:val="decimal"/>
      <w:lvlText w:val=" %1 "/>
      <w:lvlJc w:val="left"/>
      <w:pPr>
        <w:tabs>
          <w:tab w:val="num" w:pos="0"/>
        </w:tabs>
        <w:ind w:left="0" w:firstLine="0"/>
      </w:pPr>
    </w:lvl>
    <w:lvl w:ilvl="1">
      <w:start w:val="1"/>
      <w:numFmt w:val="decimal"/>
      <w:lvlText w:val=" %1.%2 "/>
      <w:lvlJc w:val="left"/>
      <w:pPr>
        <w:tabs>
          <w:tab w:val="num" w:pos="0"/>
        </w:tabs>
        <w:ind w:left="0" w:firstLine="0"/>
      </w:pPr>
    </w:lvl>
    <w:lvl w:ilvl="2">
      <w:start w:val="1"/>
      <w:numFmt w:val="decimal"/>
      <w:lvlText w:val=" %1.%2.%3"/>
      <w:lvlJc w:val="left"/>
      <w:pPr>
        <w:tabs>
          <w:tab w:val="num" w:pos="0"/>
        </w:tabs>
        <w:ind w:left="0" w:firstLine="0"/>
      </w:pPr>
    </w:lvl>
    <w:lvl w:ilvl="3">
      <w:start w:val="1"/>
      <w:numFmt w:val="decimal"/>
      <w:lvlText w:val=" %1.%2.%3.%4 "/>
      <w:lvlJc w:val="left"/>
      <w:pPr>
        <w:tabs>
          <w:tab w:val="num" w:pos="0"/>
        </w:tabs>
        <w:ind w:left="0" w:firstLine="0"/>
      </w:pPr>
    </w:lvl>
    <w:lvl w:ilvl="4">
      <w:start w:val="1"/>
      <w:numFmt w:val="decimal"/>
      <w:lvlText w:val=" %1.%2.%3.%4.%5 "/>
      <w:lvlJc w:val="left"/>
      <w:pPr>
        <w:tabs>
          <w:tab w:val="num" w:pos="0"/>
        </w:tabs>
        <w:ind w:left="0" w:firstLine="0"/>
      </w:pPr>
    </w:lvl>
    <w:lvl w:ilvl="5">
      <w:start w:val="1"/>
      <w:numFmt w:val="decimal"/>
      <w:lvlText w:val=" %1.%2.%3.%4.%5.%6 "/>
      <w:lvlJc w:val="left"/>
      <w:pPr>
        <w:tabs>
          <w:tab w:val="num" w:pos="0"/>
        </w:tabs>
        <w:ind w:left="0" w:firstLine="0"/>
      </w:pPr>
    </w:lvl>
    <w:lvl w:ilvl="6">
      <w:start w:val="1"/>
      <w:numFmt w:val="decimal"/>
      <w:lvlText w:val=" %1.%2.%3.%4.%5.%6.%7 "/>
      <w:lvlJc w:val="left"/>
      <w:pPr>
        <w:tabs>
          <w:tab w:val="num" w:pos="0"/>
        </w:tabs>
        <w:ind w:left="0" w:firstLine="0"/>
      </w:pPr>
    </w:lvl>
    <w:lvl w:ilvl="7">
      <w:start w:val="1"/>
      <w:numFmt w:val="decimal"/>
      <w:lvlText w:val=" %1.%2.%3.%4.%5.%6.%7.%8 "/>
      <w:lvlJc w:val="left"/>
      <w:pPr>
        <w:tabs>
          <w:tab w:val="num" w:pos="0"/>
        </w:tabs>
        <w:ind w:left="0" w:firstLine="0"/>
      </w:pPr>
    </w:lvl>
    <w:lvl w:ilvl="8">
      <w:start w:val="1"/>
      <w:numFmt w:val="decimal"/>
      <w:lvlText w:val=" %1.%2.%3.%4.%5.%6.%7.%8.%9 "/>
      <w:lvlJc w:val="left"/>
      <w:pPr>
        <w:tabs>
          <w:tab w:val="num" w:pos="0"/>
        </w:tabs>
        <w:ind w:left="0" w:firstLine="0"/>
      </w:pPr>
    </w:lvl>
  </w:abstractNum>
  <w:abstractNum w:abstractNumId="19" w15:restartNumberingAfterBreak="0">
    <w:nsid w:val="3715534D"/>
    <w:multiLevelType w:val="hybridMultilevel"/>
    <w:tmpl w:val="13749B7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721199E"/>
    <w:multiLevelType w:val="multilevel"/>
    <w:tmpl w:val="36E0AE78"/>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389B5689"/>
    <w:multiLevelType w:val="hybridMultilevel"/>
    <w:tmpl w:val="F830E2D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3AC679E2"/>
    <w:multiLevelType w:val="multilevel"/>
    <w:tmpl w:val="31A28DD4"/>
    <w:lvl w:ilvl="0">
      <w:start w:val="1"/>
      <w:numFmt w:val="decimal"/>
      <w:pStyle w:val="Legende"/>
      <w:lvlText w:val="%1"/>
      <w:lvlJc w:val="left"/>
      <w:pPr>
        <w:tabs>
          <w:tab w:val="num" w:pos="0"/>
        </w:tabs>
        <w:ind w:left="397" w:hanging="329"/>
      </w:pPr>
      <w:rPr>
        <w:rFonts w:ascii="Arial Gras" w:hAnsi="Arial Gras"/>
      </w:rPr>
    </w:lvl>
    <w:lvl w:ilvl="1">
      <w:start w:val="1"/>
      <w:numFmt w:val="decimal"/>
      <w:lvlText w:val="%2."/>
      <w:lvlJc w:val="left"/>
      <w:pPr>
        <w:tabs>
          <w:tab w:val="num" w:pos="0"/>
        </w:tabs>
        <w:ind w:left="1080" w:hanging="360"/>
      </w:pPr>
    </w:lvl>
    <w:lvl w:ilvl="2">
      <w:start w:val="1"/>
      <w:numFmt w:val="decimal"/>
      <w:lvlText w:val="%3."/>
      <w:lvlJc w:val="left"/>
      <w:pPr>
        <w:tabs>
          <w:tab w:val="num" w:pos="0"/>
        </w:tabs>
        <w:ind w:left="1440" w:hanging="360"/>
      </w:pPr>
    </w:lvl>
    <w:lvl w:ilvl="3">
      <w:start w:val="1"/>
      <w:numFmt w:val="decimal"/>
      <w:lvlText w:val="%4."/>
      <w:lvlJc w:val="left"/>
      <w:pPr>
        <w:tabs>
          <w:tab w:val="num" w:pos="0"/>
        </w:tabs>
        <w:ind w:left="1800" w:hanging="360"/>
      </w:pPr>
    </w:lvl>
    <w:lvl w:ilvl="4">
      <w:start w:val="1"/>
      <w:numFmt w:val="decimal"/>
      <w:lvlText w:val="%5."/>
      <w:lvlJc w:val="left"/>
      <w:pPr>
        <w:tabs>
          <w:tab w:val="num" w:pos="0"/>
        </w:tabs>
        <w:ind w:left="2160" w:hanging="360"/>
      </w:pPr>
    </w:lvl>
    <w:lvl w:ilvl="5">
      <w:start w:val="1"/>
      <w:numFmt w:val="decimal"/>
      <w:lvlText w:val="%6."/>
      <w:lvlJc w:val="left"/>
      <w:pPr>
        <w:tabs>
          <w:tab w:val="num" w:pos="0"/>
        </w:tabs>
        <w:ind w:left="2520" w:hanging="360"/>
      </w:pPr>
    </w:lvl>
    <w:lvl w:ilvl="6">
      <w:start w:val="1"/>
      <w:numFmt w:val="decimal"/>
      <w:lvlText w:val="%7."/>
      <w:lvlJc w:val="left"/>
      <w:pPr>
        <w:tabs>
          <w:tab w:val="num" w:pos="0"/>
        </w:tabs>
        <w:ind w:left="2880" w:hanging="360"/>
      </w:pPr>
    </w:lvl>
    <w:lvl w:ilvl="7">
      <w:start w:val="1"/>
      <w:numFmt w:val="decimal"/>
      <w:lvlText w:val="%8."/>
      <w:lvlJc w:val="left"/>
      <w:pPr>
        <w:tabs>
          <w:tab w:val="num" w:pos="0"/>
        </w:tabs>
        <w:ind w:left="3240" w:hanging="360"/>
      </w:pPr>
    </w:lvl>
    <w:lvl w:ilvl="8">
      <w:start w:val="1"/>
      <w:numFmt w:val="decimal"/>
      <w:lvlText w:val="%9."/>
      <w:lvlJc w:val="left"/>
      <w:pPr>
        <w:tabs>
          <w:tab w:val="num" w:pos="0"/>
        </w:tabs>
        <w:ind w:left="3600" w:hanging="360"/>
      </w:pPr>
    </w:lvl>
  </w:abstractNum>
  <w:abstractNum w:abstractNumId="23" w15:restartNumberingAfterBreak="0">
    <w:nsid w:val="3E1A3F0F"/>
    <w:multiLevelType w:val="multilevel"/>
    <w:tmpl w:val="CBEA8330"/>
    <w:lvl w:ilvl="0">
      <w:start w:val="1"/>
      <w:numFmt w:val="bullet"/>
      <w:lvlText w:val="-"/>
      <w:lvlJc w:val="left"/>
      <w:pPr>
        <w:tabs>
          <w:tab w:val="num" w:pos="0"/>
        </w:tabs>
        <w:ind w:left="720" w:hanging="360"/>
      </w:pPr>
      <w:rPr>
        <w:rFonts w:ascii="Liberation Serif" w:hAnsi="Liberation Serif" w:cs="Liberation Serif"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411A358D"/>
    <w:multiLevelType w:val="multilevel"/>
    <w:tmpl w:val="36E0AE78"/>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415B02E4"/>
    <w:multiLevelType w:val="multilevel"/>
    <w:tmpl w:val="36E0AE78"/>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41AE7D5A"/>
    <w:multiLevelType w:val="multilevel"/>
    <w:tmpl w:val="36E0AE78"/>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44A7047C"/>
    <w:multiLevelType w:val="multilevel"/>
    <w:tmpl w:val="88165DA8"/>
    <w:lvl w:ilvl="0">
      <w:start w:val="6"/>
      <w:numFmt w:val="decimal"/>
      <w:lvlText w:val="%1."/>
      <w:lvlJc w:val="left"/>
      <w:pPr>
        <w:tabs>
          <w:tab w:val="num" w:pos="0"/>
        </w:tabs>
        <w:ind w:left="600" w:hanging="600"/>
      </w:pPr>
      <w:rPr>
        <w:rFonts w:hint="default"/>
      </w:rPr>
    </w:lvl>
    <w:lvl w:ilvl="1">
      <w:start w:val="1"/>
      <w:numFmt w:val="decimal"/>
      <w:lvlText w:val="%1.%2"/>
      <w:lvlJc w:val="left"/>
      <w:pPr>
        <w:tabs>
          <w:tab w:val="num" w:pos="0"/>
        </w:tabs>
        <w:ind w:left="960" w:hanging="600"/>
      </w:pPr>
      <w:rPr>
        <w:rFonts w:hint="default"/>
      </w:rPr>
    </w:lvl>
    <w:lvl w:ilvl="2">
      <w:start w:val="20"/>
      <w:numFmt w:val="decimal"/>
      <w:lvlText w:val="%1.%2.%3"/>
      <w:lvlJc w:val="left"/>
      <w:pPr>
        <w:tabs>
          <w:tab w:val="num" w:pos="0"/>
        </w:tabs>
        <w:ind w:left="1440" w:hanging="720"/>
      </w:pPr>
      <w:rPr>
        <w:rFonts w:hint="default"/>
      </w:rPr>
    </w:lvl>
    <w:lvl w:ilvl="3">
      <w:start w:val="1"/>
      <w:numFmt w:val="decimal"/>
      <w:lvlText w:val="%1.%2.%3.%4"/>
      <w:lvlJc w:val="left"/>
      <w:pPr>
        <w:tabs>
          <w:tab w:val="num" w:pos="0"/>
        </w:tabs>
        <w:ind w:left="1800" w:hanging="720"/>
      </w:pPr>
      <w:rPr>
        <w:rFonts w:hint="default"/>
      </w:rPr>
    </w:lvl>
    <w:lvl w:ilvl="4">
      <w:start w:val="1"/>
      <w:numFmt w:val="decimal"/>
      <w:lvlText w:val="%1.%2.%3.%4.%5"/>
      <w:lvlJc w:val="left"/>
      <w:pPr>
        <w:tabs>
          <w:tab w:val="num" w:pos="0"/>
        </w:tabs>
        <w:ind w:left="2520" w:hanging="1080"/>
      </w:pPr>
      <w:rPr>
        <w:rFonts w:hint="default"/>
      </w:rPr>
    </w:lvl>
    <w:lvl w:ilvl="5">
      <w:start w:val="1"/>
      <w:numFmt w:val="decimal"/>
      <w:lvlText w:val="%1.%2.%3.%4.%5.%6"/>
      <w:lvlJc w:val="left"/>
      <w:pPr>
        <w:tabs>
          <w:tab w:val="num" w:pos="0"/>
        </w:tabs>
        <w:ind w:left="2880" w:hanging="1080"/>
      </w:pPr>
      <w:rPr>
        <w:rFonts w:hint="default"/>
      </w:rPr>
    </w:lvl>
    <w:lvl w:ilvl="6">
      <w:start w:val="1"/>
      <w:numFmt w:val="decimal"/>
      <w:lvlText w:val="%1.%2.%3.%4.%5.%6.%7"/>
      <w:lvlJc w:val="left"/>
      <w:pPr>
        <w:tabs>
          <w:tab w:val="num" w:pos="0"/>
        </w:tabs>
        <w:ind w:left="3600" w:hanging="1440"/>
      </w:pPr>
      <w:rPr>
        <w:rFonts w:hint="default"/>
      </w:rPr>
    </w:lvl>
    <w:lvl w:ilvl="7">
      <w:start w:val="1"/>
      <w:numFmt w:val="decimal"/>
      <w:lvlText w:val="%1.%2.%3.%4.%5.%6.%7.%8"/>
      <w:lvlJc w:val="left"/>
      <w:pPr>
        <w:tabs>
          <w:tab w:val="num" w:pos="0"/>
        </w:tabs>
        <w:ind w:left="3960" w:hanging="1440"/>
      </w:pPr>
      <w:rPr>
        <w:rFonts w:hint="default"/>
      </w:rPr>
    </w:lvl>
    <w:lvl w:ilvl="8">
      <w:start w:val="1"/>
      <w:numFmt w:val="decimal"/>
      <w:lvlText w:val="%1.%2.%3.%4.%5.%6.%7.%8.%9"/>
      <w:lvlJc w:val="left"/>
      <w:pPr>
        <w:tabs>
          <w:tab w:val="num" w:pos="0"/>
        </w:tabs>
        <w:ind w:left="4680" w:hanging="1800"/>
      </w:pPr>
      <w:rPr>
        <w:rFonts w:hint="default"/>
      </w:rPr>
    </w:lvl>
  </w:abstractNum>
  <w:abstractNum w:abstractNumId="28" w15:restartNumberingAfterBreak="0">
    <w:nsid w:val="452A2D6C"/>
    <w:multiLevelType w:val="multilevel"/>
    <w:tmpl w:val="36E0AE78"/>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458D798F"/>
    <w:multiLevelType w:val="multilevel"/>
    <w:tmpl w:val="C4FEB67A"/>
    <w:lvl w:ilvl="0">
      <w:start w:val="6"/>
      <w:numFmt w:val="decimal"/>
      <w:lvlText w:val="%1."/>
      <w:lvlJc w:val="left"/>
      <w:pPr>
        <w:tabs>
          <w:tab w:val="num" w:pos="0"/>
        </w:tabs>
        <w:ind w:left="600" w:hanging="600"/>
      </w:pPr>
      <w:rPr>
        <w:rFonts w:hint="default"/>
      </w:rPr>
    </w:lvl>
    <w:lvl w:ilvl="1">
      <w:start w:val="3"/>
      <w:numFmt w:val="decimal"/>
      <w:lvlText w:val="%1.%2"/>
      <w:lvlJc w:val="left"/>
      <w:pPr>
        <w:tabs>
          <w:tab w:val="num" w:pos="0"/>
        </w:tabs>
        <w:ind w:left="960" w:hanging="600"/>
      </w:pPr>
      <w:rPr>
        <w:rFonts w:hint="default"/>
      </w:rPr>
    </w:lvl>
    <w:lvl w:ilvl="2">
      <w:start w:val="20"/>
      <w:numFmt w:val="decimal"/>
      <w:lvlText w:val="%1.%2.%3"/>
      <w:lvlJc w:val="left"/>
      <w:pPr>
        <w:tabs>
          <w:tab w:val="num" w:pos="0"/>
        </w:tabs>
        <w:ind w:left="1440" w:hanging="720"/>
      </w:pPr>
      <w:rPr>
        <w:rFonts w:hint="default"/>
      </w:rPr>
    </w:lvl>
    <w:lvl w:ilvl="3">
      <w:start w:val="1"/>
      <w:numFmt w:val="decimal"/>
      <w:lvlText w:val="%1.%2.%3.%4"/>
      <w:lvlJc w:val="left"/>
      <w:pPr>
        <w:tabs>
          <w:tab w:val="num" w:pos="0"/>
        </w:tabs>
        <w:ind w:left="1800" w:hanging="720"/>
      </w:pPr>
      <w:rPr>
        <w:rFonts w:hint="default"/>
      </w:rPr>
    </w:lvl>
    <w:lvl w:ilvl="4">
      <w:start w:val="1"/>
      <w:numFmt w:val="decimal"/>
      <w:lvlText w:val="%1.%2.%3.%4.%5"/>
      <w:lvlJc w:val="left"/>
      <w:pPr>
        <w:tabs>
          <w:tab w:val="num" w:pos="0"/>
        </w:tabs>
        <w:ind w:left="2520" w:hanging="1080"/>
      </w:pPr>
      <w:rPr>
        <w:rFonts w:hint="default"/>
      </w:rPr>
    </w:lvl>
    <w:lvl w:ilvl="5">
      <w:start w:val="1"/>
      <w:numFmt w:val="decimal"/>
      <w:lvlText w:val="%1.%2.%3.%4.%5.%6"/>
      <w:lvlJc w:val="left"/>
      <w:pPr>
        <w:tabs>
          <w:tab w:val="num" w:pos="0"/>
        </w:tabs>
        <w:ind w:left="2880" w:hanging="1080"/>
      </w:pPr>
      <w:rPr>
        <w:rFonts w:hint="default"/>
      </w:rPr>
    </w:lvl>
    <w:lvl w:ilvl="6">
      <w:start w:val="1"/>
      <w:numFmt w:val="decimal"/>
      <w:lvlText w:val="%1.%2.%3.%4.%5.%6.%7"/>
      <w:lvlJc w:val="left"/>
      <w:pPr>
        <w:tabs>
          <w:tab w:val="num" w:pos="0"/>
        </w:tabs>
        <w:ind w:left="3600" w:hanging="1440"/>
      </w:pPr>
      <w:rPr>
        <w:rFonts w:hint="default"/>
      </w:rPr>
    </w:lvl>
    <w:lvl w:ilvl="7">
      <w:start w:val="1"/>
      <w:numFmt w:val="decimal"/>
      <w:lvlText w:val="%1.%2.%3.%4.%5.%6.%7.%8"/>
      <w:lvlJc w:val="left"/>
      <w:pPr>
        <w:tabs>
          <w:tab w:val="num" w:pos="0"/>
        </w:tabs>
        <w:ind w:left="3960" w:hanging="1440"/>
      </w:pPr>
      <w:rPr>
        <w:rFonts w:hint="default"/>
      </w:rPr>
    </w:lvl>
    <w:lvl w:ilvl="8">
      <w:start w:val="1"/>
      <w:numFmt w:val="decimal"/>
      <w:lvlText w:val="%1.%2.%3.%4.%5.%6.%7.%8.%9"/>
      <w:lvlJc w:val="left"/>
      <w:pPr>
        <w:tabs>
          <w:tab w:val="num" w:pos="0"/>
        </w:tabs>
        <w:ind w:left="4680" w:hanging="1800"/>
      </w:pPr>
      <w:rPr>
        <w:rFonts w:hint="default"/>
      </w:rPr>
    </w:lvl>
  </w:abstractNum>
  <w:abstractNum w:abstractNumId="30" w15:restartNumberingAfterBreak="0">
    <w:nsid w:val="45CA1D9F"/>
    <w:multiLevelType w:val="multilevel"/>
    <w:tmpl w:val="36E0AE78"/>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56ED1C7E"/>
    <w:multiLevelType w:val="hybridMultilevel"/>
    <w:tmpl w:val="7C5E816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76B635D"/>
    <w:multiLevelType w:val="multilevel"/>
    <w:tmpl w:val="7688C96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15:restartNumberingAfterBreak="0">
    <w:nsid w:val="5D6E12AF"/>
    <w:multiLevelType w:val="multilevel"/>
    <w:tmpl w:val="DD047B48"/>
    <w:lvl w:ilvl="0">
      <w:start w:val="1"/>
      <w:numFmt w:val="bullet"/>
      <w:lvlText w:val=""/>
      <w:lvlJc w:val="left"/>
      <w:pPr>
        <w:tabs>
          <w:tab w:val="num" w:pos="0"/>
        </w:tabs>
        <w:ind w:left="720" w:hanging="360"/>
      </w:pPr>
      <w:rPr>
        <w:rFonts w:ascii="Symbol" w:hAnsi="Symbol" w:cs="Symbol" w:hint="default"/>
        <w:sz w:val="20"/>
      </w:rPr>
    </w:lvl>
    <w:lvl w:ilvl="1">
      <w:start w:val="1"/>
      <w:numFmt w:val="bullet"/>
      <w:lvlText w:val="o"/>
      <w:lvlJc w:val="left"/>
      <w:pPr>
        <w:tabs>
          <w:tab w:val="num" w:pos="0"/>
        </w:tabs>
        <w:ind w:left="1440" w:hanging="360"/>
      </w:pPr>
      <w:rPr>
        <w:rFonts w:ascii="Courier New" w:hAnsi="Courier New" w:cs="Courier New" w:hint="default"/>
        <w:sz w:val="20"/>
      </w:rPr>
    </w:lvl>
    <w:lvl w:ilvl="2">
      <w:start w:val="1"/>
      <w:numFmt w:val="bullet"/>
      <w:lvlText w:val=""/>
      <w:lvlJc w:val="left"/>
      <w:pPr>
        <w:tabs>
          <w:tab w:val="num" w:pos="0"/>
        </w:tabs>
        <w:ind w:left="2160" w:hanging="360"/>
      </w:pPr>
      <w:rPr>
        <w:rFonts w:ascii="Wingdings" w:hAnsi="Wingdings" w:cs="Wingdings" w:hint="default"/>
        <w:sz w:val="20"/>
      </w:rPr>
    </w:lvl>
    <w:lvl w:ilvl="3">
      <w:start w:val="1"/>
      <w:numFmt w:val="bullet"/>
      <w:lvlText w:val=""/>
      <w:lvlJc w:val="left"/>
      <w:pPr>
        <w:tabs>
          <w:tab w:val="num" w:pos="0"/>
        </w:tabs>
        <w:ind w:left="2880" w:hanging="360"/>
      </w:pPr>
      <w:rPr>
        <w:rFonts w:ascii="Wingdings" w:hAnsi="Wingdings" w:cs="Wingdings" w:hint="default"/>
        <w:sz w:val="20"/>
      </w:rPr>
    </w:lvl>
    <w:lvl w:ilvl="4">
      <w:start w:val="1"/>
      <w:numFmt w:val="bullet"/>
      <w:lvlText w:val=""/>
      <w:lvlJc w:val="left"/>
      <w:pPr>
        <w:tabs>
          <w:tab w:val="num" w:pos="0"/>
        </w:tabs>
        <w:ind w:left="3600" w:hanging="360"/>
      </w:pPr>
      <w:rPr>
        <w:rFonts w:ascii="Wingdings" w:hAnsi="Wingdings" w:cs="Wingdings" w:hint="default"/>
        <w:sz w:val="20"/>
      </w:rPr>
    </w:lvl>
    <w:lvl w:ilvl="5">
      <w:start w:val="1"/>
      <w:numFmt w:val="bullet"/>
      <w:lvlText w:val=""/>
      <w:lvlJc w:val="left"/>
      <w:pPr>
        <w:tabs>
          <w:tab w:val="num" w:pos="0"/>
        </w:tabs>
        <w:ind w:left="4320" w:hanging="360"/>
      </w:pPr>
      <w:rPr>
        <w:rFonts w:ascii="Wingdings" w:hAnsi="Wingdings" w:cs="Wingdings" w:hint="default"/>
        <w:sz w:val="20"/>
      </w:rPr>
    </w:lvl>
    <w:lvl w:ilvl="6">
      <w:start w:val="1"/>
      <w:numFmt w:val="bullet"/>
      <w:lvlText w:val=""/>
      <w:lvlJc w:val="left"/>
      <w:pPr>
        <w:tabs>
          <w:tab w:val="num" w:pos="0"/>
        </w:tabs>
        <w:ind w:left="5040" w:hanging="360"/>
      </w:pPr>
      <w:rPr>
        <w:rFonts w:ascii="Wingdings" w:hAnsi="Wingdings" w:cs="Wingdings" w:hint="default"/>
        <w:sz w:val="20"/>
      </w:rPr>
    </w:lvl>
    <w:lvl w:ilvl="7">
      <w:start w:val="1"/>
      <w:numFmt w:val="bullet"/>
      <w:lvlText w:val=""/>
      <w:lvlJc w:val="left"/>
      <w:pPr>
        <w:tabs>
          <w:tab w:val="num" w:pos="0"/>
        </w:tabs>
        <w:ind w:left="5760" w:hanging="360"/>
      </w:pPr>
      <w:rPr>
        <w:rFonts w:ascii="Wingdings" w:hAnsi="Wingdings" w:cs="Wingdings" w:hint="default"/>
        <w:sz w:val="20"/>
      </w:rPr>
    </w:lvl>
    <w:lvl w:ilvl="8">
      <w:start w:val="1"/>
      <w:numFmt w:val="bullet"/>
      <w:lvlText w:val=""/>
      <w:lvlJc w:val="left"/>
      <w:pPr>
        <w:tabs>
          <w:tab w:val="num" w:pos="0"/>
        </w:tabs>
        <w:ind w:left="6480" w:hanging="360"/>
      </w:pPr>
      <w:rPr>
        <w:rFonts w:ascii="Wingdings" w:hAnsi="Wingdings" w:cs="Wingdings" w:hint="default"/>
        <w:sz w:val="20"/>
      </w:rPr>
    </w:lvl>
  </w:abstractNum>
  <w:abstractNum w:abstractNumId="34" w15:restartNumberingAfterBreak="0">
    <w:nsid w:val="5EE415BC"/>
    <w:multiLevelType w:val="multilevel"/>
    <w:tmpl w:val="058E6C24"/>
    <w:lvl w:ilvl="0">
      <w:start w:val="1"/>
      <w:numFmt w:val="decimal"/>
      <w:lvlText w:val="%1."/>
      <w:lvlJc w:val="left"/>
      <w:pPr>
        <w:tabs>
          <w:tab w:val="num" w:pos="0"/>
        </w:tabs>
        <w:ind w:left="720" w:hanging="360"/>
      </w:pPr>
      <w:rPr>
        <w:color w:val="auto"/>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60875D0C"/>
    <w:multiLevelType w:val="multilevel"/>
    <w:tmpl w:val="A3C4206A"/>
    <w:lvl w:ilvl="0">
      <w:start w:val="5"/>
      <w:numFmt w:val="decimal"/>
      <w:lvlText w:val="%1"/>
      <w:lvlJc w:val="left"/>
      <w:pPr>
        <w:tabs>
          <w:tab w:val="num" w:pos="0"/>
        </w:tabs>
        <w:ind w:left="600" w:hanging="600"/>
      </w:pPr>
    </w:lvl>
    <w:lvl w:ilvl="1">
      <w:start w:val="3"/>
      <w:numFmt w:val="decimal"/>
      <w:lvlText w:val="%1.%2"/>
      <w:lvlJc w:val="left"/>
      <w:pPr>
        <w:tabs>
          <w:tab w:val="num" w:pos="0"/>
        </w:tabs>
        <w:ind w:left="780" w:hanging="600"/>
      </w:pPr>
    </w:lvl>
    <w:lvl w:ilvl="2">
      <w:start w:val="17"/>
      <w:numFmt w:val="decimal"/>
      <w:lvlText w:val="%1.%2.%3"/>
      <w:lvlJc w:val="left"/>
      <w:pPr>
        <w:tabs>
          <w:tab w:val="num" w:pos="0"/>
        </w:tabs>
        <w:ind w:left="1080" w:hanging="720"/>
      </w:pPr>
    </w:lvl>
    <w:lvl w:ilvl="3">
      <w:start w:val="1"/>
      <w:numFmt w:val="decimal"/>
      <w:lvlText w:val="%1.%2.%3.%4"/>
      <w:lvlJc w:val="left"/>
      <w:pPr>
        <w:tabs>
          <w:tab w:val="num" w:pos="0"/>
        </w:tabs>
        <w:ind w:left="1260" w:hanging="72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1980" w:hanging="108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2700" w:hanging="1440"/>
      </w:pPr>
    </w:lvl>
    <w:lvl w:ilvl="8">
      <w:start w:val="1"/>
      <w:numFmt w:val="decimal"/>
      <w:lvlText w:val="%1.%2.%3.%4.%5.%6.%7.%8.%9"/>
      <w:lvlJc w:val="left"/>
      <w:pPr>
        <w:tabs>
          <w:tab w:val="num" w:pos="0"/>
        </w:tabs>
        <w:ind w:left="3240" w:hanging="1800"/>
      </w:pPr>
    </w:lvl>
  </w:abstractNum>
  <w:abstractNum w:abstractNumId="36" w15:restartNumberingAfterBreak="0">
    <w:nsid w:val="60992A20"/>
    <w:multiLevelType w:val="multilevel"/>
    <w:tmpl w:val="A3C4206A"/>
    <w:lvl w:ilvl="0">
      <w:start w:val="5"/>
      <w:numFmt w:val="decimal"/>
      <w:lvlText w:val="%1"/>
      <w:lvlJc w:val="left"/>
      <w:pPr>
        <w:tabs>
          <w:tab w:val="num" w:pos="0"/>
        </w:tabs>
        <w:ind w:left="600" w:hanging="600"/>
      </w:pPr>
    </w:lvl>
    <w:lvl w:ilvl="1">
      <w:start w:val="3"/>
      <w:numFmt w:val="decimal"/>
      <w:lvlText w:val="%1.%2"/>
      <w:lvlJc w:val="left"/>
      <w:pPr>
        <w:tabs>
          <w:tab w:val="num" w:pos="0"/>
        </w:tabs>
        <w:ind w:left="780" w:hanging="600"/>
      </w:pPr>
    </w:lvl>
    <w:lvl w:ilvl="2">
      <w:start w:val="17"/>
      <w:numFmt w:val="decimal"/>
      <w:lvlText w:val="%1.%2.%3"/>
      <w:lvlJc w:val="left"/>
      <w:pPr>
        <w:tabs>
          <w:tab w:val="num" w:pos="0"/>
        </w:tabs>
        <w:ind w:left="1080" w:hanging="720"/>
      </w:pPr>
    </w:lvl>
    <w:lvl w:ilvl="3">
      <w:start w:val="1"/>
      <w:numFmt w:val="decimal"/>
      <w:lvlText w:val="%1.%2.%3.%4"/>
      <w:lvlJc w:val="left"/>
      <w:pPr>
        <w:tabs>
          <w:tab w:val="num" w:pos="0"/>
        </w:tabs>
        <w:ind w:left="1260" w:hanging="72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1980" w:hanging="108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2700" w:hanging="1440"/>
      </w:pPr>
    </w:lvl>
    <w:lvl w:ilvl="8">
      <w:start w:val="1"/>
      <w:numFmt w:val="decimal"/>
      <w:lvlText w:val="%1.%2.%3.%4.%5.%6.%7.%8.%9"/>
      <w:lvlJc w:val="left"/>
      <w:pPr>
        <w:tabs>
          <w:tab w:val="num" w:pos="0"/>
        </w:tabs>
        <w:ind w:left="3240" w:hanging="1800"/>
      </w:pPr>
    </w:lvl>
  </w:abstractNum>
  <w:abstractNum w:abstractNumId="37" w15:restartNumberingAfterBreak="0">
    <w:nsid w:val="61303FD3"/>
    <w:multiLevelType w:val="hybridMultilevel"/>
    <w:tmpl w:val="809ECA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3CD6963"/>
    <w:multiLevelType w:val="multilevel"/>
    <w:tmpl w:val="8A429E34"/>
    <w:lvl w:ilvl="0">
      <w:start w:val="1"/>
      <w:numFmt w:val="decimal"/>
      <w:lvlText w:val="4.%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39" w15:restartNumberingAfterBreak="0">
    <w:nsid w:val="65216787"/>
    <w:multiLevelType w:val="multilevel"/>
    <w:tmpl w:val="B600A336"/>
    <w:lvl w:ilvl="0">
      <w:start w:val="2"/>
      <w:numFmt w:val="decimal"/>
      <w:lvlText w:val=" %1 "/>
      <w:lvlJc w:val="left"/>
      <w:pPr>
        <w:tabs>
          <w:tab w:val="num" w:pos="0"/>
        </w:tabs>
        <w:ind w:left="0" w:firstLine="0"/>
      </w:pPr>
    </w:lvl>
    <w:lvl w:ilvl="1">
      <w:start w:val="1"/>
      <w:numFmt w:val="decimal"/>
      <w:lvlText w:val=" %1.%2 "/>
      <w:lvlJc w:val="left"/>
      <w:pPr>
        <w:tabs>
          <w:tab w:val="num" w:pos="0"/>
        </w:tabs>
        <w:ind w:left="0" w:firstLine="0"/>
      </w:pPr>
    </w:lvl>
    <w:lvl w:ilvl="2">
      <w:start w:val="1"/>
      <w:numFmt w:val="decimal"/>
      <w:lvlText w:val=" %1.%2.%3"/>
      <w:lvlJc w:val="left"/>
      <w:pPr>
        <w:tabs>
          <w:tab w:val="num" w:pos="0"/>
        </w:tabs>
        <w:ind w:left="0" w:firstLine="0"/>
      </w:pPr>
    </w:lvl>
    <w:lvl w:ilvl="3">
      <w:start w:val="1"/>
      <w:numFmt w:val="decimal"/>
      <w:lvlText w:val=" %1.%2.%3.%4 "/>
      <w:lvlJc w:val="left"/>
      <w:pPr>
        <w:tabs>
          <w:tab w:val="num" w:pos="0"/>
        </w:tabs>
        <w:ind w:left="0" w:firstLine="0"/>
      </w:pPr>
    </w:lvl>
    <w:lvl w:ilvl="4">
      <w:start w:val="1"/>
      <w:numFmt w:val="decimal"/>
      <w:lvlText w:val=" %1.%2.%3.%4.%5 "/>
      <w:lvlJc w:val="left"/>
      <w:pPr>
        <w:tabs>
          <w:tab w:val="num" w:pos="0"/>
        </w:tabs>
        <w:ind w:left="0" w:firstLine="0"/>
      </w:pPr>
    </w:lvl>
    <w:lvl w:ilvl="5">
      <w:start w:val="1"/>
      <w:numFmt w:val="decimal"/>
      <w:lvlText w:val=" %1.%2.%3.%4.%5.%6 "/>
      <w:lvlJc w:val="left"/>
      <w:pPr>
        <w:tabs>
          <w:tab w:val="num" w:pos="0"/>
        </w:tabs>
        <w:ind w:left="0" w:firstLine="0"/>
      </w:pPr>
    </w:lvl>
    <w:lvl w:ilvl="6">
      <w:start w:val="1"/>
      <w:numFmt w:val="decimal"/>
      <w:lvlText w:val=" %1.%2.%3.%4.%5.%6.%7 "/>
      <w:lvlJc w:val="left"/>
      <w:pPr>
        <w:tabs>
          <w:tab w:val="num" w:pos="0"/>
        </w:tabs>
        <w:ind w:left="0" w:firstLine="0"/>
      </w:pPr>
    </w:lvl>
    <w:lvl w:ilvl="7">
      <w:start w:val="1"/>
      <w:numFmt w:val="decimal"/>
      <w:lvlText w:val=" %1.%2.%3.%4.%5.%6.%7.%8 "/>
      <w:lvlJc w:val="left"/>
      <w:pPr>
        <w:tabs>
          <w:tab w:val="num" w:pos="0"/>
        </w:tabs>
        <w:ind w:left="0" w:firstLine="0"/>
      </w:pPr>
    </w:lvl>
    <w:lvl w:ilvl="8">
      <w:start w:val="1"/>
      <w:numFmt w:val="decimal"/>
      <w:lvlText w:val=" %1.%2.%3.%4.%5.%6.%7.%8.%9 "/>
      <w:lvlJc w:val="left"/>
      <w:pPr>
        <w:tabs>
          <w:tab w:val="num" w:pos="0"/>
        </w:tabs>
        <w:ind w:left="0" w:firstLine="0"/>
      </w:pPr>
    </w:lvl>
  </w:abstractNum>
  <w:abstractNum w:abstractNumId="40" w15:restartNumberingAfterBreak="0">
    <w:nsid w:val="6658094F"/>
    <w:multiLevelType w:val="multilevel"/>
    <w:tmpl w:val="ECC4E2CC"/>
    <w:lvl w:ilvl="0">
      <w:start w:val="5"/>
      <w:numFmt w:val="decimal"/>
      <w:lvlText w:val=" %1 "/>
      <w:lvlJc w:val="left"/>
      <w:pPr>
        <w:tabs>
          <w:tab w:val="num" w:pos="0"/>
        </w:tabs>
        <w:ind w:left="0" w:firstLine="0"/>
      </w:pPr>
      <w:rPr>
        <w:rFonts w:hint="default"/>
      </w:rPr>
    </w:lvl>
    <w:lvl w:ilvl="1">
      <w:start w:val="3"/>
      <w:numFmt w:val="decimal"/>
      <w:lvlText w:val=" %1.%2 "/>
      <w:lvlJc w:val="left"/>
      <w:pPr>
        <w:tabs>
          <w:tab w:val="num" w:pos="0"/>
        </w:tabs>
        <w:ind w:left="0" w:firstLine="0"/>
      </w:pPr>
      <w:rPr>
        <w:rFonts w:hint="default"/>
      </w:rPr>
    </w:lvl>
    <w:lvl w:ilvl="2">
      <w:start w:val="19"/>
      <w:numFmt w:val="decimal"/>
      <w:lvlText w:val=" %1.%2.%3"/>
      <w:lvlJc w:val="left"/>
      <w:pPr>
        <w:tabs>
          <w:tab w:val="num" w:pos="0"/>
        </w:tabs>
        <w:ind w:left="0" w:firstLine="0"/>
      </w:pPr>
      <w:rPr>
        <w:rFonts w:hint="default"/>
      </w:rPr>
    </w:lvl>
    <w:lvl w:ilvl="3">
      <w:start w:val="1"/>
      <w:numFmt w:val="decimal"/>
      <w:lvlText w:val=" %1.%2.%3.%4 "/>
      <w:lvlJc w:val="left"/>
      <w:pPr>
        <w:tabs>
          <w:tab w:val="num" w:pos="0"/>
        </w:tabs>
        <w:ind w:left="0" w:firstLine="0"/>
      </w:pPr>
      <w:rPr>
        <w:rFonts w:hint="default"/>
      </w:rPr>
    </w:lvl>
    <w:lvl w:ilvl="4">
      <w:start w:val="1"/>
      <w:numFmt w:val="decimal"/>
      <w:lvlText w:val=" %1.%2.%3.%4.%5 "/>
      <w:lvlJc w:val="left"/>
      <w:pPr>
        <w:tabs>
          <w:tab w:val="num" w:pos="0"/>
        </w:tabs>
        <w:ind w:left="0" w:firstLine="0"/>
      </w:pPr>
      <w:rPr>
        <w:rFonts w:hint="default"/>
      </w:rPr>
    </w:lvl>
    <w:lvl w:ilvl="5">
      <w:start w:val="1"/>
      <w:numFmt w:val="decimal"/>
      <w:lvlText w:val=" %1.%2.%3.%4.%5.%6 "/>
      <w:lvlJc w:val="left"/>
      <w:pPr>
        <w:tabs>
          <w:tab w:val="num" w:pos="0"/>
        </w:tabs>
        <w:ind w:left="0" w:firstLine="0"/>
      </w:pPr>
      <w:rPr>
        <w:rFonts w:hint="default"/>
      </w:rPr>
    </w:lvl>
    <w:lvl w:ilvl="6">
      <w:start w:val="1"/>
      <w:numFmt w:val="decimal"/>
      <w:lvlText w:val=" %1.%2.%3.%4.%5.%6.%7 "/>
      <w:lvlJc w:val="left"/>
      <w:pPr>
        <w:tabs>
          <w:tab w:val="num" w:pos="0"/>
        </w:tabs>
        <w:ind w:left="0" w:firstLine="0"/>
      </w:pPr>
      <w:rPr>
        <w:rFonts w:hint="default"/>
      </w:rPr>
    </w:lvl>
    <w:lvl w:ilvl="7">
      <w:start w:val="1"/>
      <w:numFmt w:val="decimal"/>
      <w:lvlText w:val=" %1.%2.%3.%4.%5.%6.%7.%8 "/>
      <w:lvlJc w:val="left"/>
      <w:pPr>
        <w:tabs>
          <w:tab w:val="num" w:pos="0"/>
        </w:tabs>
        <w:ind w:left="0" w:firstLine="0"/>
      </w:pPr>
      <w:rPr>
        <w:rFonts w:hint="default"/>
      </w:rPr>
    </w:lvl>
    <w:lvl w:ilvl="8">
      <w:start w:val="1"/>
      <w:numFmt w:val="decimal"/>
      <w:lvlText w:val=" %1.%2.%3.%4.%5.%6.%7.%8.%9 "/>
      <w:lvlJc w:val="left"/>
      <w:pPr>
        <w:tabs>
          <w:tab w:val="num" w:pos="0"/>
        </w:tabs>
        <w:ind w:left="0" w:firstLine="0"/>
      </w:pPr>
      <w:rPr>
        <w:rFonts w:hint="default"/>
      </w:rPr>
    </w:lvl>
  </w:abstractNum>
  <w:abstractNum w:abstractNumId="41" w15:restartNumberingAfterBreak="0">
    <w:nsid w:val="66D6603D"/>
    <w:multiLevelType w:val="multilevel"/>
    <w:tmpl w:val="433A6680"/>
    <w:lvl w:ilvl="0">
      <w:start w:val="5"/>
      <w:numFmt w:val="decimal"/>
      <w:lvlText w:val=" %1 "/>
      <w:lvlJc w:val="left"/>
      <w:pPr>
        <w:tabs>
          <w:tab w:val="num" w:pos="0"/>
        </w:tabs>
        <w:ind w:left="0" w:firstLine="0"/>
      </w:pPr>
      <w:rPr>
        <w:rFonts w:hint="default"/>
      </w:rPr>
    </w:lvl>
    <w:lvl w:ilvl="1">
      <w:start w:val="3"/>
      <w:numFmt w:val="decimal"/>
      <w:lvlText w:val=" %1.%2 "/>
      <w:lvlJc w:val="left"/>
      <w:pPr>
        <w:tabs>
          <w:tab w:val="num" w:pos="0"/>
        </w:tabs>
        <w:ind w:left="0" w:firstLine="0"/>
      </w:pPr>
      <w:rPr>
        <w:rFonts w:hint="default"/>
      </w:rPr>
    </w:lvl>
    <w:lvl w:ilvl="2">
      <w:start w:val="11"/>
      <w:numFmt w:val="decimal"/>
      <w:lvlText w:val=" %1.%2.%3"/>
      <w:lvlJc w:val="left"/>
      <w:pPr>
        <w:tabs>
          <w:tab w:val="num" w:pos="0"/>
        </w:tabs>
        <w:ind w:left="0" w:firstLine="0"/>
      </w:pPr>
      <w:rPr>
        <w:rFonts w:hint="default"/>
      </w:rPr>
    </w:lvl>
    <w:lvl w:ilvl="3">
      <w:start w:val="1"/>
      <w:numFmt w:val="decimal"/>
      <w:lvlText w:val=" %1.%2.%3.%4 "/>
      <w:lvlJc w:val="left"/>
      <w:pPr>
        <w:tabs>
          <w:tab w:val="num" w:pos="0"/>
        </w:tabs>
        <w:ind w:left="0" w:firstLine="0"/>
      </w:pPr>
      <w:rPr>
        <w:rFonts w:hint="default"/>
      </w:rPr>
    </w:lvl>
    <w:lvl w:ilvl="4">
      <w:start w:val="1"/>
      <w:numFmt w:val="decimal"/>
      <w:lvlText w:val=" %1.%2.%3.%4.%5 "/>
      <w:lvlJc w:val="left"/>
      <w:pPr>
        <w:tabs>
          <w:tab w:val="num" w:pos="0"/>
        </w:tabs>
        <w:ind w:left="0" w:firstLine="0"/>
      </w:pPr>
      <w:rPr>
        <w:rFonts w:hint="default"/>
      </w:rPr>
    </w:lvl>
    <w:lvl w:ilvl="5">
      <w:start w:val="1"/>
      <w:numFmt w:val="decimal"/>
      <w:lvlText w:val=" %1.%2.%3.%4.%5.%6 "/>
      <w:lvlJc w:val="left"/>
      <w:pPr>
        <w:tabs>
          <w:tab w:val="num" w:pos="0"/>
        </w:tabs>
        <w:ind w:left="0" w:firstLine="0"/>
      </w:pPr>
      <w:rPr>
        <w:rFonts w:hint="default"/>
      </w:rPr>
    </w:lvl>
    <w:lvl w:ilvl="6">
      <w:start w:val="1"/>
      <w:numFmt w:val="decimal"/>
      <w:lvlText w:val=" %1.%2.%3.%4.%5.%6.%7 "/>
      <w:lvlJc w:val="left"/>
      <w:pPr>
        <w:tabs>
          <w:tab w:val="num" w:pos="0"/>
        </w:tabs>
        <w:ind w:left="0" w:firstLine="0"/>
      </w:pPr>
      <w:rPr>
        <w:rFonts w:hint="default"/>
      </w:rPr>
    </w:lvl>
    <w:lvl w:ilvl="7">
      <w:start w:val="1"/>
      <w:numFmt w:val="decimal"/>
      <w:lvlText w:val=" %1.%2.%3.%4.%5.%6.%7.%8 "/>
      <w:lvlJc w:val="left"/>
      <w:pPr>
        <w:tabs>
          <w:tab w:val="num" w:pos="0"/>
        </w:tabs>
        <w:ind w:left="0" w:firstLine="0"/>
      </w:pPr>
      <w:rPr>
        <w:rFonts w:hint="default"/>
      </w:rPr>
    </w:lvl>
    <w:lvl w:ilvl="8">
      <w:start w:val="1"/>
      <w:numFmt w:val="decimal"/>
      <w:lvlText w:val=" %1.%2.%3.%4.%5.%6.%7.%8.%9 "/>
      <w:lvlJc w:val="left"/>
      <w:pPr>
        <w:tabs>
          <w:tab w:val="num" w:pos="0"/>
        </w:tabs>
        <w:ind w:left="0" w:firstLine="0"/>
      </w:pPr>
      <w:rPr>
        <w:rFonts w:hint="default"/>
      </w:rPr>
    </w:lvl>
  </w:abstractNum>
  <w:abstractNum w:abstractNumId="42" w15:restartNumberingAfterBreak="0">
    <w:nsid w:val="68B253D5"/>
    <w:multiLevelType w:val="multilevel"/>
    <w:tmpl w:val="B600A336"/>
    <w:lvl w:ilvl="0">
      <w:start w:val="2"/>
      <w:numFmt w:val="decimal"/>
      <w:lvlText w:val=" %1 "/>
      <w:lvlJc w:val="left"/>
      <w:pPr>
        <w:tabs>
          <w:tab w:val="num" w:pos="0"/>
        </w:tabs>
        <w:ind w:left="0" w:firstLine="0"/>
      </w:pPr>
    </w:lvl>
    <w:lvl w:ilvl="1">
      <w:start w:val="1"/>
      <w:numFmt w:val="decimal"/>
      <w:lvlText w:val=" %1.%2 "/>
      <w:lvlJc w:val="left"/>
      <w:pPr>
        <w:tabs>
          <w:tab w:val="num" w:pos="0"/>
        </w:tabs>
        <w:ind w:left="0" w:firstLine="0"/>
      </w:pPr>
    </w:lvl>
    <w:lvl w:ilvl="2">
      <w:start w:val="1"/>
      <w:numFmt w:val="decimal"/>
      <w:lvlText w:val=" %1.%2.%3"/>
      <w:lvlJc w:val="left"/>
      <w:pPr>
        <w:tabs>
          <w:tab w:val="num" w:pos="0"/>
        </w:tabs>
        <w:ind w:left="0" w:firstLine="0"/>
      </w:pPr>
    </w:lvl>
    <w:lvl w:ilvl="3">
      <w:start w:val="1"/>
      <w:numFmt w:val="decimal"/>
      <w:lvlText w:val=" %1.%2.%3.%4 "/>
      <w:lvlJc w:val="left"/>
      <w:pPr>
        <w:tabs>
          <w:tab w:val="num" w:pos="0"/>
        </w:tabs>
        <w:ind w:left="0" w:firstLine="0"/>
      </w:pPr>
    </w:lvl>
    <w:lvl w:ilvl="4">
      <w:start w:val="1"/>
      <w:numFmt w:val="decimal"/>
      <w:lvlText w:val=" %1.%2.%3.%4.%5 "/>
      <w:lvlJc w:val="left"/>
      <w:pPr>
        <w:tabs>
          <w:tab w:val="num" w:pos="0"/>
        </w:tabs>
        <w:ind w:left="0" w:firstLine="0"/>
      </w:pPr>
    </w:lvl>
    <w:lvl w:ilvl="5">
      <w:start w:val="1"/>
      <w:numFmt w:val="decimal"/>
      <w:lvlText w:val=" %1.%2.%3.%4.%5.%6 "/>
      <w:lvlJc w:val="left"/>
      <w:pPr>
        <w:tabs>
          <w:tab w:val="num" w:pos="0"/>
        </w:tabs>
        <w:ind w:left="0" w:firstLine="0"/>
      </w:pPr>
    </w:lvl>
    <w:lvl w:ilvl="6">
      <w:start w:val="1"/>
      <w:numFmt w:val="decimal"/>
      <w:lvlText w:val=" %1.%2.%3.%4.%5.%6.%7 "/>
      <w:lvlJc w:val="left"/>
      <w:pPr>
        <w:tabs>
          <w:tab w:val="num" w:pos="0"/>
        </w:tabs>
        <w:ind w:left="0" w:firstLine="0"/>
      </w:pPr>
    </w:lvl>
    <w:lvl w:ilvl="7">
      <w:start w:val="1"/>
      <w:numFmt w:val="decimal"/>
      <w:lvlText w:val=" %1.%2.%3.%4.%5.%6.%7.%8 "/>
      <w:lvlJc w:val="left"/>
      <w:pPr>
        <w:tabs>
          <w:tab w:val="num" w:pos="0"/>
        </w:tabs>
        <w:ind w:left="0" w:firstLine="0"/>
      </w:pPr>
    </w:lvl>
    <w:lvl w:ilvl="8">
      <w:start w:val="1"/>
      <w:numFmt w:val="decimal"/>
      <w:lvlText w:val=" %1.%2.%3.%4.%5.%6.%7.%8.%9 "/>
      <w:lvlJc w:val="left"/>
      <w:pPr>
        <w:tabs>
          <w:tab w:val="num" w:pos="0"/>
        </w:tabs>
        <w:ind w:left="0" w:firstLine="0"/>
      </w:pPr>
    </w:lvl>
  </w:abstractNum>
  <w:abstractNum w:abstractNumId="43" w15:restartNumberingAfterBreak="0">
    <w:nsid w:val="71267DB6"/>
    <w:multiLevelType w:val="multilevel"/>
    <w:tmpl w:val="36E0AE78"/>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4" w15:restartNumberingAfterBreak="0">
    <w:nsid w:val="770134D6"/>
    <w:multiLevelType w:val="multilevel"/>
    <w:tmpl w:val="84F2AF64"/>
    <w:lvl w:ilvl="0">
      <w:start w:val="1"/>
      <w:numFmt w:val="decimal"/>
      <w:lvlText w:val="%1."/>
      <w:lvlJc w:val="left"/>
      <w:pPr>
        <w:tabs>
          <w:tab w:val="num" w:pos="0"/>
        </w:tabs>
        <w:ind w:left="600" w:hanging="600"/>
      </w:pPr>
      <w:rPr>
        <w:rFonts w:hint="default"/>
      </w:rPr>
    </w:lvl>
    <w:lvl w:ilvl="1">
      <w:start w:val="3"/>
      <w:numFmt w:val="decimal"/>
      <w:lvlText w:val="%1.%2"/>
      <w:lvlJc w:val="left"/>
      <w:pPr>
        <w:tabs>
          <w:tab w:val="num" w:pos="0"/>
        </w:tabs>
        <w:ind w:left="960" w:hanging="600"/>
      </w:pPr>
      <w:rPr>
        <w:rFonts w:hint="default"/>
      </w:rPr>
    </w:lvl>
    <w:lvl w:ilvl="2">
      <w:start w:val="20"/>
      <w:numFmt w:val="decimal"/>
      <w:lvlText w:val="%1.%2.%3"/>
      <w:lvlJc w:val="left"/>
      <w:pPr>
        <w:tabs>
          <w:tab w:val="num" w:pos="0"/>
        </w:tabs>
        <w:ind w:left="1440" w:hanging="720"/>
      </w:pPr>
      <w:rPr>
        <w:rFonts w:hint="default"/>
      </w:rPr>
    </w:lvl>
    <w:lvl w:ilvl="3">
      <w:start w:val="1"/>
      <w:numFmt w:val="decimal"/>
      <w:lvlText w:val="%1.%2.%3.%4"/>
      <w:lvlJc w:val="left"/>
      <w:pPr>
        <w:tabs>
          <w:tab w:val="num" w:pos="0"/>
        </w:tabs>
        <w:ind w:left="1800" w:hanging="720"/>
      </w:pPr>
      <w:rPr>
        <w:rFonts w:hint="default"/>
      </w:rPr>
    </w:lvl>
    <w:lvl w:ilvl="4">
      <w:start w:val="1"/>
      <w:numFmt w:val="decimal"/>
      <w:lvlText w:val="%1.%2.%3.%4.%5"/>
      <w:lvlJc w:val="left"/>
      <w:pPr>
        <w:tabs>
          <w:tab w:val="num" w:pos="0"/>
        </w:tabs>
        <w:ind w:left="2520" w:hanging="1080"/>
      </w:pPr>
      <w:rPr>
        <w:rFonts w:hint="default"/>
      </w:rPr>
    </w:lvl>
    <w:lvl w:ilvl="5">
      <w:start w:val="1"/>
      <w:numFmt w:val="decimal"/>
      <w:lvlText w:val="%1.%2.%3.%4.%5.%6"/>
      <w:lvlJc w:val="left"/>
      <w:pPr>
        <w:tabs>
          <w:tab w:val="num" w:pos="0"/>
        </w:tabs>
        <w:ind w:left="2880" w:hanging="1080"/>
      </w:pPr>
      <w:rPr>
        <w:rFonts w:hint="default"/>
      </w:rPr>
    </w:lvl>
    <w:lvl w:ilvl="6">
      <w:start w:val="1"/>
      <w:numFmt w:val="decimal"/>
      <w:lvlText w:val="%1.%2.%3.%4.%5.%6.%7"/>
      <w:lvlJc w:val="left"/>
      <w:pPr>
        <w:tabs>
          <w:tab w:val="num" w:pos="0"/>
        </w:tabs>
        <w:ind w:left="3600" w:hanging="1440"/>
      </w:pPr>
      <w:rPr>
        <w:rFonts w:hint="default"/>
      </w:rPr>
    </w:lvl>
    <w:lvl w:ilvl="7">
      <w:start w:val="1"/>
      <w:numFmt w:val="decimal"/>
      <w:lvlText w:val="%1.%2.%3.%4.%5.%6.%7.%8"/>
      <w:lvlJc w:val="left"/>
      <w:pPr>
        <w:tabs>
          <w:tab w:val="num" w:pos="0"/>
        </w:tabs>
        <w:ind w:left="3960" w:hanging="1440"/>
      </w:pPr>
      <w:rPr>
        <w:rFonts w:hint="default"/>
      </w:rPr>
    </w:lvl>
    <w:lvl w:ilvl="8">
      <w:start w:val="1"/>
      <w:numFmt w:val="decimal"/>
      <w:lvlText w:val="%1.%2.%3.%4.%5.%6.%7.%8.%9"/>
      <w:lvlJc w:val="left"/>
      <w:pPr>
        <w:tabs>
          <w:tab w:val="num" w:pos="0"/>
        </w:tabs>
        <w:ind w:left="4680" w:hanging="1800"/>
      </w:pPr>
      <w:rPr>
        <w:rFonts w:hint="default"/>
      </w:rPr>
    </w:lvl>
  </w:abstractNum>
  <w:abstractNum w:abstractNumId="45" w15:restartNumberingAfterBreak="0">
    <w:nsid w:val="78F76831"/>
    <w:multiLevelType w:val="hybridMultilevel"/>
    <w:tmpl w:val="CBC4CC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95919C9"/>
    <w:multiLevelType w:val="multilevel"/>
    <w:tmpl w:val="C4FEB67A"/>
    <w:lvl w:ilvl="0">
      <w:start w:val="6"/>
      <w:numFmt w:val="decimal"/>
      <w:lvlText w:val="%1."/>
      <w:lvlJc w:val="left"/>
      <w:pPr>
        <w:tabs>
          <w:tab w:val="num" w:pos="0"/>
        </w:tabs>
        <w:ind w:left="600" w:hanging="600"/>
      </w:pPr>
      <w:rPr>
        <w:rFonts w:hint="default"/>
      </w:rPr>
    </w:lvl>
    <w:lvl w:ilvl="1">
      <w:start w:val="3"/>
      <w:numFmt w:val="decimal"/>
      <w:lvlText w:val="%1.%2"/>
      <w:lvlJc w:val="left"/>
      <w:pPr>
        <w:tabs>
          <w:tab w:val="num" w:pos="0"/>
        </w:tabs>
        <w:ind w:left="960" w:hanging="600"/>
      </w:pPr>
      <w:rPr>
        <w:rFonts w:hint="default"/>
      </w:rPr>
    </w:lvl>
    <w:lvl w:ilvl="2">
      <w:start w:val="20"/>
      <w:numFmt w:val="decimal"/>
      <w:lvlText w:val="%1.%2.%3"/>
      <w:lvlJc w:val="left"/>
      <w:pPr>
        <w:tabs>
          <w:tab w:val="num" w:pos="0"/>
        </w:tabs>
        <w:ind w:left="1440" w:hanging="720"/>
      </w:pPr>
      <w:rPr>
        <w:rFonts w:hint="default"/>
      </w:rPr>
    </w:lvl>
    <w:lvl w:ilvl="3">
      <w:start w:val="1"/>
      <w:numFmt w:val="decimal"/>
      <w:lvlText w:val="%1.%2.%3.%4"/>
      <w:lvlJc w:val="left"/>
      <w:pPr>
        <w:tabs>
          <w:tab w:val="num" w:pos="0"/>
        </w:tabs>
        <w:ind w:left="1800" w:hanging="720"/>
      </w:pPr>
      <w:rPr>
        <w:rFonts w:hint="default"/>
      </w:rPr>
    </w:lvl>
    <w:lvl w:ilvl="4">
      <w:start w:val="1"/>
      <w:numFmt w:val="decimal"/>
      <w:lvlText w:val="%1.%2.%3.%4.%5"/>
      <w:lvlJc w:val="left"/>
      <w:pPr>
        <w:tabs>
          <w:tab w:val="num" w:pos="0"/>
        </w:tabs>
        <w:ind w:left="2520" w:hanging="1080"/>
      </w:pPr>
      <w:rPr>
        <w:rFonts w:hint="default"/>
      </w:rPr>
    </w:lvl>
    <w:lvl w:ilvl="5">
      <w:start w:val="1"/>
      <w:numFmt w:val="decimal"/>
      <w:lvlText w:val="%1.%2.%3.%4.%5.%6"/>
      <w:lvlJc w:val="left"/>
      <w:pPr>
        <w:tabs>
          <w:tab w:val="num" w:pos="0"/>
        </w:tabs>
        <w:ind w:left="2880" w:hanging="1080"/>
      </w:pPr>
      <w:rPr>
        <w:rFonts w:hint="default"/>
      </w:rPr>
    </w:lvl>
    <w:lvl w:ilvl="6">
      <w:start w:val="1"/>
      <w:numFmt w:val="decimal"/>
      <w:lvlText w:val="%1.%2.%3.%4.%5.%6.%7"/>
      <w:lvlJc w:val="left"/>
      <w:pPr>
        <w:tabs>
          <w:tab w:val="num" w:pos="0"/>
        </w:tabs>
        <w:ind w:left="3600" w:hanging="1440"/>
      </w:pPr>
      <w:rPr>
        <w:rFonts w:hint="default"/>
      </w:rPr>
    </w:lvl>
    <w:lvl w:ilvl="7">
      <w:start w:val="1"/>
      <w:numFmt w:val="decimal"/>
      <w:lvlText w:val="%1.%2.%3.%4.%5.%6.%7.%8"/>
      <w:lvlJc w:val="left"/>
      <w:pPr>
        <w:tabs>
          <w:tab w:val="num" w:pos="0"/>
        </w:tabs>
        <w:ind w:left="3960" w:hanging="1440"/>
      </w:pPr>
      <w:rPr>
        <w:rFonts w:hint="default"/>
      </w:rPr>
    </w:lvl>
    <w:lvl w:ilvl="8">
      <w:start w:val="1"/>
      <w:numFmt w:val="decimal"/>
      <w:lvlText w:val="%1.%2.%3.%4.%5.%6.%7.%8.%9"/>
      <w:lvlJc w:val="left"/>
      <w:pPr>
        <w:tabs>
          <w:tab w:val="num" w:pos="0"/>
        </w:tabs>
        <w:ind w:left="4680" w:hanging="1800"/>
      </w:pPr>
      <w:rPr>
        <w:rFonts w:hint="default"/>
      </w:rPr>
    </w:lvl>
  </w:abstractNum>
  <w:abstractNum w:abstractNumId="47" w15:restartNumberingAfterBreak="0">
    <w:nsid w:val="7A44450C"/>
    <w:multiLevelType w:val="multilevel"/>
    <w:tmpl w:val="36E0AE78"/>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8" w15:restartNumberingAfterBreak="0">
    <w:nsid w:val="7D0927F6"/>
    <w:multiLevelType w:val="multilevel"/>
    <w:tmpl w:val="6AACE728"/>
    <w:lvl w:ilvl="0">
      <w:start w:val="1"/>
      <w:numFmt w:val="bullet"/>
      <w:pStyle w:val="ListeNiveau1MRS"/>
      <w:lvlText w:val=""/>
      <w:lvlJc w:val="left"/>
      <w:pPr>
        <w:tabs>
          <w:tab w:val="num" w:pos="0"/>
        </w:tabs>
        <w:ind w:left="0" w:firstLine="0"/>
      </w:pPr>
      <w:rPr>
        <w:rFonts w:ascii="Symbol" w:hAnsi="Symbol" w:cs="Symbol" w:hint="default"/>
      </w:rPr>
    </w:lvl>
    <w:lvl w:ilvl="1">
      <w:start w:val="1"/>
      <w:numFmt w:val="bullet"/>
      <w:lvlText w:val=""/>
      <w:lvlJc w:val="left"/>
      <w:pPr>
        <w:tabs>
          <w:tab w:val="num" w:pos="0"/>
        </w:tabs>
        <w:ind w:left="0" w:firstLine="0"/>
      </w:pPr>
      <w:rPr>
        <w:rFonts w:ascii="Symbol" w:hAnsi="Symbol" w:cs="Symbol" w:hint="default"/>
      </w:rPr>
    </w:lvl>
    <w:lvl w:ilvl="2">
      <w:start w:val="1"/>
      <w:numFmt w:val="bullet"/>
      <w:lvlText w:val=""/>
      <w:lvlJc w:val="left"/>
      <w:pPr>
        <w:tabs>
          <w:tab w:val="num" w:pos="0"/>
        </w:tabs>
        <w:ind w:left="0" w:firstLine="0"/>
      </w:pPr>
      <w:rPr>
        <w:rFonts w:ascii="Symbol" w:hAnsi="Symbol" w:cs="Symbol" w:hint="default"/>
      </w:rPr>
    </w:lvl>
    <w:lvl w:ilvl="3">
      <w:start w:val="1"/>
      <w:numFmt w:val="bullet"/>
      <w:lvlText w:val=""/>
      <w:lvlJc w:val="left"/>
      <w:pPr>
        <w:tabs>
          <w:tab w:val="num" w:pos="0"/>
        </w:tabs>
        <w:ind w:left="0" w:firstLine="0"/>
      </w:pPr>
      <w:rPr>
        <w:rFonts w:ascii="Symbol" w:hAnsi="Symbol" w:cs="Symbol" w:hint="default"/>
      </w:rPr>
    </w:lvl>
    <w:lvl w:ilvl="4">
      <w:start w:val="1"/>
      <w:numFmt w:val="bullet"/>
      <w:lvlText w:val=""/>
      <w:lvlJc w:val="left"/>
      <w:pPr>
        <w:tabs>
          <w:tab w:val="num" w:pos="0"/>
        </w:tabs>
        <w:ind w:left="0" w:firstLine="0"/>
      </w:pPr>
      <w:rPr>
        <w:rFonts w:ascii="Symbol" w:hAnsi="Symbol" w:cs="Symbol" w:hint="default"/>
      </w:rPr>
    </w:lvl>
    <w:lvl w:ilvl="5">
      <w:start w:val="1"/>
      <w:numFmt w:val="bullet"/>
      <w:lvlText w:val=""/>
      <w:lvlJc w:val="left"/>
      <w:pPr>
        <w:tabs>
          <w:tab w:val="num" w:pos="0"/>
        </w:tabs>
        <w:ind w:left="0" w:firstLine="0"/>
      </w:pPr>
      <w:rPr>
        <w:rFonts w:ascii="Symbol" w:hAnsi="Symbol" w:cs="Symbol" w:hint="default"/>
      </w:rPr>
    </w:lvl>
    <w:lvl w:ilvl="6">
      <w:start w:val="1"/>
      <w:numFmt w:val="bullet"/>
      <w:lvlText w:val=""/>
      <w:lvlJc w:val="left"/>
      <w:pPr>
        <w:tabs>
          <w:tab w:val="num" w:pos="0"/>
        </w:tabs>
        <w:ind w:left="0" w:firstLine="0"/>
      </w:pPr>
      <w:rPr>
        <w:rFonts w:ascii="Symbol" w:hAnsi="Symbol" w:cs="Symbol" w:hint="default"/>
      </w:rPr>
    </w:lvl>
    <w:lvl w:ilvl="7">
      <w:start w:val="1"/>
      <w:numFmt w:val="bullet"/>
      <w:lvlText w:val=""/>
      <w:lvlJc w:val="left"/>
      <w:pPr>
        <w:tabs>
          <w:tab w:val="num" w:pos="0"/>
        </w:tabs>
        <w:ind w:left="0" w:firstLine="0"/>
      </w:pPr>
      <w:rPr>
        <w:rFonts w:ascii="Symbol" w:hAnsi="Symbol" w:cs="Symbol" w:hint="default"/>
      </w:rPr>
    </w:lvl>
    <w:lvl w:ilvl="8">
      <w:start w:val="1"/>
      <w:numFmt w:val="bullet"/>
      <w:lvlText w:val=""/>
      <w:lvlJc w:val="left"/>
      <w:pPr>
        <w:tabs>
          <w:tab w:val="num" w:pos="0"/>
        </w:tabs>
        <w:ind w:left="0" w:firstLine="0"/>
      </w:pPr>
      <w:rPr>
        <w:rFonts w:ascii="Symbol" w:hAnsi="Symbol" w:cs="Symbol" w:hint="default"/>
      </w:rPr>
    </w:lvl>
  </w:abstractNum>
  <w:abstractNum w:abstractNumId="49" w15:restartNumberingAfterBreak="0">
    <w:nsid w:val="7E6B23F8"/>
    <w:multiLevelType w:val="multilevel"/>
    <w:tmpl w:val="51F208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48"/>
  </w:num>
  <w:num w:numId="3">
    <w:abstractNumId w:val="22"/>
  </w:num>
  <w:num w:numId="4">
    <w:abstractNumId w:val="17"/>
  </w:num>
  <w:num w:numId="5">
    <w:abstractNumId w:val="23"/>
  </w:num>
  <w:num w:numId="6">
    <w:abstractNumId w:val="7"/>
  </w:num>
  <w:num w:numId="7">
    <w:abstractNumId w:val="33"/>
  </w:num>
  <w:num w:numId="8">
    <w:abstractNumId w:val="2"/>
  </w:num>
  <w:num w:numId="9">
    <w:abstractNumId w:val="4"/>
  </w:num>
  <w:num w:numId="10">
    <w:abstractNumId w:val="11"/>
  </w:num>
  <w:num w:numId="11">
    <w:abstractNumId w:val="16"/>
  </w:num>
  <w:num w:numId="12">
    <w:abstractNumId w:val="9"/>
  </w:num>
  <w:num w:numId="13">
    <w:abstractNumId w:val="34"/>
  </w:num>
  <w:num w:numId="14">
    <w:abstractNumId w:val="49"/>
  </w:num>
  <w:num w:numId="15">
    <w:abstractNumId w:val="42"/>
  </w:num>
  <w:num w:numId="16">
    <w:abstractNumId w:val="38"/>
  </w:num>
  <w:num w:numId="17">
    <w:abstractNumId w:val="36"/>
  </w:num>
  <w:num w:numId="18">
    <w:abstractNumId w:val="44"/>
  </w:num>
  <w:num w:numId="19">
    <w:abstractNumId w:val="40"/>
  </w:num>
  <w:num w:numId="20">
    <w:abstractNumId w:val="32"/>
  </w:num>
  <w:num w:numId="21">
    <w:abstractNumId w:val="8"/>
  </w:num>
  <w:num w:numId="22">
    <w:abstractNumId w:val="41"/>
  </w:num>
  <w:num w:numId="23">
    <w:abstractNumId w:val="31"/>
  </w:num>
  <w:num w:numId="24">
    <w:abstractNumId w:val="46"/>
  </w:num>
  <w:num w:numId="25">
    <w:abstractNumId w:val="15"/>
  </w:num>
  <w:num w:numId="26">
    <w:abstractNumId w:val="27"/>
  </w:num>
  <w:num w:numId="27">
    <w:abstractNumId w:val="45"/>
  </w:num>
  <w:num w:numId="28">
    <w:abstractNumId w:val="29"/>
  </w:num>
  <w:num w:numId="29">
    <w:abstractNumId w:val="24"/>
  </w:num>
  <w:num w:numId="30">
    <w:abstractNumId w:val="47"/>
  </w:num>
  <w:num w:numId="31">
    <w:abstractNumId w:val="25"/>
  </w:num>
  <w:num w:numId="32">
    <w:abstractNumId w:val="5"/>
  </w:num>
  <w:num w:numId="33">
    <w:abstractNumId w:val="39"/>
  </w:num>
  <w:num w:numId="34">
    <w:abstractNumId w:val="18"/>
  </w:num>
  <w:num w:numId="35">
    <w:abstractNumId w:val="10"/>
  </w:num>
  <w:num w:numId="36">
    <w:abstractNumId w:val="21"/>
  </w:num>
  <w:num w:numId="37">
    <w:abstractNumId w:val="14"/>
  </w:num>
  <w:num w:numId="38">
    <w:abstractNumId w:val="13"/>
  </w:num>
  <w:num w:numId="39">
    <w:abstractNumId w:val="12"/>
  </w:num>
  <w:num w:numId="40">
    <w:abstractNumId w:val="35"/>
  </w:num>
  <w:num w:numId="41">
    <w:abstractNumId w:val="19"/>
  </w:num>
  <w:num w:numId="42">
    <w:abstractNumId w:val="28"/>
  </w:num>
  <w:num w:numId="43">
    <w:abstractNumId w:val="20"/>
  </w:num>
  <w:num w:numId="44">
    <w:abstractNumId w:val="37"/>
  </w:num>
  <w:num w:numId="45">
    <w:abstractNumId w:val="6"/>
  </w:num>
  <w:num w:numId="46">
    <w:abstractNumId w:val="30"/>
  </w:num>
  <w:num w:numId="47">
    <w:abstractNumId w:val="26"/>
  </w:num>
  <w:num w:numId="48">
    <w:abstractNumId w:val="43"/>
  </w:num>
  <w:num w:numId="49">
    <w:abstractNumId w:val="3"/>
  </w:num>
  <w:num w:numId="5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ison Lenain">
    <w15:presenceInfo w15:providerId="AD" w15:userId="S::ALenain@IGNF.onmicrosoft.com::91cbdd0e-9635-4263-be2a-61ec1767c8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autoHyphenation/>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2687"/>
    <w:rsid w:val="00030B10"/>
    <w:rsid w:val="000C5AD7"/>
    <w:rsid w:val="000D5412"/>
    <w:rsid w:val="00157728"/>
    <w:rsid w:val="001736F4"/>
    <w:rsid w:val="00176FCF"/>
    <w:rsid w:val="001832FF"/>
    <w:rsid w:val="001942E3"/>
    <w:rsid w:val="00197B8A"/>
    <w:rsid w:val="001C1563"/>
    <w:rsid w:val="001C66CC"/>
    <w:rsid w:val="001E48BF"/>
    <w:rsid w:val="001E7FC9"/>
    <w:rsid w:val="00201BB5"/>
    <w:rsid w:val="00226903"/>
    <w:rsid w:val="00244979"/>
    <w:rsid w:val="00252981"/>
    <w:rsid w:val="0025439D"/>
    <w:rsid w:val="002577A4"/>
    <w:rsid w:val="00266B82"/>
    <w:rsid w:val="00273188"/>
    <w:rsid w:val="00276466"/>
    <w:rsid w:val="002E58EB"/>
    <w:rsid w:val="00312D2F"/>
    <w:rsid w:val="00350B7B"/>
    <w:rsid w:val="0035271B"/>
    <w:rsid w:val="0036075F"/>
    <w:rsid w:val="003A2F5F"/>
    <w:rsid w:val="003B191D"/>
    <w:rsid w:val="003D31D5"/>
    <w:rsid w:val="0042067C"/>
    <w:rsid w:val="00421DC7"/>
    <w:rsid w:val="00445480"/>
    <w:rsid w:val="00461C9A"/>
    <w:rsid w:val="004D2C86"/>
    <w:rsid w:val="004D30F0"/>
    <w:rsid w:val="004D597C"/>
    <w:rsid w:val="004E6167"/>
    <w:rsid w:val="004E6AE0"/>
    <w:rsid w:val="004F2C0F"/>
    <w:rsid w:val="004F7564"/>
    <w:rsid w:val="00553964"/>
    <w:rsid w:val="00600832"/>
    <w:rsid w:val="0063614A"/>
    <w:rsid w:val="006F1A7C"/>
    <w:rsid w:val="006F451A"/>
    <w:rsid w:val="006F7446"/>
    <w:rsid w:val="00732687"/>
    <w:rsid w:val="0074119E"/>
    <w:rsid w:val="00785781"/>
    <w:rsid w:val="007A79F1"/>
    <w:rsid w:val="007B52A5"/>
    <w:rsid w:val="007C10A0"/>
    <w:rsid w:val="007D2D7D"/>
    <w:rsid w:val="00832EDB"/>
    <w:rsid w:val="008A2611"/>
    <w:rsid w:val="008D07D1"/>
    <w:rsid w:val="008D4D56"/>
    <w:rsid w:val="00950B0F"/>
    <w:rsid w:val="009535D6"/>
    <w:rsid w:val="00996BEF"/>
    <w:rsid w:val="009C0F78"/>
    <w:rsid w:val="009F3392"/>
    <w:rsid w:val="00A1324D"/>
    <w:rsid w:val="00A14374"/>
    <w:rsid w:val="00B07AB9"/>
    <w:rsid w:val="00B138D6"/>
    <w:rsid w:val="00B4521B"/>
    <w:rsid w:val="00B94597"/>
    <w:rsid w:val="00BA0B54"/>
    <w:rsid w:val="00BE24EB"/>
    <w:rsid w:val="00BE64AE"/>
    <w:rsid w:val="00C10204"/>
    <w:rsid w:val="00C138B4"/>
    <w:rsid w:val="00C13F58"/>
    <w:rsid w:val="00C30366"/>
    <w:rsid w:val="00C741DC"/>
    <w:rsid w:val="00CB1A89"/>
    <w:rsid w:val="00CC2A12"/>
    <w:rsid w:val="00CE4D23"/>
    <w:rsid w:val="00D13BAB"/>
    <w:rsid w:val="00D27C37"/>
    <w:rsid w:val="00D66812"/>
    <w:rsid w:val="00D77C90"/>
    <w:rsid w:val="00D80188"/>
    <w:rsid w:val="00D911EE"/>
    <w:rsid w:val="00E61034"/>
    <w:rsid w:val="00E76E3E"/>
    <w:rsid w:val="00EB0D69"/>
    <w:rsid w:val="00EE0B1A"/>
    <w:rsid w:val="00F1516F"/>
    <w:rsid w:val="00F15689"/>
    <w:rsid w:val="00F1600A"/>
    <w:rsid w:val="00F25309"/>
    <w:rsid w:val="00F3726C"/>
    <w:rsid w:val="00F41641"/>
    <w:rsid w:val="00F44967"/>
    <w:rsid w:val="00FA0309"/>
    <w:rsid w:val="00FC2AFC"/>
    <w:rsid w:val="00FD2EC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084C4"/>
  <w15:docId w15:val="{114643B1-9F80-499D-B268-579BB8CE8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Mangal"/>
        <w:kern w:val="2"/>
        <w:sz w:val="24"/>
        <w:szCs w:val="24"/>
        <w:lang w:val="fr-FR"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FB9"/>
    <w:pPr>
      <w:widowControl w:val="0"/>
    </w:pPr>
    <w:rPr>
      <w:rFonts w:ascii="Liberation Sans" w:hAnsi="Liberation Sans"/>
      <w:sz w:val="22"/>
    </w:rPr>
  </w:style>
  <w:style w:type="paragraph" w:styleId="Titre1">
    <w:name w:val="heading 1"/>
    <w:basedOn w:val="Titre"/>
    <w:next w:val="Titre2"/>
    <w:qFormat/>
    <w:pPr>
      <w:pageBreakBefore/>
      <w:spacing w:before="125" w:after="119"/>
      <w:outlineLvl w:val="0"/>
    </w:pPr>
    <w:rPr>
      <w:rFonts w:cs="Arial"/>
      <w:sz w:val="40"/>
      <w:szCs w:val="32"/>
    </w:rPr>
  </w:style>
  <w:style w:type="paragraph" w:styleId="Titre2">
    <w:name w:val="heading 2"/>
    <w:basedOn w:val="Titre"/>
    <w:next w:val="Corpsdetexte"/>
    <w:link w:val="Titre2Car"/>
    <w:qFormat/>
    <w:pPr>
      <w:spacing w:before="119" w:after="176"/>
      <w:outlineLvl w:val="1"/>
    </w:pPr>
    <w:rPr>
      <w:rFonts w:cs="Arial"/>
      <w:i/>
      <w:iCs/>
      <w:color w:val="4C4C4C"/>
      <w:sz w:val="32"/>
    </w:rPr>
  </w:style>
  <w:style w:type="paragraph" w:styleId="Titre3">
    <w:name w:val="heading 3"/>
    <w:basedOn w:val="Titre"/>
    <w:next w:val="Corpsdetexte"/>
    <w:qFormat/>
    <w:pPr>
      <w:spacing w:before="68" w:after="120"/>
      <w:outlineLvl w:val="2"/>
    </w:pPr>
    <w:rPr>
      <w:color w:val="000080"/>
      <w:sz w:val="22"/>
    </w:rPr>
  </w:style>
  <w:style w:type="paragraph" w:styleId="Titre4">
    <w:name w:val="heading 4"/>
    <w:basedOn w:val="Titre"/>
    <w:next w:val="Corpsdetexte"/>
    <w:qFormat/>
    <w:pPr>
      <w:spacing w:before="68" w:after="120"/>
      <w:jc w:val="right"/>
      <w:outlineLvl w:val="3"/>
    </w:pPr>
    <w:rPr>
      <w:i/>
      <w:color w:val="355E00"/>
      <w:sz w:val="20"/>
    </w:rPr>
  </w:style>
  <w:style w:type="paragraph" w:styleId="Titre5">
    <w:name w:val="heading 5"/>
    <w:basedOn w:val="Titre"/>
    <w:qFormat/>
    <w:pPr>
      <w:outlineLvl w:val="4"/>
    </w:pPr>
  </w:style>
  <w:style w:type="paragraph" w:styleId="Titre6">
    <w:name w:val="heading 6"/>
    <w:basedOn w:val="Titre"/>
    <w:qFormat/>
    <w:pPr>
      <w:outlineLvl w:val="5"/>
    </w:pPr>
  </w:style>
  <w:style w:type="paragraph" w:styleId="Titre7">
    <w:name w:val="heading 7"/>
    <w:basedOn w:val="Titre"/>
    <w:qFormat/>
    <w:pPr>
      <w:outlineLvl w:val="6"/>
    </w:pPr>
  </w:style>
  <w:style w:type="paragraph" w:styleId="Titre8">
    <w:name w:val="heading 8"/>
    <w:basedOn w:val="Titre"/>
    <w:qFormat/>
    <w:pPr>
      <w:outlineLvl w:val="7"/>
    </w:pPr>
  </w:style>
  <w:style w:type="paragraph" w:styleId="Titre9">
    <w:name w:val="heading 9"/>
    <w:basedOn w:val="Titre"/>
    <w:qFormat/>
    <w:pPr>
      <w:outlineLvl w:val="8"/>
    </w:p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Caractresdenumrotation">
    <w:name w:val="Caractères de numérotation"/>
    <w:qFormat/>
  </w:style>
  <w:style w:type="character" w:customStyle="1" w:styleId="WW8Num5z0">
    <w:name w:val="WW8Num5z0"/>
    <w:qFormat/>
    <w:rPr>
      <w:rFonts w:ascii="Arial Gras" w:hAnsi="Arial Gras"/>
    </w:rPr>
  </w:style>
  <w:style w:type="character" w:customStyle="1" w:styleId="Puces">
    <w:name w:val="Puces"/>
    <w:qFormat/>
    <w:rPr>
      <w:rFonts w:ascii="OpenSymbol" w:eastAsia="OpenSymbol" w:hAnsi="OpenSymbol" w:cs="OpenSymbol"/>
    </w:rPr>
  </w:style>
  <w:style w:type="character" w:customStyle="1" w:styleId="Caractresdenotedebasdepage">
    <w:name w:val="Caractères de note de bas de page"/>
    <w:qFormat/>
    <w:rPr>
      <w:vertAlign w:val="superscript"/>
    </w:rPr>
  </w:style>
  <w:style w:type="character" w:styleId="Appelnotedebasdep">
    <w:name w:val="footnote reference"/>
    <w:rPr>
      <w:vertAlign w:val="superscript"/>
    </w:rPr>
  </w:style>
  <w:style w:type="character" w:customStyle="1" w:styleId="WW-Policepardfaut1111">
    <w:name w:val="WW-Police par défaut1111"/>
    <w:qFormat/>
  </w:style>
  <w:style w:type="character" w:styleId="Lienhypertexte">
    <w:name w:val="Hyperlink"/>
    <w:basedOn w:val="Policepardfaut"/>
    <w:uiPriority w:val="99"/>
    <w:qFormat/>
    <w:rPr>
      <w:color w:val="0000FF"/>
      <w:u w:val="single"/>
    </w:rPr>
  </w:style>
  <w:style w:type="character" w:customStyle="1" w:styleId="WW-Policepardfaut">
    <w:name w:val="WW-Police par défaut"/>
    <w:qFormat/>
  </w:style>
  <w:style w:type="character" w:customStyle="1" w:styleId="apple-converted-space">
    <w:name w:val="apple-converted-space"/>
    <w:basedOn w:val="WW-Policepardfaut"/>
    <w:qFormat/>
  </w:style>
  <w:style w:type="character" w:styleId="Lienhypertextesuivivisit">
    <w:name w:val="FollowedHyperlink"/>
    <w:basedOn w:val="Policepardfaut"/>
    <w:qFormat/>
    <w:rPr>
      <w:color w:val="800080"/>
      <w:u w:val="single"/>
    </w:rPr>
  </w:style>
  <w:style w:type="character" w:customStyle="1" w:styleId="WW8Num10z0">
    <w:name w:val="WW8Num10z0"/>
    <w:qFormat/>
    <w:rPr>
      <w:rFonts w:ascii="Arial" w:hAnsi="Arial"/>
    </w:rPr>
  </w:style>
  <w:style w:type="character" w:customStyle="1" w:styleId="Caractredenotedebasdepage">
    <w:name w:val="Caractère de note de bas de page"/>
    <w:qFormat/>
    <w:rPr>
      <w:vertAlign w:val="superscript"/>
    </w:rPr>
  </w:style>
  <w:style w:type="character" w:customStyle="1" w:styleId="WW8Num23z0">
    <w:name w:val="WW8Num23z0"/>
    <w:qFormat/>
    <w:rPr>
      <w:rFonts w:ascii="Arial" w:eastAsia="Times New Roman" w:hAnsi="Arial" w:cs="Arial"/>
    </w:rPr>
  </w:style>
  <w:style w:type="character" w:customStyle="1" w:styleId="WW8Num27z0">
    <w:name w:val="WW8Num27z0"/>
    <w:qFormat/>
    <w:rPr>
      <w:rFonts w:ascii="Symbol" w:hAnsi="Symbol" w:cs="Times New Roman"/>
    </w:rPr>
  </w:style>
  <w:style w:type="character" w:customStyle="1" w:styleId="WW8Num12z0">
    <w:name w:val="WW8Num12z0"/>
    <w:qFormat/>
    <w:rPr>
      <w:rFonts w:ascii="Times New Roman" w:hAnsi="Times New Roman"/>
    </w:rPr>
  </w:style>
  <w:style w:type="character" w:styleId="Marquedecommentaire">
    <w:name w:val="annotation reference"/>
    <w:uiPriority w:val="99"/>
    <w:qFormat/>
    <w:rPr>
      <w:sz w:val="16"/>
      <w:szCs w:val="16"/>
    </w:rPr>
  </w:style>
  <w:style w:type="character" w:customStyle="1" w:styleId="lev1">
    <w:name w:val="Élevé1"/>
    <w:qFormat/>
    <w:rPr>
      <w:b/>
      <w:bCs/>
    </w:rPr>
  </w:style>
  <w:style w:type="character" w:customStyle="1" w:styleId="Sautdindex">
    <w:name w:val="Saut d'index"/>
    <w:qFormat/>
  </w:style>
  <w:style w:type="character" w:customStyle="1" w:styleId="Zeichenformat">
    <w:name w:val="Zeichenformat"/>
    <w:qFormat/>
  </w:style>
  <w:style w:type="character" w:styleId="Numrodepage">
    <w:name w:val="page number"/>
    <w:basedOn w:val="WW-Policepardfaut"/>
    <w:qFormat/>
    <w:rPr>
      <w:color w:val="000000"/>
      <w:sz w:val="22"/>
      <w:shd w:val="clear" w:color="auto" w:fill="auto"/>
    </w:rPr>
  </w:style>
  <w:style w:type="character" w:customStyle="1" w:styleId="Numrodeligne1">
    <w:name w:val="Numéro de ligne1"/>
    <w:qFormat/>
  </w:style>
  <w:style w:type="character" w:customStyle="1" w:styleId="PrformatHTMLCar">
    <w:name w:val="Préformaté HTML Car"/>
    <w:basedOn w:val="Policepardfaut"/>
    <w:qFormat/>
    <w:rPr>
      <w:rFonts w:ascii="Courier New" w:hAnsi="Courier New" w:cs="Courier New"/>
      <w:sz w:val="20"/>
      <w:szCs w:val="20"/>
      <w:lang w:val="en-US" w:eastAsia="fr-FR"/>
    </w:rPr>
  </w:style>
  <w:style w:type="character" w:customStyle="1" w:styleId="Mentionnonrsolue1">
    <w:name w:val="Mention non résolue1"/>
    <w:basedOn w:val="Policepardfaut"/>
    <w:qFormat/>
    <w:rPr>
      <w:color w:val="605E5C"/>
      <w:shd w:val="clear" w:color="auto" w:fill="E1DFDD"/>
    </w:rPr>
  </w:style>
  <w:style w:type="character" w:customStyle="1" w:styleId="CommentaireCar">
    <w:name w:val="Commentaire Car"/>
    <w:basedOn w:val="Policepardfaut"/>
    <w:qFormat/>
    <w:rPr>
      <w:sz w:val="20"/>
      <w:szCs w:val="18"/>
    </w:rPr>
  </w:style>
  <w:style w:type="character" w:customStyle="1" w:styleId="ObjetducommentaireCar">
    <w:name w:val="Objet du commentaire Car"/>
    <w:basedOn w:val="CommentaireCar"/>
    <w:qFormat/>
    <w:rPr>
      <w:b/>
      <w:bCs/>
      <w:sz w:val="20"/>
      <w:szCs w:val="18"/>
    </w:rPr>
  </w:style>
  <w:style w:type="character" w:customStyle="1" w:styleId="TextedebullesCar">
    <w:name w:val="Texte de bulles Car"/>
    <w:basedOn w:val="Policepardfaut"/>
    <w:qFormat/>
    <w:rPr>
      <w:rFonts w:ascii="Tahoma" w:hAnsi="Tahoma"/>
      <w:sz w:val="16"/>
      <w:szCs w:val="14"/>
    </w:rPr>
  </w:style>
  <w:style w:type="character" w:customStyle="1" w:styleId="Titre4Car">
    <w:name w:val="Titre 4 Car"/>
    <w:basedOn w:val="Policepardfaut"/>
    <w:qFormat/>
    <w:rPr>
      <w:rFonts w:ascii="Liberation Sans" w:hAnsi="Liberation Sans"/>
      <w:b/>
      <w:i/>
      <w:color w:val="355E00"/>
      <w:sz w:val="20"/>
      <w:szCs w:val="28"/>
    </w:rPr>
  </w:style>
  <w:style w:type="character" w:customStyle="1" w:styleId="Titre3Car">
    <w:name w:val="Titre 3 Car"/>
    <w:basedOn w:val="Policepardfaut"/>
    <w:qFormat/>
    <w:rPr>
      <w:rFonts w:ascii="Liberation Sans" w:hAnsi="Liberation Sans"/>
      <w:b/>
      <w:color w:val="000080"/>
      <w:sz w:val="22"/>
      <w:szCs w:val="28"/>
    </w:rPr>
  </w:style>
  <w:style w:type="character" w:customStyle="1" w:styleId="WWCharLFO3LVL1">
    <w:name w:val="WW_CharLFO3LVL1"/>
    <w:qFormat/>
    <w:rPr>
      <w:rFonts w:ascii="StarSymbol" w:eastAsia="OpenSymbol" w:hAnsi="StarSymbol" w:cs="OpenSymbol"/>
    </w:rPr>
  </w:style>
  <w:style w:type="character" w:customStyle="1" w:styleId="WWCharLFO3LVL2">
    <w:name w:val="WW_CharLFO3LVL2"/>
    <w:qFormat/>
    <w:rPr>
      <w:rFonts w:ascii="StarSymbol" w:eastAsia="OpenSymbol" w:hAnsi="StarSymbol" w:cs="OpenSymbol"/>
    </w:rPr>
  </w:style>
  <w:style w:type="character" w:customStyle="1" w:styleId="WWCharLFO3LVL3">
    <w:name w:val="WW_CharLFO3LVL3"/>
    <w:qFormat/>
    <w:rPr>
      <w:rFonts w:ascii="StarSymbol" w:eastAsia="OpenSymbol" w:hAnsi="StarSymbol" w:cs="OpenSymbol"/>
    </w:rPr>
  </w:style>
  <w:style w:type="character" w:customStyle="1" w:styleId="WWCharLFO3LVL4">
    <w:name w:val="WW_CharLFO3LVL4"/>
    <w:qFormat/>
    <w:rPr>
      <w:rFonts w:ascii="StarSymbol" w:eastAsia="OpenSymbol" w:hAnsi="StarSymbol" w:cs="OpenSymbol"/>
    </w:rPr>
  </w:style>
  <w:style w:type="character" w:customStyle="1" w:styleId="WWCharLFO3LVL5">
    <w:name w:val="WW_CharLFO3LVL5"/>
    <w:qFormat/>
    <w:rPr>
      <w:rFonts w:ascii="StarSymbol" w:eastAsia="OpenSymbol" w:hAnsi="StarSymbol" w:cs="OpenSymbol"/>
    </w:rPr>
  </w:style>
  <w:style w:type="character" w:customStyle="1" w:styleId="WWCharLFO3LVL6">
    <w:name w:val="WW_CharLFO3LVL6"/>
    <w:qFormat/>
    <w:rPr>
      <w:rFonts w:ascii="StarSymbol" w:eastAsia="OpenSymbol" w:hAnsi="StarSymbol" w:cs="OpenSymbol"/>
    </w:rPr>
  </w:style>
  <w:style w:type="character" w:customStyle="1" w:styleId="WWCharLFO3LVL7">
    <w:name w:val="WW_CharLFO3LVL7"/>
    <w:qFormat/>
    <w:rPr>
      <w:rFonts w:ascii="StarSymbol" w:eastAsia="OpenSymbol" w:hAnsi="StarSymbol" w:cs="OpenSymbol"/>
    </w:rPr>
  </w:style>
  <w:style w:type="character" w:customStyle="1" w:styleId="WWCharLFO3LVL8">
    <w:name w:val="WW_CharLFO3LVL8"/>
    <w:qFormat/>
    <w:rPr>
      <w:rFonts w:ascii="StarSymbol" w:eastAsia="OpenSymbol" w:hAnsi="StarSymbol" w:cs="OpenSymbol"/>
    </w:rPr>
  </w:style>
  <w:style w:type="character" w:customStyle="1" w:styleId="WWCharLFO3LVL9">
    <w:name w:val="WW_CharLFO3LVL9"/>
    <w:qFormat/>
    <w:rPr>
      <w:rFonts w:ascii="StarSymbol" w:eastAsia="OpenSymbol" w:hAnsi="StarSymbol" w:cs="OpenSymbol"/>
    </w:rPr>
  </w:style>
  <w:style w:type="character" w:customStyle="1" w:styleId="WWCharLFO4LVL1">
    <w:name w:val="WW_CharLFO4LVL1"/>
    <w:qFormat/>
    <w:rPr>
      <w:rFonts w:ascii="Segoe UI" w:eastAsia="OpenSymbol" w:hAnsi="Segoe UI" w:cs="OpenSymbol"/>
    </w:rPr>
  </w:style>
  <w:style w:type="character" w:customStyle="1" w:styleId="WWCharLFO4LVL2">
    <w:name w:val="WW_CharLFO4LVL2"/>
    <w:qFormat/>
    <w:rPr>
      <w:rFonts w:ascii="Segoe UI" w:eastAsia="OpenSymbol" w:hAnsi="Segoe UI" w:cs="OpenSymbol"/>
    </w:rPr>
  </w:style>
  <w:style w:type="character" w:customStyle="1" w:styleId="WWCharLFO4LVL3">
    <w:name w:val="WW_CharLFO4LVL3"/>
    <w:qFormat/>
    <w:rPr>
      <w:rFonts w:ascii="Segoe UI" w:eastAsia="OpenSymbol" w:hAnsi="Segoe UI" w:cs="OpenSymbol"/>
    </w:rPr>
  </w:style>
  <w:style w:type="character" w:customStyle="1" w:styleId="WWCharLFO4LVL4">
    <w:name w:val="WW_CharLFO4LVL4"/>
    <w:qFormat/>
    <w:rPr>
      <w:rFonts w:ascii="Segoe UI" w:eastAsia="OpenSymbol" w:hAnsi="Segoe UI" w:cs="OpenSymbol"/>
    </w:rPr>
  </w:style>
  <w:style w:type="character" w:customStyle="1" w:styleId="WWCharLFO4LVL5">
    <w:name w:val="WW_CharLFO4LVL5"/>
    <w:qFormat/>
    <w:rPr>
      <w:rFonts w:ascii="Segoe UI" w:eastAsia="OpenSymbol" w:hAnsi="Segoe UI" w:cs="OpenSymbol"/>
    </w:rPr>
  </w:style>
  <w:style w:type="character" w:customStyle="1" w:styleId="WWCharLFO4LVL6">
    <w:name w:val="WW_CharLFO4LVL6"/>
    <w:qFormat/>
    <w:rPr>
      <w:rFonts w:ascii="Segoe UI" w:eastAsia="OpenSymbol" w:hAnsi="Segoe UI" w:cs="OpenSymbol"/>
    </w:rPr>
  </w:style>
  <w:style w:type="character" w:customStyle="1" w:styleId="WWCharLFO4LVL7">
    <w:name w:val="WW_CharLFO4LVL7"/>
    <w:qFormat/>
    <w:rPr>
      <w:rFonts w:ascii="Segoe UI" w:eastAsia="OpenSymbol" w:hAnsi="Segoe UI" w:cs="OpenSymbol"/>
    </w:rPr>
  </w:style>
  <w:style w:type="character" w:customStyle="1" w:styleId="WWCharLFO4LVL8">
    <w:name w:val="WW_CharLFO4LVL8"/>
    <w:qFormat/>
    <w:rPr>
      <w:rFonts w:ascii="Segoe UI" w:eastAsia="OpenSymbol" w:hAnsi="Segoe UI" w:cs="OpenSymbol"/>
    </w:rPr>
  </w:style>
  <w:style w:type="character" w:customStyle="1" w:styleId="WWCharLFO4LVL9">
    <w:name w:val="WW_CharLFO4LVL9"/>
    <w:qFormat/>
    <w:rPr>
      <w:rFonts w:ascii="Segoe UI" w:eastAsia="OpenSymbol" w:hAnsi="Segoe UI" w:cs="OpenSymbol"/>
    </w:rPr>
  </w:style>
  <w:style w:type="character" w:customStyle="1" w:styleId="WWCharLFO5LVL1">
    <w:name w:val="WW_CharLFO5LVL1"/>
    <w:qFormat/>
    <w:rPr>
      <w:rFonts w:ascii="OpenSymbol" w:hAnsi="OpenSymbol"/>
    </w:rPr>
  </w:style>
  <w:style w:type="character" w:customStyle="1" w:styleId="WWCharLFO5LVL2">
    <w:name w:val="WW_CharLFO5LVL2"/>
    <w:qFormat/>
    <w:rPr>
      <w:rFonts w:ascii="OpenSymbol" w:hAnsi="OpenSymbol"/>
    </w:rPr>
  </w:style>
  <w:style w:type="character" w:customStyle="1" w:styleId="WWCharLFO5LVL3">
    <w:name w:val="WW_CharLFO5LVL3"/>
    <w:qFormat/>
    <w:rPr>
      <w:rFonts w:ascii="OpenSymbol" w:hAnsi="OpenSymbol"/>
    </w:rPr>
  </w:style>
  <w:style w:type="character" w:customStyle="1" w:styleId="WWCharLFO5LVL4">
    <w:name w:val="WW_CharLFO5LVL4"/>
    <w:qFormat/>
    <w:rPr>
      <w:rFonts w:ascii="OpenSymbol" w:hAnsi="OpenSymbol"/>
    </w:rPr>
  </w:style>
  <w:style w:type="character" w:customStyle="1" w:styleId="WWCharLFO5LVL5">
    <w:name w:val="WW_CharLFO5LVL5"/>
    <w:qFormat/>
    <w:rPr>
      <w:rFonts w:ascii="OpenSymbol" w:hAnsi="OpenSymbol"/>
    </w:rPr>
  </w:style>
  <w:style w:type="character" w:customStyle="1" w:styleId="WWCharLFO5LVL6">
    <w:name w:val="WW_CharLFO5LVL6"/>
    <w:qFormat/>
    <w:rPr>
      <w:rFonts w:ascii="OpenSymbol" w:hAnsi="OpenSymbol"/>
    </w:rPr>
  </w:style>
  <w:style w:type="character" w:customStyle="1" w:styleId="WWCharLFO5LVL7">
    <w:name w:val="WW_CharLFO5LVL7"/>
    <w:qFormat/>
    <w:rPr>
      <w:rFonts w:ascii="OpenSymbol" w:hAnsi="OpenSymbol"/>
    </w:rPr>
  </w:style>
  <w:style w:type="character" w:customStyle="1" w:styleId="WWCharLFO5LVL8">
    <w:name w:val="WW_CharLFO5LVL8"/>
    <w:qFormat/>
    <w:rPr>
      <w:rFonts w:ascii="OpenSymbol" w:hAnsi="OpenSymbol"/>
    </w:rPr>
  </w:style>
  <w:style w:type="character" w:customStyle="1" w:styleId="WWCharLFO5LVL9">
    <w:name w:val="WW_CharLFO5LVL9"/>
    <w:qFormat/>
    <w:rPr>
      <w:rFonts w:ascii="OpenSymbol" w:hAnsi="OpenSymbol"/>
    </w:rPr>
  </w:style>
  <w:style w:type="character" w:customStyle="1" w:styleId="WWCharLFO10LVL1">
    <w:name w:val="WW_CharLFO10LVL1"/>
    <w:qFormat/>
    <w:rPr>
      <w:rFonts w:ascii="Arial Gras" w:hAnsi="Arial Gras"/>
    </w:rPr>
  </w:style>
  <w:style w:type="character" w:customStyle="1" w:styleId="WWCharLFO12LVL1">
    <w:name w:val="WW_CharLFO12LVL1"/>
    <w:qFormat/>
    <w:rPr>
      <w:rFonts w:ascii="Arial" w:hAnsi="Arial"/>
    </w:rPr>
  </w:style>
  <w:style w:type="character" w:customStyle="1" w:styleId="WWCharLFO13LVL1">
    <w:name w:val="WW_CharLFO13LVL1"/>
    <w:qFormat/>
    <w:rPr>
      <w:rFonts w:ascii="Arial" w:eastAsia="Times New Roman" w:hAnsi="Arial" w:cs="Arial"/>
    </w:rPr>
  </w:style>
  <w:style w:type="character" w:customStyle="1" w:styleId="WWCharLFO15LVL1">
    <w:name w:val="WW_CharLFO15LVL1"/>
    <w:qFormat/>
    <w:rPr>
      <w:rFonts w:ascii="Symbol" w:hAnsi="Symbol" w:cs="Times New Roman"/>
    </w:rPr>
  </w:style>
  <w:style w:type="character" w:customStyle="1" w:styleId="WWCharLFO16LVL1">
    <w:name w:val="WW_CharLFO16LVL1"/>
    <w:qFormat/>
    <w:rPr>
      <w:rFonts w:ascii="Times New Roman" w:hAnsi="Times New Roman"/>
    </w:rPr>
  </w:style>
  <w:style w:type="character" w:customStyle="1" w:styleId="WWCharLFO17LVL1">
    <w:name w:val="WW_CharLFO17LVL1"/>
    <w:qFormat/>
    <w:rPr>
      <w:rFonts w:ascii="Liberation Serif" w:eastAsia="SimSun" w:hAnsi="Liberation Serif" w:cs="Liberation Serif"/>
    </w:rPr>
  </w:style>
  <w:style w:type="character" w:customStyle="1" w:styleId="WWCharLFO17LVL2">
    <w:name w:val="WW_CharLFO17LVL2"/>
    <w:qFormat/>
    <w:rPr>
      <w:rFonts w:ascii="Courier New" w:hAnsi="Courier New" w:cs="Courier New"/>
    </w:rPr>
  </w:style>
  <w:style w:type="character" w:customStyle="1" w:styleId="WWCharLFO17LVL3">
    <w:name w:val="WW_CharLFO17LVL3"/>
    <w:qFormat/>
    <w:rPr>
      <w:rFonts w:ascii="Wingdings" w:hAnsi="Wingdings"/>
    </w:rPr>
  </w:style>
  <w:style w:type="character" w:customStyle="1" w:styleId="WWCharLFO17LVL4">
    <w:name w:val="WW_CharLFO17LVL4"/>
    <w:qFormat/>
    <w:rPr>
      <w:rFonts w:ascii="Symbol" w:hAnsi="Symbol"/>
    </w:rPr>
  </w:style>
  <w:style w:type="character" w:customStyle="1" w:styleId="WWCharLFO17LVL5">
    <w:name w:val="WW_CharLFO17LVL5"/>
    <w:qFormat/>
    <w:rPr>
      <w:rFonts w:ascii="Courier New" w:hAnsi="Courier New" w:cs="Courier New"/>
    </w:rPr>
  </w:style>
  <w:style w:type="character" w:customStyle="1" w:styleId="WWCharLFO17LVL6">
    <w:name w:val="WW_CharLFO17LVL6"/>
    <w:qFormat/>
    <w:rPr>
      <w:rFonts w:ascii="Wingdings" w:hAnsi="Wingdings"/>
    </w:rPr>
  </w:style>
  <w:style w:type="character" w:customStyle="1" w:styleId="WWCharLFO17LVL7">
    <w:name w:val="WW_CharLFO17LVL7"/>
    <w:qFormat/>
    <w:rPr>
      <w:rFonts w:ascii="Symbol" w:hAnsi="Symbol"/>
    </w:rPr>
  </w:style>
  <w:style w:type="character" w:customStyle="1" w:styleId="WWCharLFO17LVL8">
    <w:name w:val="WW_CharLFO17LVL8"/>
    <w:qFormat/>
    <w:rPr>
      <w:rFonts w:ascii="Courier New" w:hAnsi="Courier New" w:cs="Courier New"/>
    </w:rPr>
  </w:style>
  <w:style w:type="character" w:customStyle="1" w:styleId="WWCharLFO17LVL9">
    <w:name w:val="WW_CharLFO17LVL9"/>
    <w:qFormat/>
    <w:rPr>
      <w:rFonts w:ascii="Wingdings" w:hAnsi="Wingdings"/>
    </w:rPr>
  </w:style>
  <w:style w:type="character" w:customStyle="1" w:styleId="WWCharLFO18LVL1">
    <w:name w:val="WW_CharLFO18LVL1"/>
    <w:qFormat/>
    <w:rPr>
      <w:rFonts w:ascii="Symbol" w:hAnsi="Symbol"/>
      <w:sz w:val="20"/>
    </w:rPr>
  </w:style>
  <w:style w:type="character" w:customStyle="1" w:styleId="WWCharLFO18LVL2">
    <w:name w:val="WW_CharLFO18LVL2"/>
    <w:qFormat/>
    <w:rPr>
      <w:rFonts w:ascii="Courier New" w:hAnsi="Courier New"/>
      <w:sz w:val="20"/>
    </w:rPr>
  </w:style>
  <w:style w:type="character" w:customStyle="1" w:styleId="WWCharLFO18LVL3">
    <w:name w:val="WW_CharLFO18LVL3"/>
    <w:qFormat/>
    <w:rPr>
      <w:rFonts w:ascii="Wingdings" w:hAnsi="Wingdings"/>
      <w:sz w:val="20"/>
    </w:rPr>
  </w:style>
  <w:style w:type="character" w:customStyle="1" w:styleId="WWCharLFO18LVL4">
    <w:name w:val="WW_CharLFO18LVL4"/>
    <w:qFormat/>
    <w:rPr>
      <w:rFonts w:ascii="Wingdings" w:hAnsi="Wingdings"/>
      <w:sz w:val="20"/>
    </w:rPr>
  </w:style>
  <w:style w:type="character" w:customStyle="1" w:styleId="WWCharLFO18LVL5">
    <w:name w:val="WW_CharLFO18LVL5"/>
    <w:qFormat/>
    <w:rPr>
      <w:rFonts w:ascii="Wingdings" w:hAnsi="Wingdings"/>
      <w:sz w:val="20"/>
    </w:rPr>
  </w:style>
  <w:style w:type="character" w:customStyle="1" w:styleId="WWCharLFO18LVL6">
    <w:name w:val="WW_CharLFO18LVL6"/>
    <w:qFormat/>
    <w:rPr>
      <w:rFonts w:ascii="Wingdings" w:hAnsi="Wingdings"/>
      <w:sz w:val="20"/>
    </w:rPr>
  </w:style>
  <w:style w:type="character" w:customStyle="1" w:styleId="WWCharLFO18LVL7">
    <w:name w:val="WW_CharLFO18LVL7"/>
    <w:qFormat/>
    <w:rPr>
      <w:rFonts w:ascii="Wingdings" w:hAnsi="Wingdings"/>
      <w:sz w:val="20"/>
    </w:rPr>
  </w:style>
  <w:style w:type="character" w:customStyle="1" w:styleId="WWCharLFO18LVL8">
    <w:name w:val="WW_CharLFO18LVL8"/>
    <w:qFormat/>
    <w:rPr>
      <w:rFonts w:ascii="Wingdings" w:hAnsi="Wingdings"/>
      <w:sz w:val="20"/>
    </w:rPr>
  </w:style>
  <w:style w:type="character" w:customStyle="1" w:styleId="WWCharLFO18LVL9">
    <w:name w:val="WW_CharLFO18LVL9"/>
    <w:qFormat/>
    <w:rPr>
      <w:rFonts w:ascii="Wingdings" w:hAnsi="Wingdings"/>
      <w:sz w:val="20"/>
    </w:rPr>
  </w:style>
  <w:style w:type="character" w:customStyle="1" w:styleId="WWCharLFO19LVL1">
    <w:name w:val="WW_CharLFO19LVL1"/>
    <w:qFormat/>
    <w:rPr>
      <w:rFonts w:ascii="Symbol" w:hAnsi="Symbol"/>
      <w:sz w:val="20"/>
    </w:rPr>
  </w:style>
  <w:style w:type="character" w:customStyle="1" w:styleId="WWCharLFO19LVL2">
    <w:name w:val="WW_CharLFO19LVL2"/>
    <w:qFormat/>
    <w:rPr>
      <w:rFonts w:ascii="Courier New" w:hAnsi="Courier New"/>
      <w:sz w:val="20"/>
    </w:rPr>
  </w:style>
  <w:style w:type="character" w:customStyle="1" w:styleId="WWCharLFO19LVL3">
    <w:name w:val="WW_CharLFO19LVL3"/>
    <w:qFormat/>
    <w:rPr>
      <w:rFonts w:ascii="Wingdings" w:hAnsi="Wingdings"/>
      <w:sz w:val="20"/>
    </w:rPr>
  </w:style>
  <w:style w:type="character" w:customStyle="1" w:styleId="WWCharLFO19LVL4">
    <w:name w:val="WW_CharLFO19LVL4"/>
    <w:qFormat/>
    <w:rPr>
      <w:rFonts w:ascii="Wingdings" w:hAnsi="Wingdings"/>
      <w:sz w:val="20"/>
    </w:rPr>
  </w:style>
  <w:style w:type="character" w:customStyle="1" w:styleId="WWCharLFO19LVL5">
    <w:name w:val="WW_CharLFO19LVL5"/>
    <w:qFormat/>
    <w:rPr>
      <w:rFonts w:ascii="Wingdings" w:hAnsi="Wingdings"/>
      <w:sz w:val="20"/>
    </w:rPr>
  </w:style>
  <w:style w:type="character" w:customStyle="1" w:styleId="WWCharLFO19LVL6">
    <w:name w:val="WW_CharLFO19LVL6"/>
    <w:qFormat/>
    <w:rPr>
      <w:rFonts w:ascii="Wingdings" w:hAnsi="Wingdings"/>
      <w:sz w:val="20"/>
    </w:rPr>
  </w:style>
  <w:style w:type="character" w:customStyle="1" w:styleId="WWCharLFO19LVL7">
    <w:name w:val="WW_CharLFO19LVL7"/>
    <w:qFormat/>
    <w:rPr>
      <w:rFonts w:ascii="Wingdings" w:hAnsi="Wingdings"/>
      <w:sz w:val="20"/>
    </w:rPr>
  </w:style>
  <w:style w:type="character" w:customStyle="1" w:styleId="WWCharLFO19LVL8">
    <w:name w:val="WW_CharLFO19LVL8"/>
    <w:qFormat/>
    <w:rPr>
      <w:rFonts w:ascii="Wingdings" w:hAnsi="Wingdings"/>
      <w:sz w:val="20"/>
    </w:rPr>
  </w:style>
  <w:style w:type="character" w:customStyle="1" w:styleId="WWCharLFO19LVL9">
    <w:name w:val="WW_CharLFO19LVL9"/>
    <w:qFormat/>
    <w:rPr>
      <w:rFonts w:ascii="Wingdings" w:hAnsi="Wingdings"/>
      <w:sz w:val="20"/>
    </w:rPr>
  </w:style>
  <w:style w:type="character" w:customStyle="1" w:styleId="WWCharLFO21LVL1">
    <w:name w:val="WW_CharLFO21LVL1"/>
    <w:qFormat/>
    <w:rPr>
      <w:rFonts w:ascii="Times New Roman" w:eastAsia="SimSun" w:hAnsi="Times New Roman" w:cs="Times New Roman"/>
    </w:rPr>
  </w:style>
  <w:style w:type="character" w:customStyle="1" w:styleId="WWCharLFO21LVL2">
    <w:name w:val="WW_CharLFO21LVL2"/>
    <w:qFormat/>
    <w:rPr>
      <w:rFonts w:ascii="Courier New" w:hAnsi="Courier New" w:cs="Courier New"/>
    </w:rPr>
  </w:style>
  <w:style w:type="character" w:customStyle="1" w:styleId="WWCharLFO21LVL3">
    <w:name w:val="WW_CharLFO21LVL3"/>
    <w:qFormat/>
    <w:rPr>
      <w:rFonts w:ascii="Wingdings" w:hAnsi="Wingdings"/>
    </w:rPr>
  </w:style>
  <w:style w:type="character" w:customStyle="1" w:styleId="WWCharLFO21LVL4">
    <w:name w:val="WW_CharLFO21LVL4"/>
    <w:qFormat/>
    <w:rPr>
      <w:rFonts w:ascii="Symbol" w:hAnsi="Symbol"/>
    </w:rPr>
  </w:style>
  <w:style w:type="character" w:customStyle="1" w:styleId="WWCharLFO21LVL5">
    <w:name w:val="WW_CharLFO21LVL5"/>
    <w:qFormat/>
    <w:rPr>
      <w:rFonts w:ascii="Courier New" w:hAnsi="Courier New" w:cs="Courier New"/>
    </w:rPr>
  </w:style>
  <w:style w:type="character" w:customStyle="1" w:styleId="WWCharLFO21LVL6">
    <w:name w:val="WW_CharLFO21LVL6"/>
    <w:qFormat/>
    <w:rPr>
      <w:rFonts w:ascii="Wingdings" w:hAnsi="Wingdings"/>
    </w:rPr>
  </w:style>
  <w:style w:type="character" w:customStyle="1" w:styleId="WWCharLFO21LVL7">
    <w:name w:val="WW_CharLFO21LVL7"/>
    <w:qFormat/>
    <w:rPr>
      <w:rFonts w:ascii="Symbol" w:hAnsi="Symbol"/>
    </w:rPr>
  </w:style>
  <w:style w:type="character" w:customStyle="1" w:styleId="WWCharLFO21LVL8">
    <w:name w:val="WW_CharLFO21LVL8"/>
    <w:qFormat/>
    <w:rPr>
      <w:rFonts w:ascii="Courier New" w:hAnsi="Courier New" w:cs="Courier New"/>
    </w:rPr>
  </w:style>
  <w:style w:type="character" w:customStyle="1" w:styleId="WWCharLFO21LVL9">
    <w:name w:val="WW_CharLFO21LVL9"/>
    <w:qFormat/>
    <w:rPr>
      <w:rFonts w:ascii="Wingdings" w:hAnsi="Wingdings"/>
    </w:rPr>
  </w:style>
  <w:style w:type="character" w:customStyle="1" w:styleId="CorpsdetexteCar">
    <w:name w:val="Corps de texte Car"/>
    <w:basedOn w:val="Policepardfaut"/>
    <w:link w:val="Corpsdetexte"/>
    <w:qFormat/>
    <w:rsid w:val="006F5FA5"/>
    <w:rPr>
      <w:rFonts w:ascii="Liberation Sans" w:hAnsi="Liberation Sans"/>
      <w:sz w:val="22"/>
    </w:rPr>
  </w:style>
  <w:style w:type="character" w:customStyle="1" w:styleId="linenumber1">
    <w:name w:val="line number1"/>
    <w:qFormat/>
  </w:style>
  <w:style w:type="character" w:styleId="Mentionnonrsolue">
    <w:name w:val="Unresolved Mention"/>
    <w:basedOn w:val="Policepardfaut"/>
    <w:uiPriority w:val="99"/>
    <w:semiHidden/>
    <w:unhideWhenUsed/>
    <w:qFormat/>
    <w:rsid w:val="00660754"/>
    <w:rPr>
      <w:color w:val="605E5C"/>
      <w:shd w:val="clear" w:color="auto" w:fill="E1DFDD"/>
    </w:rPr>
  </w:style>
  <w:style w:type="character" w:styleId="Numrodeligne">
    <w:name w:val="line number"/>
  </w:style>
  <w:style w:type="paragraph" w:styleId="Titre">
    <w:name w:val="Title"/>
    <w:basedOn w:val="Normal"/>
    <w:next w:val="Corpsdetexte"/>
    <w:qFormat/>
    <w:pPr>
      <w:jc w:val="center"/>
    </w:pPr>
    <w:rPr>
      <w:b/>
      <w:bCs/>
      <w:sz w:val="36"/>
      <w:szCs w:val="36"/>
    </w:rPr>
  </w:style>
  <w:style w:type="paragraph" w:styleId="Corpsdetexte">
    <w:name w:val="Body Text"/>
    <w:basedOn w:val="Normal"/>
    <w:link w:val="CorpsdetexteCar"/>
    <w:pPr>
      <w:spacing w:after="120"/>
    </w:pPr>
  </w:style>
  <w:style w:type="paragraph" w:styleId="Liste">
    <w:name w:val="List"/>
    <w:basedOn w:val="Corpsdetexte"/>
  </w:style>
  <w:style w:type="paragraph" w:styleId="Lgende">
    <w:name w:val="caption"/>
    <w:basedOn w:val="Normal"/>
    <w:qFormat/>
    <w:pPr>
      <w:suppressLineNumbers/>
      <w:spacing w:before="120" w:after="120"/>
    </w:pPr>
    <w:rPr>
      <w:rFonts w:cs="Arial"/>
      <w:i/>
      <w:iCs/>
      <w:sz w:val="24"/>
    </w:rPr>
  </w:style>
  <w:style w:type="paragraph" w:customStyle="1" w:styleId="Index">
    <w:name w:val="Index"/>
    <w:basedOn w:val="Normal"/>
    <w:qFormat/>
    <w:pPr>
      <w:suppressLineNumbers/>
    </w:pPr>
  </w:style>
  <w:style w:type="paragraph" w:customStyle="1" w:styleId="caption1">
    <w:name w:val="caption1"/>
    <w:basedOn w:val="Normal"/>
    <w:qFormat/>
    <w:pPr>
      <w:suppressLineNumbers/>
      <w:spacing w:before="120" w:after="120"/>
    </w:pPr>
    <w:rPr>
      <w:i/>
      <w:iCs/>
      <w:sz w:val="24"/>
    </w:rPr>
  </w:style>
  <w:style w:type="paragraph" w:customStyle="1" w:styleId="LO-Normal">
    <w:name w:val="LO-Normal"/>
    <w:qFormat/>
    <w:pPr>
      <w:widowControl w:val="0"/>
    </w:pPr>
  </w:style>
  <w:style w:type="paragraph" w:customStyle="1" w:styleId="TexteFragment">
    <w:name w:val="Texte Fragment"/>
    <w:qFormat/>
    <w:pPr>
      <w:keepLines/>
      <w:widowControl w:val="0"/>
      <w:suppressLineNumbers/>
      <w:spacing w:before="57"/>
      <w:ind w:left="113"/>
    </w:pPr>
    <w:rPr>
      <w:rFonts w:ascii="Liberation Serif" w:hAnsi="Liberation Serif"/>
      <w:sz w:val="22"/>
    </w:rPr>
  </w:style>
  <w:style w:type="paragraph" w:customStyle="1" w:styleId="Contenudetableau">
    <w:name w:val="Contenu de tableau"/>
    <w:basedOn w:val="Normal"/>
    <w:qFormat/>
    <w:pPr>
      <w:suppressLineNumbers/>
    </w:pPr>
  </w:style>
  <w:style w:type="paragraph" w:customStyle="1" w:styleId="Titredetableau">
    <w:name w:val="Titre de tableau"/>
    <w:basedOn w:val="Contenudetableau"/>
    <w:qFormat/>
    <w:pPr>
      <w:jc w:val="center"/>
    </w:pPr>
    <w:rPr>
      <w:b/>
      <w:bCs/>
    </w:rPr>
  </w:style>
  <w:style w:type="paragraph" w:customStyle="1" w:styleId="En-ttetableau">
    <w:name w:val="En-tête tableau"/>
    <w:basedOn w:val="Normal"/>
    <w:qFormat/>
    <w:pPr>
      <w:spacing w:before="60" w:after="60"/>
      <w:ind w:left="57"/>
    </w:pPr>
    <w:rPr>
      <w:rFonts w:ascii="Arial" w:hAnsi="Arial"/>
      <w:b/>
      <w:sz w:val="20"/>
      <w:szCs w:val="20"/>
    </w:rPr>
  </w:style>
  <w:style w:type="paragraph" w:customStyle="1" w:styleId="NumTableau">
    <w:name w:val="Num Tableau"/>
    <w:qFormat/>
    <w:pPr>
      <w:spacing w:before="60" w:after="60"/>
      <w:jc w:val="center"/>
    </w:pPr>
    <w:rPr>
      <w:rFonts w:ascii="Arial" w:eastAsia="Times New Roman" w:hAnsi="Arial" w:cs="Times New Roman"/>
      <w:b/>
      <w:sz w:val="20"/>
      <w:szCs w:val="20"/>
    </w:rPr>
  </w:style>
  <w:style w:type="paragraph" w:customStyle="1" w:styleId="Textetableau">
    <w:name w:val="Texte tableau"/>
    <w:basedOn w:val="TexteFragment"/>
    <w:qFormat/>
    <w:pPr>
      <w:widowControl/>
      <w:spacing w:before="60" w:after="60"/>
      <w:ind w:left="74" w:right="74"/>
    </w:pPr>
    <w:rPr>
      <w:rFonts w:eastAsia="Times New Roman" w:cs="Times New Roman"/>
      <w:b/>
      <w:bCs/>
      <w:color w:val="000000"/>
      <w:sz w:val="20"/>
      <w:szCs w:val="20"/>
    </w:rPr>
  </w:style>
  <w:style w:type="paragraph" w:customStyle="1" w:styleId="Titre2suite">
    <w:name w:val="Titre 2 (suite)"/>
    <w:basedOn w:val="Titre2"/>
    <w:next w:val="TexteFragment"/>
    <w:qFormat/>
    <w:pPr>
      <w:pageBreakBefore/>
      <w:spacing w:before="0" w:after="57"/>
    </w:pPr>
    <w:rPr>
      <w:color w:val="666666"/>
    </w:rPr>
  </w:style>
  <w:style w:type="paragraph" w:customStyle="1" w:styleId="Titre3suite">
    <w:name w:val="Titre 3 (suite)"/>
    <w:basedOn w:val="Titre3"/>
    <w:next w:val="Corpsdetexte"/>
    <w:qFormat/>
    <w:pPr>
      <w:ind w:left="-57"/>
    </w:pPr>
    <w:rPr>
      <w:color w:val="808080"/>
    </w:rPr>
  </w:style>
  <w:style w:type="paragraph" w:customStyle="1" w:styleId="Picto">
    <w:name w:val="Picto"/>
    <w:qFormat/>
    <w:pPr>
      <w:widowControl w:val="0"/>
    </w:pPr>
  </w:style>
  <w:style w:type="paragraph" w:customStyle="1" w:styleId="Indextableau">
    <w:name w:val="Index tableau"/>
    <w:basedOn w:val="Normal"/>
    <w:qFormat/>
    <w:pPr>
      <w:spacing w:before="60"/>
      <w:ind w:left="57" w:right="113"/>
      <w:jc w:val="right"/>
    </w:pPr>
    <w:rPr>
      <w:rFonts w:ascii="Arial" w:hAnsi="Arial"/>
      <w:i/>
      <w:sz w:val="20"/>
      <w:szCs w:val="20"/>
    </w:rPr>
  </w:style>
  <w:style w:type="paragraph" w:customStyle="1" w:styleId="indexheading1">
    <w:name w:val="index heading1"/>
    <w:basedOn w:val="Titre"/>
    <w:qFormat/>
  </w:style>
  <w:style w:type="paragraph" w:styleId="Titreindex">
    <w:name w:val="index heading"/>
    <w:basedOn w:val="Titre"/>
  </w:style>
  <w:style w:type="paragraph" w:styleId="En-ttedetabledesmatires">
    <w:name w:val="TOC Heading"/>
    <w:basedOn w:val="Titre"/>
    <w:qFormat/>
    <w:pPr>
      <w:suppressLineNumbers/>
    </w:pPr>
    <w:rPr>
      <w:sz w:val="32"/>
      <w:szCs w:val="32"/>
    </w:rPr>
  </w:style>
  <w:style w:type="paragraph" w:styleId="TM1">
    <w:name w:val="toc 1"/>
    <w:basedOn w:val="LO-Normal"/>
    <w:next w:val="LO-Normal"/>
    <w:autoRedefine/>
    <w:uiPriority w:val="39"/>
    <w:qFormat/>
    <w:rsid w:val="006159C4"/>
    <w:pPr>
      <w:tabs>
        <w:tab w:val="left" w:pos="680"/>
        <w:tab w:val="right" w:leader="dot" w:pos="9628"/>
      </w:tabs>
      <w:spacing w:after="100"/>
    </w:pPr>
    <w:rPr>
      <w:szCs w:val="21"/>
    </w:rPr>
  </w:style>
  <w:style w:type="paragraph" w:styleId="TM2">
    <w:name w:val="toc 2"/>
    <w:basedOn w:val="LO-Normal"/>
    <w:next w:val="LO-Normal"/>
    <w:autoRedefine/>
    <w:uiPriority w:val="39"/>
    <w:qFormat/>
    <w:pPr>
      <w:spacing w:after="100"/>
      <w:ind w:left="240"/>
    </w:pPr>
    <w:rPr>
      <w:szCs w:val="21"/>
    </w:rPr>
  </w:style>
  <w:style w:type="paragraph" w:styleId="TM3">
    <w:name w:val="toc 3"/>
    <w:uiPriority w:val="39"/>
    <w:rsid w:val="00475DA9"/>
    <w:pPr>
      <w:widowControl w:val="0"/>
      <w:tabs>
        <w:tab w:val="left" w:pos="1760"/>
        <w:tab w:val="right" w:leader="dot" w:pos="9638"/>
      </w:tabs>
      <w:spacing w:before="28"/>
      <w:ind w:left="680"/>
    </w:pPr>
    <w:rPr>
      <w:rFonts w:asciiTheme="minorHAnsi" w:eastAsiaTheme="minorEastAsia" w:hAnsiTheme="minorHAnsi" w:cstheme="minorBidi"/>
      <w:kern w:val="0"/>
      <w:sz w:val="22"/>
      <w:szCs w:val="22"/>
      <w:lang w:val="en-US"/>
    </w:rPr>
  </w:style>
  <w:style w:type="paragraph" w:styleId="TM4">
    <w:name w:val="toc 4"/>
    <w:basedOn w:val="Titre4"/>
    <w:pPr>
      <w:tabs>
        <w:tab w:val="right" w:leader="dot" w:pos="8789"/>
      </w:tabs>
      <w:ind w:left="1020"/>
    </w:pPr>
  </w:style>
  <w:style w:type="paragraph" w:customStyle="1" w:styleId="ListeNiveau1MRS">
    <w:name w:val="Liste Niveau1 MRS"/>
    <w:basedOn w:val="TexteFragment"/>
    <w:qFormat/>
    <w:pPr>
      <w:numPr>
        <w:numId w:val="2"/>
      </w:numPr>
    </w:pPr>
  </w:style>
  <w:style w:type="paragraph" w:styleId="Listepuces3">
    <w:name w:val="List Bullet 3"/>
    <w:basedOn w:val="Liste"/>
    <w:qFormat/>
    <w:pPr>
      <w:ind w:left="360" w:hanging="360"/>
    </w:pPr>
  </w:style>
  <w:style w:type="paragraph" w:customStyle="1" w:styleId="ListeNiveau2MRS">
    <w:name w:val="Liste Niveau2 MRS"/>
    <w:basedOn w:val="ListeNiveau1MRS"/>
    <w:qFormat/>
    <w:pPr>
      <w:numPr>
        <w:numId w:val="1"/>
      </w:numPr>
      <w:spacing w:before="17"/>
    </w:pPr>
  </w:style>
  <w:style w:type="paragraph" w:customStyle="1" w:styleId="Separateur">
    <w:name w:val="Separateur"/>
    <w:qFormat/>
    <w:pPr>
      <w:widowControl w:val="0"/>
    </w:pPr>
    <w:rPr>
      <w:rFonts w:ascii="Liberation Sans" w:hAnsi="Liberation Sans"/>
      <w:sz w:val="12"/>
    </w:rPr>
  </w:style>
  <w:style w:type="paragraph" w:customStyle="1" w:styleId="Legende">
    <w:name w:val="Legende"/>
    <w:basedOn w:val="NumTableau"/>
    <w:qFormat/>
    <w:pPr>
      <w:numPr>
        <w:numId w:val="3"/>
      </w:numPr>
      <w:snapToGrid w:val="0"/>
    </w:pPr>
    <w:rPr>
      <w:rFonts w:ascii="Liberation Sans" w:hAnsi="Liberation Sans"/>
      <w:sz w:val="16"/>
      <w:szCs w:val="16"/>
    </w:rPr>
  </w:style>
  <w:style w:type="paragraph" w:styleId="Notedebasdepage">
    <w:name w:val="footnote text"/>
    <w:basedOn w:val="Normal"/>
    <w:pPr>
      <w:suppressLineNumbers/>
      <w:ind w:left="283" w:hanging="283"/>
    </w:pPr>
    <w:rPr>
      <w:sz w:val="20"/>
      <w:szCs w:val="20"/>
    </w:rPr>
  </w:style>
  <w:style w:type="paragraph" w:customStyle="1" w:styleId="western">
    <w:name w:val="western"/>
    <w:basedOn w:val="Normal"/>
    <w:qFormat/>
    <w:pPr>
      <w:spacing w:before="100" w:line="100" w:lineRule="atLeast"/>
    </w:pPr>
    <w:rPr>
      <w:rFonts w:ascii="Arial" w:eastAsia="Arial Unicode MS" w:hAnsi="Arial" w:cs="Arial"/>
      <w:sz w:val="24"/>
    </w:rPr>
  </w:style>
  <w:style w:type="paragraph" w:customStyle="1" w:styleId="titre2-western">
    <w:name w:val="titre2-western"/>
    <w:basedOn w:val="Normal"/>
    <w:qFormat/>
    <w:pPr>
      <w:spacing w:before="62" w:after="62" w:line="100" w:lineRule="atLeast"/>
    </w:pPr>
    <w:rPr>
      <w:rFonts w:ascii="Arial" w:eastAsia="Arial Unicode MS" w:hAnsi="Arial" w:cs="Arial"/>
      <w:b/>
      <w:bCs/>
      <w:sz w:val="20"/>
    </w:rPr>
  </w:style>
  <w:style w:type="paragraph" w:customStyle="1" w:styleId="Texte">
    <w:name w:val="Texte"/>
    <w:basedOn w:val="Normal"/>
    <w:qFormat/>
    <w:pPr>
      <w:spacing w:before="120" w:after="120" w:line="100" w:lineRule="atLeast"/>
    </w:pPr>
  </w:style>
  <w:style w:type="paragraph" w:customStyle="1" w:styleId="Normalcentr1">
    <w:name w:val="Normal centré1"/>
    <w:basedOn w:val="Normal"/>
    <w:qFormat/>
    <w:pPr>
      <w:snapToGrid w:val="0"/>
      <w:spacing w:before="120" w:after="120"/>
      <w:ind w:left="113" w:right="113"/>
    </w:pPr>
    <w:rPr>
      <w:sz w:val="18"/>
    </w:rPr>
  </w:style>
  <w:style w:type="paragraph" w:styleId="NormalWeb">
    <w:name w:val="Normal (Web)"/>
    <w:basedOn w:val="Normal"/>
    <w:uiPriority w:val="99"/>
    <w:qFormat/>
    <w:pPr>
      <w:spacing w:before="100" w:after="119" w:line="100" w:lineRule="atLeast"/>
    </w:pPr>
    <w:rPr>
      <w:rFonts w:ascii="Arial Unicode MS" w:eastAsia="Arial Unicode MS" w:hAnsi="Arial Unicode MS" w:cs="Arial Unicode MS"/>
      <w:sz w:val="24"/>
    </w:rPr>
  </w:style>
  <w:style w:type="paragraph" w:customStyle="1" w:styleId="Normal2">
    <w:name w:val="Normal2"/>
    <w:basedOn w:val="Normal"/>
    <w:qFormat/>
    <w:pPr>
      <w:ind w:left="567"/>
    </w:pPr>
  </w:style>
  <w:style w:type="paragraph" w:customStyle="1" w:styleId="Nota">
    <w:name w:val="Nota"/>
    <w:basedOn w:val="Normal"/>
    <w:qFormat/>
    <w:pPr>
      <w:jc w:val="both"/>
    </w:pPr>
    <w:rPr>
      <w:i/>
    </w:rPr>
  </w:style>
  <w:style w:type="paragraph" w:customStyle="1" w:styleId="En-tteetpieddepage">
    <w:name w:val="En-tête et pied de page"/>
    <w:basedOn w:val="Normal"/>
    <w:qFormat/>
  </w:style>
  <w:style w:type="paragraph" w:styleId="Pieddepage">
    <w:name w:val="footer"/>
    <w:basedOn w:val="Normal"/>
    <w:pPr>
      <w:suppressLineNumbers/>
      <w:tabs>
        <w:tab w:val="center" w:pos="4819"/>
        <w:tab w:val="right" w:pos="9638"/>
      </w:tabs>
    </w:pPr>
  </w:style>
  <w:style w:type="paragraph" w:customStyle="1" w:styleId="NormalWeb1">
    <w:name w:val="Normal (Web)1"/>
    <w:basedOn w:val="Normal"/>
    <w:qFormat/>
    <w:pPr>
      <w:spacing w:before="100" w:line="100" w:lineRule="atLeast"/>
    </w:pPr>
    <w:rPr>
      <w:rFonts w:ascii="Arial Unicode MS" w:eastAsia="Arial Unicode MS" w:hAnsi="Arial Unicode MS" w:cs="Arial Unicode MS"/>
      <w:sz w:val="24"/>
    </w:rPr>
  </w:style>
  <w:style w:type="paragraph" w:customStyle="1" w:styleId="western2">
    <w:name w:val="western2"/>
    <w:basedOn w:val="Normal"/>
    <w:qFormat/>
    <w:pPr>
      <w:spacing w:before="100" w:line="100" w:lineRule="atLeast"/>
    </w:pPr>
    <w:rPr>
      <w:rFonts w:ascii="Arial" w:eastAsia="Arial Unicode MS" w:hAnsi="Arial" w:cs="Arial"/>
      <w:sz w:val="16"/>
      <w:szCs w:val="16"/>
    </w:rPr>
  </w:style>
  <w:style w:type="paragraph" w:styleId="En-tte">
    <w:name w:val="header"/>
    <w:basedOn w:val="Normal"/>
    <w:pPr>
      <w:pBdr>
        <w:bottom w:val="single" w:sz="4" w:space="1" w:color="000000"/>
      </w:pBdr>
      <w:tabs>
        <w:tab w:val="center" w:pos="7655"/>
        <w:tab w:val="right" w:pos="9072"/>
      </w:tabs>
    </w:pPr>
    <w:rPr>
      <w:sz w:val="20"/>
    </w:rPr>
  </w:style>
  <w:style w:type="paragraph" w:styleId="Sous-titre">
    <w:name w:val="Subtitle"/>
    <w:basedOn w:val="Titre"/>
    <w:next w:val="Corpsdetexte"/>
    <w:qFormat/>
    <w:rPr>
      <w:i/>
      <w:iCs/>
    </w:rPr>
  </w:style>
  <w:style w:type="paragraph" w:customStyle="1" w:styleId="Citations">
    <w:name w:val="Citations"/>
    <w:basedOn w:val="Normal"/>
    <w:qFormat/>
    <w:pPr>
      <w:spacing w:after="283"/>
      <w:ind w:left="567" w:right="567"/>
    </w:pPr>
  </w:style>
  <w:style w:type="paragraph" w:customStyle="1" w:styleId="En-ttegauche">
    <w:name w:val="En-tête gauche"/>
    <w:basedOn w:val="Normal"/>
    <w:qFormat/>
    <w:pPr>
      <w:suppressLineNumbers/>
      <w:tabs>
        <w:tab w:val="center" w:pos="3684"/>
        <w:tab w:val="right" w:pos="7369"/>
      </w:tabs>
    </w:pPr>
  </w:style>
  <w:style w:type="paragraph" w:customStyle="1" w:styleId="WW-Texte">
    <w:name w:val="WW-Texte"/>
    <w:basedOn w:val="Normal"/>
    <w:qFormat/>
  </w:style>
  <w:style w:type="paragraph" w:customStyle="1" w:styleId="Titre10">
    <w:name w:val="Titre 10"/>
    <w:basedOn w:val="Titre"/>
    <w:qFormat/>
  </w:style>
  <w:style w:type="paragraph" w:customStyle="1" w:styleId="ISOChange">
    <w:name w:val="ISO_Change"/>
    <w:basedOn w:val="Normal"/>
    <w:qFormat/>
    <w:pPr>
      <w:spacing w:before="210" w:line="210" w:lineRule="exact"/>
    </w:pPr>
    <w:rPr>
      <w:sz w:val="18"/>
    </w:rPr>
  </w:style>
  <w:style w:type="paragraph" w:customStyle="1" w:styleId="Default">
    <w:name w:val="Default"/>
    <w:qFormat/>
    <w:pPr>
      <w:widowControl w:val="0"/>
    </w:pPr>
    <w:rPr>
      <w:rFonts w:ascii="Arial Black" w:hAnsi="Arial Black"/>
      <w:color w:val="000000"/>
    </w:rPr>
  </w:style>
  <w:style w:type="paragraph" w:customStyle="1" w:styleId="Contenudecadre">
    <w:name w:val="Contenu de cadre"/>
    <w:basedOn w:val="Normal"/>
    <w:qFormat/>
  </w:style>
  <w:style w:type="paragraph" w:customStyle="1" w:styleId="Illustration">
    <w:name w:val="Illustration"/>
    <w:basedOn w:val="caption1"/>
    <w:qFormat/>
  </w:style>
  <w:style w:type="paragraph" w:customStyle="1" w:styleId="Figure">
    <w:name w:val="Figure"/>
    <w:basedOn w:val="caption1"/>
    <w:qFormat/>
  </w:style>
  <w:style w:type="paragraph" w:customStyle="1" w:styleId="Titre1mod">
    <w:name w:val="Titre 1 mod"/>
    <w:basedOn w:val="Corpsdetexte"/>
    <w:qFormat/>
    <w:pPr>
      <w:ind w:left="737" w:hanging="737"/>
    </w:pPr>
    <w:rPr>
      <w:b/>
      <w:bCs/>
      <w:sz w:val="40"/>
      <w:szCs w:val="40"/>
    </w:rPr>
  </w:style>
  <w:style w:type="paragraph" w:customStyle="1" w:styleId="Titre2mod">
    <w:name w:val="Titre 2 mod"/>
    <w:basedOn w:val="Corpsdetexte"/>
    <w:qFormat/>
    <w:pPr>
      <w:ind w:left="964" w:hanging="850"/>
    </w:pPr>
    <w:rPr>
      <w:b/>
      <w:bCs/>
      <w:color w:val="666666"/>
      <w:sz w:val="32"/>
      <w:szCs w:val="32"/>
    </w:rPr>
  </w:style>
  <w:style w:type="paragraph" w:customStyle="1" w:styleId="Titre3mod">
    <w:name w:val="Titre 3 mod"/>
    <w:basedOn w:val="Corpsdetexte"/>
    <w:qFormat/>
    <w:rPr>
      <w:color w:val="000000"/>
      <w:sz w:val="28"/>
      <w:szCs w:val="28"/>
    </w:rPr>
  </w:style>
  <w:style w:type="paragraph" w:customStyle="1" w:styleId="TableauNormal1">
    <w:name w:val="Tableau Normal1"/>
    <w:qFormat/>
    <w:pPr>
      <w:spacing w:after="200" w:line="276" w:lineRule="auto"/>
    </w:pPr>
    <w:rPr>
      <w:rFonts w:ascii="Calibri" w:eastAsia="Calibri" w:hAnsi="Calibri" w:cs="Times New Roman"/>
      <w:sz w:val="22"/>
      <w:szCs w:val="22"/>
    </w:rPr>
  </w:style>
  <w:style w:type="paragraph" w:styleId="PrformatHTML">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paragraph" w:styleId="Rvision">
    <w:name w:val="Revision"/>
    <w:qFormat/>
    <w:rPr>
      <w:szCs w:val="21"/>
    </w:rPr>
  </w:style>
  <w:style w:type="paragraph" w:styleId="Commentaire">
    <w:name w:val="annotation text"/>
    <w:basedOn w:val="LO-Normal"/>
    <w:qFormat/>
    <w:rPr>
      <w:sz w:val="20"/>
      <w:szCs w:val="18"/>
    </w:rPr>
  </w:style>
  <w:style w:type="paragraph" w:styleId="Objetducommentaire">
    <w:name w:val="annotation subject"/>
    <w:basedOn w:val="Commentaire"/>
    <w:next w:val="Commentaire"/>
    <w:qFormat/>
    <w:rPr>
      <w:b/>
      <w:bCs/>
    </w:rPr>
  </w:style>
  <w:style w:type="paragraph" w:styleId="Textedebulles">
    <w:name w:val="Balloon Text"/>
    <w:basedOn w:val="LO-Normal"/>
    <w:qFormat/>
    <w:rPr>
      <w:rFonts w:ascii="Tahoma" w:hAnsi="Tahoma"/>
      <w:sz w:val="16"/>
      <w:szCs w:val="14"/>
    </w:rPr>
  </w:style>
  <w:style w:type="paragraph" w:customStyle="1" w:styleId="TableauNormal2">
    <w:name w:val="Tableau Normal2"/>
    <w:qFormat/>
    <w:rPr>
      <w:rFonts w:eastAsia="Times New Roman" w:cs="Times New Roman"/>
      <w:sz w:val="20"/>
      <w:szCs w:val="20"/>
      <w:lang w:val="en-US"/>
    </w:rPr>
  </w:style>
  <w:style w:type="paragraph" w:styleId="Paragraphedeliste">
    <w:name w:val="List Paragraph"/>
    <w:basedOn w:val="Normal"/>
    <w:uiPriority w:val="34"/>
    <w:qFormat/>
    <w:pPr>
      <w:ind w:left="720"/>
      <w:contextualSpacing/>
    </w:pPr>
  </w:style>
  <w:style w:type="numbering" w:customStyle="1" w:styleId="Puce">
    <w:name w:val="Puce –"/>
    <w:qFormat/>
  </w:style>
  <w:style w:type="numbering" w:customStyle="1" w:styleId="Puce0">
    <w:name w:val="Puce "/>
    <w:qFormat/>
  </w:style>
  <w:style w:type="numbering" w:customStyle="1" w:styleId="Puce1">
    <w:name w:val="Puce "/>
    <w:qFormat/>
  </w:style>
  <w:style w:type="numbering" w:customStyle="1" w:styleId="WWOutlineListStyle1">
    <w:name w:val="WW_OutlineListStyle_1"/>
    <w:qFormat/>
  </w:style>
  <w:style w:type="numbering" w:customStyle="1" w:styleId="WWOutlineListStyle">
    <w:name w:val="WW_OutlineListStyle"/>
    <w:qFormat/>
  </w:style>
  <w:style w:type="numbering" w:customStyle="1" w:styleId="List11">
    <w:name w:val="List 1_1"/>
    <w:qFormat/>
  </w:style>
  <w:style w:type="numbering" w:customStyle="1" w:styleId="Numbering1">
    <w:name w:val="Numbering 1"/>
    <w:qFormat/>
  </w:style>
  <w:style w:type="numbering" w:customStyle="1" w:styleId="Numbering2">
    <w:name w:val="Numbering 2"/>
    <w:qFormat/>
  </w:style>
  <w:style w:type="numbering" w:customStyle="1" w:styleId="Numbering4">
    <w:name w:val="Numbering 4"/>
    <w:qFormat/>
  </w:style>
  <w:style w:type="numbering" w:customStyle="1" w:styleId="WW8Num5">
    <w:name w:val="WW8Num5"/>
    <w:qFormat/>
  </w:style>
  <w:style w:type="numbering" w:customStyle="1" w:styleId="WW8Num3">
    <w:name w:val="WW8Num3"/>
    <w:qFormat/>
  </w:style>
  <w:style w:type="numbering" w:customStyle="1" w:styleId="WW8Num10">
    <w:name w:val="WW8Num10"/>
    <w:qFormat/>
  </w:style>
  <w:style w:type="numbering" w:customStyle="1" w:styleId="WW8Num23">
    <w:name w:val="WW8Num23"/>
    <w:qFormat/>
  </w:style>
  <w:style w:type="numbering" w:customStyle="1" w:styleId="WW8Num18">
    <w:name w:val="WW8Num18"/>
    <w:qFormat/>
  </w:style>
  <w:style w:type="numbering" w:customStyle="1" w:styleId="WW8Num27">
    <w:name w:val="WW8Num27"/>
    <w:qFormat/>
  </w:style>
  <w:style w:type="numbering" w:customStyle="1" w:styleId="WW8Num12">
    <w:name w:val="WW8Num12"/>
    <w:qFormat/>
  </w:style>
  <w:style w:type="table" w:styleId="Grilledutableau">
    <w:name w:val="Table Grid"/>
    <w:basedOn w:val="TableauNormal"/>
    <w:uiPriority w:val="59"/>
    <w:rsid w:val="004878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rsid w:val="00244979"/>
    <w:rPr>
      <w:rFonts w:ascii="Liberation Sans" w:hAnsi="Liberation Sans" w:cs="Arial"/>
      <w:b/>
      <w:bCs/>
      <w:i/>
      <w:iCs/>
      <w:color w:val="4C4C4C"/>
      <w:sz w:val="32"/>
      <w:szCs w:val="36"/>
    </w:rPr>
  </w:style>
  <w:style w:type="paragraph" w:styleId="Corpsdetexte2">
    <w:name w:val="Body Text 2"/>
    <w:basedOn w:val="Normal"/>
    <w:link w:val="Corpsdetexte2Car"/>
    <w:uiPriority w:val="99"/>
    <w:unhideWhenUsed/>
    <w:rsid w:val="003A2F5F"/>
    <w:pPr>
      <w:widowControl/>
      <w:suppressAutoHyphens w:val="0"/>
      <w:autoSpaceDE w:val="0"/>
      <w:autoSpaceDN w:val="0"/>
      <w:adjustRightInd w:val="0"/>
      <w:jc w:val="both"/>
    </w:pPr>
    <w:rPr>
      <w:rFonts w:ascii="Arial" w:hAnsi="Arial" w:cs="Arial"/>
      <w:color w:val="000000"/>
      <w:kern w:val="0"/>
      <w:szCs w:val="22"/>
    </w:rPr>
  </w:style>
  <w:style w:type="character" w:customStyle="1" w:styleId="Corpsdetexte2Car">
    <w:name w:val="Corps de texte 2 Car"/>
    <w:basedOn w:val="Policepardfaut"/>
    <w:link w:val="Corpsdetexte2"/>
    <w:uiPriority w:val="99"/>
    <w:rsid w:val="003A2F5F"/>
    <w:rPr>
      <w:rFonts w:ascii="Arial" w:hAnsi="Arial" w:cs="Arial"/>
      <w:color w:val="000000"/>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704436">
      <w:bodyDiv w:val="1"/>
      <w:marLeft w:val="0"/>
      <w:marRight w:val="0"/>
      <w:marTop w:val="0"/>
      <w:marBottom w:val="0"/>
      <w:divBdr>
        <w:top w:val="none" w:sz="0" w:space="0" w:color="auto"/>
        <w:left w:val="none" w:sz="0" w:space="0" w:color="auto"/>
        <w:bottom w:val="none" w:sz="0" w:space="0" w:color="auto"/>
        <w:right w:val="none" w:sz="0" w:space="0" w:color="auto"/>
      </w:divBdr>
      <w:divsChild>
        <w:div w:id="2129229352">
          <w:marLeft w:val="446"/>
          <w:marRight w:val="0"/>
          <w:marTop w:val="0"/>
          <w:marBottom w:val="0"/>
          <w:divBdr>
            <w:top w:val="none" w:sz="0" w:space="0" w:color="auto"/>
            <w:left w:val="none" w:sz="0" w:space="0" w:color="auto"/>
            <w:bottom w:val="none" w:sz="0" w:space="0" w:color="auto"/>
            <w:right w:val="none" w:sz="0" w:space="0" w:color="auto"/>
          </w:divBdr>
        </w:div>
      </w:divsChild>
    </w:div>
    <w:div w:id="272708060">
      <w:bodyDiv w:val="1"/>
      <w:marLeft w:val="0"/>
      <w:marRight w:val="0"/>
      <w:marTop w:val="0"/>
      <w:marBottom w:val="0"/>
      <w:divBdr>
        <w:top w:val="none" w:sz="0" w:space="0" w:color="auto"/>
        <w:left w:val="none" w:sz="0" w:space="0" w:color="auto"/>
        <w:bottom w:val="none" w:sz="0" w:space="0" w:color="auto"/>
        <w:right w:val="none" w:sz="0" w:space="0" w:color="auto"/>
      </w:divBdr>
    </w:div>
    <w:div w:id="455369579">
      <w:bodyDiv w:val="1"/>
      <w:marLeft w:val="0"/>
      <w:marRight w:val="0"/>
      <w:marTop w:val="0"/>
      <w:marBottom w:val="0"/>
      <w:divBdr>
        <w:top w:val="none" w:sz="0" w:space="0" w:color="auto"/>
        <w:left w:val="none" w:sz="0" w:space="0" w:color="auto"/>
        <w:bottom w:val="none" w:sz="0" w:space="0" w:color="auto"/>
        <w:right w:val="none" w:sz="0" w:space="0" w:color="auto"/>
      </w:divBdr>
    </w:div>
    <w:div w:id="605623808">
      <w:bodyDiv w:val="1"/>
      <w:marLeft w:val="0"/>
      <w:marRight w:val="0"/>
      <w:marTop w:val="0"/>
      <w:marBottom w:val="0"/>
      <w:divBdr>
        <w:top w:val="none" w:sz="0" w:space="0" w:color="auto"/>
        <w:left w:val="none" w:sz="0" w:space="0" w:color="auto"/>
        <w:bottom w:val="none" w:sz="0" w:space="0" w:color="auto"/>
        <w:right w:val="none" w:sz="0" w:space="0" w:color="auto"/>
      </w:divBdr>
    </w:div>
    <w:div w:id="807627750">
      <w:bodyDiv w:val="1"/>
      <w:marLeft w:val="0"/>
      <w:marRight w:val="0"/>
      <w:marTop w:val="0"/>
      <w:marBottom w:val="0"/>
      <w:divBdr>
        <w:top w:val="none" w:sz="0" w:space="0" w:color="auto"/>
        <w:left w:val="none" w:sz="0" w:space="0" w:color="auto"/>
        <w:bottom w:val="none" w:sz="0" w:space="0" w:color="auto"/>
        <w:right w:val="none" w:sz="0" w:space="0" w:color="auto"/>
      </w:divBdr>
      <w:divsChild>
        <w:div w:id="2033264911">
          <w:marLeft w:val="274"/>
          <w:marRight w:val="0"/>
          <w:marTop w:val="0"/>
          <w:marBottom w:val="0"/>
          <w:divBdr>
            <w:top w:val="none" w:sz="0" w:space="0" w:color="auto"/>
            <w:left w:val="none" w:sz="0" w:space="0" w:color="auto"/>
            <w:bottom w:val="none" w:sz="0" w:space="0" w:color="auto"/>
            <w:right w:val="none" w:sz="0" w:space="0" w:color="auto"/>
          </w:divBdr>
        </w:div>
      </w:divsChild>
    </w:div>
    <w:div w:id="865368020">
      <w:bodyDiv w:val="1"/>
      <w:marLeft w:val="0"/>
      <w:marRight w:val="0"/>
      <w:marTop w:val="0"/>
      <w:marBottom w:val="0"/>
      <w:divBdr>
        <w:top w:val="none" w:sz="0" w:space="0" w:color="auto"/>
        <w:left w:val="none" w:sz="0" w:space="0" w:color="auto"/>
        <w:bottom w:val="none" w:sz="0" w:space="0" w:color="auto"/>
        <w:right w:val="none" w:sz="0" w:space="0" w:color="auto"/>
      </w:divBdr>
    </w:div>
    <w:div w:id="1605503898">
      <w:bodyDiv w:val="1"/>
      <w:marLeft w:val="0"/>
      <w:marRight w:val="0"/>
      <w:marTop w:val="0"/>
      <w:marBottom w:val="0"/>
      <w:divBdr>
        <w:top w:val="none" w:sz="0" w:space="0" w:color="auto"/>
        <w:left w:val="none" w:sz="0" w:space="0" w:color="auto"/>
        <w:bottom w:val="none" w:sz="0" w:space="0" w:color="auto"/>
        <w:right w:val="none" w:sz="0" w:space="0" w:color="auto"/>
      </w:divBdr>
    </w:div>
    <w:div w:id="1640183477">
      <w:bodyDiv w:val="1"/>
      <w:marLeft w:val="0"/>
      <w:marRight w:val="0"/>
      <w:marTop w:val="0"/>
      <w:marBottom w:val="0"/>
      <w:divBdr>
        <w:top w:val="none" w:sz="0" w:space="0" w:color="auto"/>
        <w:left w:val="none" w:sz="0" w:space="0" w:color="auto"/>
        <w:bottom w:val="none" w:sz="0" w:space="0" w:color="auto"/>
        <w:right w:val="none" w:sz="0" w:space="0" w:color="auto"/>
      </w:divBdr>
    </w:div>
    <w:div w:id="1720785834">
      <w:bodyDiv w:val="1"/>
      <w:marLeft w:val="0"/>
      <w:marRight w:val="0"/>
      <w:marTop w:val="0"/>
      <w:marBottom w:val="0"/>
      <w:divBdr>
        <w:top w:val="none" w:sz="0" w:space="0" w:color="auto"/>
        <w:left w:val="none" w:sz="0" w:space="0" w:color="auto"/>
        <w:bottom w:val="none" w:sz="0" w:space="0" w:color="auto"/>
        <w:right w:val="none" w:sz="0" w:space="0" w:color="auto"/>
      </w:divBdr>
      <w:divsChild>
        <w:div w:id="19481117">
          <w:marLeft w:val="547"/>
          <w:marRight w:val="0"/>
          <w:marTop w:val="0"/>
          <w:marBottom w:val="0"/>
          <w:divBdr>
            <w:top w:val="none" w:sz="0" w:space="0" w:color="auto"/>
            <w:left w:val="none" w:sz="0" w:space="0" w:color="auto"/>
            <w:bottom w:val="none" w:sz="0" w:space="0" w:color="auto"/>
            <w:right w:val="none" w:sz="0" w:space="0" w:color="auto"/>
          </w:divBdr>
        </w:div>
      </w:divsChild>
    </w:div>
    <w:div w:id="1806124686">
      <w:bodyDiv w:val="1"/>
      <w:marLeft w:val="0"/>
      <w:marRight w:val="0"/>
      <w:marTop w:val="0"/>
      <w:marBottom w:val="0"/>
      <w:divBdr>
        <w:top w:val="none" w:sz="0" w:space="0" w:color="auto"/>
        <w:left w:val="none" w:sz="0" w:space="0" w:color="auto"/>
        <w:bottom w:val="none" w:sz="0" w:space="0" w:color="auto"/>
        <w:right w:val="none" w:sz="0" w:space="0" w:color="auto"/>
      </w:divBdr>
    </w:div>
    <w:div w:id="1838954191">
      <w:bodyDiv w:val="1"/>
      <w:marLeft w:val="0"/>
      <w:marRight w:val="0"/>
      <w:marTop w:val="0"/>
      <w:marBottom w:val="0"/>
      <w:divBdr>
        <w:top w:val="none" w:sz="0" w:space="0" w:color="auto"/>
        <w:left w:val="none" w:sz="0" w:space="0" w:color="auto"/>
        <w:bottom w:val="none" w:sz="0" w:space="0" w:color="auto"/>
        <w:right w:val="none" w:sz="0" w:space="0" w:color="auto"/>
      </w:divBdr>
    </w:div>
    <w:div w:id="2024044234">
      <w:bodyDiv w:val="1"/>
      <w:marLeft w:val="0"/>
      <w:marRight w:val="0"/>
      <w:marTop w:val="0"/>
      <w:marBottom w:val="0"/>
      <w:divBdr>
        <w:top w:val="none" w:sz="0" w:space="0" w:color="auto"/>
        <w:left w:val="none" w:sz="0" w:space="0" w:color="auto"/>
        <w:bottom w:val="none" w:sz="0" w:space="0" w:color="auto"/>
        <w:right w:val="none" w:sz="0" w:space="0" w:color="auto"/>
      </w:divBdr>
    </w:div>
    <w:div w:id="21347065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cnig.gouv.fr/IMG/pdf/guide-de-saisie-des-elements-de-metadonnees-inspire-v2.0-1.pdf"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github.com/cnigfr/structuration-reglement-urbanisme" TargetMode="External"/><Relationship Id="rId18" Type="http://schemas.openxmlformats.org/officeDocument/2006/relationships/image" Target="media/image3.png"/><Relationship Id="rId26" Type="http://schemas.microsoft.com/office/2016/09/relationships/commentsIds" Target="commentsIds.xml"/><Relationship Id="rId39" Type="http://schemas.openxmlformats.org/officeDocument/2006/relationships/image" Target="media/image5.png"/><Relationship Id="rId21" Type="http://schemas.openxmlformats.org/officeDocument/2006/relationships/hyperlink" Target="https://www.apur.org/open_data/PARCELLE_CADASTRALE_OD.pdf" TargetMode="External"/><Relationship Id="rId34" Type="http://schemas.openxmlformats.org/officeDocument/2006/relationships/hyperlink" Target="https://www.legifrance.gouv.fr/affichCode.do;jsessionid=3FDD232A511205EB017422052B1DAEF5.tpdila23v_1?cidTexte=LEGITEXT000006074075&amp;dateTexte=20140704" TargetMode="External"/><Relationship Id="rId42" Type="http://schemas.openxmlformats.org/officeDocument/2006/relationships/hyperlink" Target="http://standards.iso.org/ittf/PubliclyAvailableStandards/ISO_19139_Schemas/resources/codelist/gmxCodelists.xml" TargetMode="External"/><Relationship Id="rId47" Type="http://schemas.openxmlformats.org/officeDocument/2006/relationships/header" Target="header2.xml"/><Relationship Id="rId50" Type="http://schemas.openxmlformats.org/officeDocument/2006/relationships/image" Target="media/image9.png"/><Relationship Id="rId55" Type="http://schemas.openxmlformats.org/officeDocument/2006/relationships/hyperlink" Target="https://github.com/fab-geocommuns/BatID/blob/eea3555c0de8fb178a85379306fbe85c358ea9ce/docs/CNIG/Annexe-Definition-Batiment.m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nig.gouv.fr/" TargetMode="External"/><Relationship Id="rId29" Type="http://schemas.openxmlformats.org/officeDocument/2006/relationships/hyperlink" Target="https://cnig.gouv.fr/ressources-dematerialisation-documents-d-urbanisme-a2732.html" TargetMode="External"/><Relationship Id="rId11" Type="http://schemas.openxmlformats.org/officeDocument/2006/relationships/hyperlink" Target="http://cnig.gouv.fr/IMG/pdf/230112_standard_cnig_sru_v2022-10.pdf" TargetMode="External"/><Relationship Id="rId24" Type="http://schemas.openxmlformats.org/officeDocument/2006/relationships/comments" Target="comments.xml"/><Relationship Id="rId32" Type="http://schemas.openxmlformats.org/officeDocument/2006/relationships/hyperlink" Target="http://cnig.gouv.fr/structuration-des-reglements-d-urbanisme-a25890.html" TargetMode="External"/><Relationship Id="rId37" Type="http://schemas.openxmlformats.org/officeDocument/2006/relationships/hyperlink" Target="mailto:cnig@cnig.gouv.fr" TargetMode="External"/><Relationship Id="rId40" Type="http://schemas.openxmlformats.org/officeDocument/2006/relationships/hyperlink" Target="https://cnig.gouv.fr/ressources-dematerialisation-documents-d-urbanisme-a2732.html" TargetMode="External"/><Relationship Id="rId45" Type="http://schemas.openxmlformats.org/officeDocument/2006/relationships/header" Target="header1.xml"/><Relationship Id="rId53" Type="http://schemas.openxmlformats.org/officeDocument/2006/relationships/image" Target="media/image12.png"/><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hyperlink" Target="http://www.etalab.gouv.fr/licence-ouverte-open-licence"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github.com/cnigfr/structuration-reglement-urbanisme/blob/master/schemas/XSD%20Standard%20SRU.XSD" TargetMode="External"/><Relationship Id="rId22" Type="http://schemas.openxmlformats.org/officeDocument/2006/relationships/hyperlink" Target="http://cnig.gouv.fr/ressources-dematerialisation-documents-d-urbanisme-a2732.html" TargetMode="External"/><Relationship Id="rId27" Type="http://schemas.microsoft.com/office/2018/08/relationships/commentsExtensible" Target="commentsExtensible.xml"/><Relationship Id="rId30" Type="http://schemas.openxmlformats.org/officeDocument/2006/relationships/hyperlink" Target="https://www.w3.org/TR/xhtml1/" TargetMode="External"/><Relationship Id="rId35" Type="http://schemas.openxmlformats.org/officeDocument/2006/relationships/hyperlink" Target="http://cnig.gouv.fr/spip.php?page=sommaire" TargetMode="External"/><Relationship Id="rId43" Type="http://schemas.openxmlformats.org/officeDocument/2006/relationships/image" Target="media/image6.png"/><Relationship Id="rId48" Type="http://schemas.openxmlformats.org/officeDocument/2006/relationships/footer" Target="footer2.xml"/><Relationship Id="rId56" Type="http://schemas.openxmlformats.org/officeDocument/2006/relationships/hyperlink" Target="https://alyoda.eu/index.php?id=3761&amp;file=1" TargetMode="External"/><Relationship Id="rId8" Type="http://schemas.openxmlformats.org/officeDocument/2006/relationships/image" Target="media/image1.jpeg"/><Relationship Id="rId51" Type="http://schemas.openxmlformats.org/officeDocument/2006/relationships/image" Target="media/image10.png"/><Relationship Id="rId3" Type="http://schemas.openxmlformats.org/officeDocument/2006/relationships/styles" Target="styles.xml"/><Relationship Id="rId12" Type="http://schemas.openxmlformats.org/officeDocument/2006/relationships/hyperlink" Target="http://cnig.gouv.fr/IMG/pdf/230112_standard_cnig_sru_v2022-10.pdf" TargetMode="External"/><Relationship Id="rId17" Type="http://schemas.openxmlformats.org/officeDocument/2006/relationships/hyperlink" Target="https://cnig.gouv.fr/ressources-dematerialisation-documents-d-urbanisme-a2732.html" TargetMode="External"/><Relationship Id="rId25" Type="http://schemas.microsoft.com/office/2011/relationships/commentsExtended" Target="commentsExtended.xml"/><Relationship Id="rId33" Type="http://schemas.openxmlformats.org/officeDocument/2006/relationships/hyperlink" Target="https://github.com/cnigfr/structuration-reglement-urbanisme/" TargetMode="External"/><Relationship Id="rId38" Type="http://schemas.openxmlformats.org/officeDocument/2006/relationships/image" Target="media/image4.png"/><Relationship Id="rId46" Type="http://schemas.openxmlformats.org/officeDocument/2006/relationships/footer" Target="footer1.xml"/><Relationship Id="rId59" Type="http://schemas.openxmlformats.org/officeDocument/2006/relationships/theme" Target="theme/theme1.xml"/><Relationship Id="rId20" Type="http://schemas.openxmlformats.org/officeDocument/2006/relationships/hyperlink" Target="mailto:cnig@cnig.gouv.fr" TargetMode="External"/><Relationship Id="rId41" Type="http://schemas.openxmlformats.org/officeDocument/2006/relationships/hyperlink" Target="https://cnig.gouv.fr/ressources-dematerialisation-documents-d-urbanisme-a2732.html" TargetMode="External"/><Relationship Id="rId54"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den.ign.fr/" TargetMode="External"/><Relationship Id="rId23" Type="http://schemas.openxmlformats.org/officeDocument/2006/relationships/hyperlink" Target="https://www.ecologie.gouv.fr/loi-climat-resilience" TargetMode="External"/><Relationship Id="rId28" Type="http://schemas.openxmlformats.org/officeDocument/2006/relationships/hyperlink" Target="https://cnig.gouv.fr/IMG/pdf/guide-de-saisie-des-elements-de-metadonnees-inspire-v2.0-1.pdf" TargetMode="External"/><Relationship Id="rId36" Type="http://schemas.openxmlformats.org/officeDocument/2006/relationships/hyperlink" Target="http://cnig.gouv.fr/ressources-dematerialisation-documents-d-urbanisme-a2732.html" TargetMode="External"/><Relationship Id="rId49" Type="http://schemas.openxmlformats.org/officeDocument/2006/relationships/image" Target="media/image8.png"/><Relationship Id="rId57" Type="http://schemas.openxmlformats.org/officeDocument/2006/relationships/fontTable" Target="fontTable.xml"/><Relationship Id="rId10" Type="http://schemas.openxmlformats.org/officeDocument/2006/relationships/hyperlink" Target="http://cnig.gouv.fr/IMG/pdf/230112_standard_cnig_sru_v2022-10.pdf" TargetMode="External"/><Relationship Id="rId31" Type="http://schemas.openxmlformats.org/officeDocument/2006/relationships/hyperlink" Target="https://www.iso.org/fr/standard/67253.html" TargetMode="External"/><Relationship Id="rId44" Type="http://schemas.openxmlformats.org/officeDocument/2006/relationships/image" Target="media/image7.emf"/><Relationship Id="rId52" Type="http://schemas.openxmlformats.org/officeDocument/2006/relationships/image" Target="media/image11.png"/></Relationships>
</file>

<file path=word/theme/theme1.xml><?xml version="1.0" encoding="utf-8"?>
<a:theme xmlns:a="http://schemas.openxmlformats.org/drawingml/2006/main" name="Thème Offic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EA6E59-2CC4-42AB-A36B-E57A7AF3D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1464</TotalTime>
  <Pages>57</Pages>
  <Words>12533</Words>
  <Characters>68934</Characters>
  <Application>Microsoft Office Word</Application>
  <DocSecurity>0</DocSecurity>
  <Lines>574</Lines>
  <Paragraphs>162</Paragraphs>
  <ScaleCrop>false</ScaleCrop>
  <HeadingPairs>
    <vt:vector size="4" baseType="variant">
      <vt:variant>
        <vt:lpstr>Titre</vt:lpstr>
      </vt:variant>
      <vt:variant>
        <vt:i4>1</vt:i4>
      </vt:variant>
      <vt:variant>
        <vt:lpstr>Titres</vt:lpstr>
      </vt:variant>
      <vt:variant>
        <vt:i4>94</vt:i4>
      </vt:variant>
    </vt:vector>
  </HeadingPairs>
  <TitlesOfParts>
    <vt:vector size="95" baseType="lpstr">
      <vt:lpstr>Standard CNIG PLU</vt:lpstr>
      <vt:lpstr>Suivi du document</vt:lpstr>
      <vt:lpstr>Définitions</vt:lpstr>
      <vt:lpstr>Acronymes</vt:lpstr>
      <vt:lpstr>Présentation du standard SRU niveau 2 </vt:lpstr>
      <vt:lpstr>    Références normatives</vt:lpstr>
      <vt:lpstr>    Ressources complémentaires</vt:lpstr>
      <vt:lpstr>Structuration du règlement d’urbanisme</vt:lpstr>
      <vt:lpstr>    5.1 Vue d’ensemble du modèle</vt:lpstr>
      <vt:lpstr>    Modèle de données</vt:lpstr>
      <vt:lpstr>    5.3 Catalogue d’objets</vt:lpstr>
      <vt:lpstr>        </vt:lpstr>
      <vt:lpstr>        </vt:lpstr>
      <vt:lpstr>        </vt:lpstr>
      <vt:lpstr>        </vt:lpstr>
      <vt:lpstr>        </vt:lpstr>
      <vt:lpstr>        </vt:lpstr>
      <vt:lpstr>        </vt:lpstr>
      <vt:lpstr>        Gestion des identifiants</vt:lpstr>
      <vt:lpstr>        </vt:lpstr>
      <vt:lpstr>        Classe Regle</vt:lpstr>
      <vt:lpstr>        Classes Opérateurs</vt:lpstr>
      <vt:lpstr>        Classe Condition</vt:lpstr>
      <vt:lpstr>        </vt:lpstr>
      <vt:lpstr>        </vt:lpstr>
      <vt:lpstr>        </vt:lpstr>
      <vt:lpstr>        </vt:lpstr>
      <vt:lpstr>        </vt:lpstr>
      <vt:lpstr>        </vt:lpstr>
      <vt:lpstr>        </vt:lpstr>
      <vt:lpstr>        </vt:lpstr>
      <vt:lpstr>        </vt:lpstr>
      <vt:lpstr>        </vt:lpstr>
      <vt:lpstr>        </vt:lpstr>
      <vt:lpstr>        Classe Contrainte</vt:lpstr>
      <vt:lpstr>        Classe BandeConstructibilite</vt:lpstr>
      <vt:lpstr>        Classe TypeBatiment</vt:lpstr>
      <vt:lpstr>        Classe DimensionParcelle</vt:lpstr>
      <vt:lpstr>        Classe VoirieBordante </vt:lpstr>
      <vt:lpstr>        Classe ChampApplication</vt:lpstr>
      <vt:lpstr>        Classe ContrainteSpécifique</vt:lpstr>
      <vt:lpstr>        Classe CoefficientBiotope</vt:lpstr>
      <vt:lpstr>        Classe RetraitAlignement</vt:lpstr>
      <vt:lpstr>        Classe Alignement </vt:lpstr>
      <vt:lpstr>        Classe Retrait</vt:lpstr>
      <vt:lpstr>        Classe RetraitFaçadeHauteur</vt:lpstr>
      <vt:lpstr>        Classe Interdiction</vt:lpstr>
      <vt:lpstr>        Classe Autorisation</vt:lpstr>
      <vt:lpstr>        Classe CES</vt:lpstr>
      <vt:lpstr>        Classe Hauteur </vt:lpstr>
      <vt:lpstr>        Classe Clôture</vt:lpstr>
      <vt:lpstr>        </vt:lpstr>
      <vt:lpstr>        </vt:lpstr>
      <vt:lpstr>        </vt:lpstr>
      <vt:lpstr>        </vt:lpstr>
      <vt:lpstr>        </vt:lpstr>
      <vt:lpstr>        </vt:lpstr>
      <vt:lpstr>        </vt:lpstr>
      <vt:lpstr>        </vt:lpstr>
      <vt:lpstr>        Classe AspectExterieur</vt:lpstr>
      <vt:lpstr>        </vt:lpstr>
      <vt:lpstr>        </vt:lpstr>
      <vt:lpstr>        </vt:lpstr>
      <vt:lpstr>        </vt:lpstr>
      <vt:lpstr>        </vt:lpstr>
      <vt:lpstr>        </vt:lpstr>
      <vt:lpstr>        </vt:lpstr>
      <vt:lpstr>        </vt:lpstr>
      <vt:lpstr>        </vt:lpstr>
      <vt:lpstr>        </vt:lpstr>
      <vt:lpstr>        </vt:lpstr>
      <vt:lpstr>        </vt:lpstr>
      <vt:lpstr>        Classe Stationnement</vt:lpstr>
      <vt:lpstr>        Description des types énumérés</vt:lpstr>
      <vt:lpstr>Systèmes de référence</vt:lpstr>
      <vt:lpstr>    Systèmes de coordonnées : </vt:lpstr>
      <vt:lpstr>    Système de référence temporel</vt:lpstr>
      <vt:lpstr>Qualité</vt:lpstr>
      <vt:lpstr>    Exhaustivité</vt:lpstr>
      <vt:lpstr>    Précision sémantique</vt:lpstr>
      <vt:lpstr>    Règles d'organisation et de codification</vt:lpstr>
      <vt:lpstr>Métadonnées</vt:lpstr>
      <vt:lpstr>Format</vt:lpstr>
      <vt:lpstr>    Format d’encodage</vt:lpstr>
      <vt:lpstr>Livraison</vt:lpstr>
      <vt:lpstr>    Format de livraison</vt:lpstr>
      <vt:lpstr>    Fourniture dans le livrable dossier du PLU</vt:lpstr>
      <vt:lpstr>Cas d’utilisation </vt:lpstr>
      <vt:lpstr>    La hauteur </vt:lpstr>
      <vt:lpstr>    Exemples d’instanciations  </vt:lpstr>
      <vt:lpstr>        Exemples CES </vt:lpstr>
      <vt:lpstr>        Exemple de cas de retrait de l’implantation des constructions par rapport aux li</vt:lpstr>
      <vt:lpstr>        Exemple de cas ou la Condition et le Périmètre sont considérés comme une bande d</vt:lpstr>
      <vt:lpstr>Test de conformité</vt:lpstr>
      <vt:lpstr>Glossaire : </vt:lpstr>
    </vt:vector>
  </TitlesOfParts>
  <Company>IGN</Company>
  <LinksUpToDate>false</LinksUpToDate>
  <CharactersWithSpaces>81305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Standard CNIG PLU</dc:title>
  <dc:subject>Standard CNIG PLU</dc:subject>
  <dc:creator>Alison Lenain</dc:creator>
  <dc:description/>
  <cp:lastModifiedBy>Alison Lenain</cp:lastModifiedBy>
  <cp:revision>53</cp:revision>
  <cp:lastPrinted>2024-06-07T09:51:00Z</cp:lastPrinted>
  <dcterms:created xsi:type="dcterms:W3CDTF">2024-07-22T13:14:00Z</dcterms:created>
  <dcterms:modified xsi:type="dcterms:W3CDTF">2024-08-08T16:09:00Z</dcterms:modified>
  <dc:language>fr-FR</dc:language>
</cp:coreProperties>
</file>