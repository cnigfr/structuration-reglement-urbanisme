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A2B11" w14:textId="77777777" w:rsidR="00732687" w:rsidRPr="008D07D1" w:rsidRDefault="00732687" w:rsidP="00276466">
      <w:pPr>
        <w:jc w:val="both"/>
        <w:rPr>
          <w:rFonts w:ascii="Arial" w:hAnsi="Arial" w:cs="Arial"/>
          <w:color w:val="000000" w:themeColor="text1"/>
          <w:szCs w:val="22"/>
        </w:rPr>
      </w:pPr>
    </w:p>
    <w:tbl>
      <w:tblPr>
        <w:tblW w:w="9638" w:type="dxa"/>
        <w:tblLayout w:type="fixed"/>
        <w:tblCellMar>
          <w:left w:w="0" w:type="dxa"/>
          <w:right w:w="0" w:type="dxa"/>
        </w:tblCellMar>
        <w:tblLook w:val="0000" w:firstRow="0" w:lastRow="0" w:firstColumn="0" w:lastColumn="0" w:noHBand="0" w:noVBand="0"/>
      </w:tblPr>
      <w:tblGrid>
        <w:gridCol w:w="3212"/>
        <w:gridCol w:w="3213"/>
        <w:gridCol w:w="3213"/>
      </w:tblGrid>
      <w:tr w:rsidR="00732687" w:rsidRPr="008D07D1" w14:paraId="1A0AE3FB" w14:textId="77777777">
        <w:trPr>
          <w:trHeight w:val="1812"/>
        </w:trPr>
        <w:tc>
          <w:tcPr>
            <w:tcW w:w="3212" w:type="dxa"/>
          </w:tcPr>
          <w:p w14:paraId="6AE310A0" w14:textId="77777777" w:rsidR="00732687" w:rsidRPr="008D07D1" w:rsidRDefault="007B52A5" w:rsidP="00276466">
            <w:pPr>
              <w:pStyle w:val="Contenudetableau"/>
              <w:jc w:val="both"/>
              <w:rPr>
                <w:rFonts w:ascii="Arial" w:hAnsi="Arial" w:cs="Arial"/>
                <w:color w:val="000000" w:themeColor="text1"/>
                <w:szCs w:val="22"/>
              </w:rPr>
            </w:pPr>
            <w:r w:rsidRPr="008D07D1">
              <w:rPr>
                <w:rFonts w:ascii="Arial" w:hAnsi="Arial" w:cs="Arial"/>
                <w:noProof/>
                <w:color w:val="000000" w:themeColor="text1"/>
                <w:szCs w:val="22"/>
              </w:rPr>
              <w:drawing>
                <wp:anchor distT="0" distB="0" distL="0" distR="0" simplePos="0" relativeHeight="10" behindDoc="0" locked="0" layoutInCell="1" allowOverlap="1" wp14:anchorId="5B6A5DE9" wp14:editId="1AA1AB32">
                  <wp:simplePos x="0" y="0"/>
                  <wp:positionH relativeFrom="column">
                    <wp:align>left</wp:align>
                  </wp:positionH>
                  <wp:positionV relativeFrom="paragraph">
                    <wp:posOffset>635</wp:posOffset>
                  </wp:positionV>
                  <wp:extent cx="986155" cy="1137920"/>
                  <wp:effectExtent l="0" t="0" r="0" b="0"/>
                  <wp:wrapNone/>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8"/>
                          <a:stretch>
                            <a:fillRect/>
                          </a:stretch>
                        </pic:blipFill>
                        <pic:spPr bwMode="auto">
                          <a:xfrm>
                            <a:off x="0" y="0"/>
                            <a:ext cx="986155" cy="1137920"/>
                          </a:xfrm>
                          <a:prstGeom prst="rect">
                            <a:avLst/>
                          </a:prstGeom>
                        </pic:spPr>
                      </pic:pic>
                    </a:graphicData>
                  </a:graphic>
                </wp:anchor>
              </w:drawing>
            </w:r>
          </w:p>
        </w:tc>
        <w:tc>
          <w:tcPr>
            <w:tcW w:w="3213" w:type="dxa"/>
          </w:tcPr>
          <w:p w14:paraId="2401C815" w14:textId="77777777" w:rsidR="00732687" w:rsidRPr="008D07D1" w:rsidRDefault="00732687" w:rsidP="00276466">
            <w:pPr>
              <w:pStyle w:val="Contenudetableau"/>
              <w:jc w:val="both"/>
              <w:rPr>
                <w:rFonts w:ascii="Arial" w:hAnsi="Arial" w:cs="Arial"/>
                <w:color w:val="000000" w:themeColor="text1"/>
                <w:szCs w:val="22"/>
              </w:rPr>
            </w:pPr>
          </w:p>
        </w:tc>
        <w:tc>
          <w:tcPr>
            <w:tcW w:w="3213" w:type="dxa"/>
          </w:tcPr>
          <w:p w14:paraId="73658E24" w14:textId="77777777" w:rsidR="00732687" w:rsidRPr="008D07D1" w:rsidRDefault="00732687" w:rsidP="00276466">
            <w:pPr>
              <w:pStyle w:val="Contenudetableau"/>
              <w:jc w:val="both"/>
              <w:rPr>
                <w:rFonts w:ascii="Arial" w:hAnsi="Arial" w:cs="Arial"/>
                <w:color w:val="000000" w:themeColor="text1"/>
                <w:szCs w:val="22"/>
              </w:rPr>
            </w:pPr>
          </w:p>
        </w:tc>
      </w:tr>
      <w:tr w:rsidR="009C0F78" w:rsidRPr="008D07D1" w14:paraId="4F255C69" w14:textId="77777777">
        <w:trPr>
          <w:trHeight w:val="1812"/>
        </w:trPr>
        <w:tc>
          <w:tcPr>
            <w:tcW w:w="9638" w:type="dxa"/>
            <w:gridSpan w:val="3"/>
          </w:tcPr>
          <w:p w14:paraId="11419198" w14:textId="77777777" w:rsidR="009C0F78" w:rsidRPr="008D07D1" w:rsidRDefault="009C0F78" w:rsidP="00276466">
            <w:pPr>
              <w:pStyle w:val="titre2-western"/>
              <w:jc w:val="both"/>
              <w:rPr>
                <w:bCs w:val="0"/>
                <w:i/>
                <w:color w:val="808080" w:themeColor="background1" w:themeShade="80"/>
                <w:sz w:val="32"/>
                <w:szCs w:val="32"/>
              </w:rPr>
            </w:pPr>
          </w:p>
          <w:p w14:paraId="2ED8D30D" w14:textId="152D988A" w:rsidR="00732687" w:rsidRPr="008D07D1" w:rsidRDefault="007B52A5" w:rsidP="00276466">
            <w:pPr>
              <w:pStyle w:val="titre2-western"/>
              <w:jc w:val="both"/>
              <w:rPr>
                <w:bCs w:val="0"/>
                <w:i/>
                <w:color w:val="808080" w:themeColor="background1" w:themeShade="80"/>
                <w:sz w:val="32"/>
                <w:szCs w:val="32"/>
              </w:rPr>
            </w:pPr>
            <w:r w:rsidRPr="008D07D1">
              <w:rPr>
                <w:bCs w:val="0"/>
                <w:i/>
                <w:color w:val="808080" w:themeColor="background1" w:themeShade="80"/>
                <w:sz w:val="44"/>
                <w:szCs w:val="44"/>
              </w:rPr>
              <w:t>Prescriptions nationales pour la structuration des règlements d’urbanisme</w:t>
            </w:r>
          </w:p>
        </w:tc>
      </w:tr>
      <w:tr w:rsidR="00732687" w:rsidRPr="008D07D1" w14:paraId="0942A23F" w14:textId="77777777">
        <w:trPr>
          <w:trHeight w:val="728"/>
        </w:trPr>
        <w:tc>
          <w:tcPr>
            <w:tcW w:w="9638" w:type="dxa"/>
            <w:gridSpan w:val="3"/>
          </w:tcPr>
          <w:p w14:paraId="6756F4F2" w14:textId="77777777" w:rsidR="00732687" w:rsidRPr="008D07D1" w:rsidRDefault="007B52A5" w:rsidP="00276466">
            <w:pPr>
              <w:pStyle w:val="titre2-western"/>
              <w:jc w:val="both"/>
              <w:rPr>
                <w:bCs w:val="0"/>
                <w:i/>
                <w:color w:val="808080" w:themeColor="background1" w:themeShade="80"/>
                <w:sz w:val="44"/>
                <w:szCs w:val="44"/>
              </w:rPr>
            </w:pPr>
            <w:r w:rsidRPr="008D07D1">
              <w:rPr>
                <w:bCs w:val="0"/>
                <w:i/>
                <w:noProof/>
                <w:color w:val="808080" w:themeColor="background1" w:themeShade="80"/>
                <w:sz w:val="44"/>
                <w:szCs w:val="44"/>
              </w:rPr>
              <w:drawing>
                <wp:inline distT="0" distB="0" distL="0" distR="0" wp14:anchorId="47315C67" wp14:editId="4BB2C0F2">
                  <wp:extent cx="5989955" cy="3989070"/>
                  <wp:effectExtent l="0" t="0" r="0" b="0"/>
                  <wp:docPr id="2" name="Image 14" descr="C:\Users\ALenain\Documents\DDU SG6\Réunion 08.11.2023\32654e7e2474751286b7a64740d43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4" descr="C:\Users\ALenain\Documents\DDU SG6\Réunion 08.11.2023\32654e7e2474751286b7a64740d43539.jpeg"/>
                          <pic:cNvPicPr>
                            <a:picLocks noChangeAspect="1" noChangeArrowheads="1"/>
                          </pic:cNvPicPr>
                        </pic:nvPicPr>
                        <pic:blipFill>
                          <a:blip r:embed="rId9"/>
                          <a:stretch>
                            <a:fillRect/>
                          </a:stretch>
                        </pic:blipFill>
                        <pic:spPr bwMode="auto">
                          <a:xfrm>
                            <a:off x="0" y="0"/>
                            <a:ext cx="5989955" cy="3989070"/>
                          </a:xfrm>
                          <a:prstGeom prst="rect">
                            <a:avLst/>
                          </a:prstGeom>
                        </pic:spPr>
                      </pic:pic>
                    </a:graphicData>
                  </a:graphic>
                </wp:inline>
              </w:drawing>
            </w:r>
          </w:p>
          <w:p w14:paraId="0DFFC8BA" w14:textId="77777777" w:rsidR="00732687" w:rsidRPr="008D07D1" w:rsidRDefault="007B52A5" w:rsidP="00276466">
            <w:pPr>
              <w:pStyle w:val="titre2-western"/>
              <w:jc w:val="both"/>
              <w:rPr>
                <w:bCs w:val="0"/>
                <w:i/>
                <w:color w:val="808080" w:themeColor="background1" w:themeShade="80"/>
                <w:sz w:val="44"/>
                <w:szCs w:val="44"/>
              </w:rPr>
            </w:pPr>
            <w:r w:rsidRPr="008D07D1">
              <w:rPr>
                <w:bCs w:val="0"/>
                <w:i/>
                <w:color w:val="808080" w:themeColor="background1" w:themeShade="80"/>
                <w:sz w:val="44"/>
                <w:szCs w:val="44"/>
              </w:rPr>
              <w:t>STANDARD SRU niveau 2</w:t>
            </w:r>
          </w:p>
          <w:p w14:paraId="28C42EC2" w14:textId="77777777" w:rsidR="00732687" w:rsidRPr="008D07D1" w:rsidRDefault="00732687" w:rsidP="00276466">
            <w:pPr>
              <w:pStyle w:val="titre2-western"/>
              <w:jc w:val="both"/>
              <w:rPr>
                <w:bCs w:val="0"/>
                <w:i/>
                <w:color w:val="808080" w:themeColor="background1" w:themeShade="80"/>
                <w:sz w:val="44"/>
                <w:szCs w:val="44"/>
              </w:rPr>
            </w:pPr>
          </w:p>
        </w:tc>
      </w:tr>
      <w:tr w:rsidR="00732687" w:rsidRPr="008D07D1" w14:paraId="24C05EFB" w14:textId="77777777">
        <w:trPr>
          <w:trHeight w:val="728"/>
        </w:trPr>
        <w:tc>
          <w:tcPr>
            <w:tcW w:w="9638" w:type="dxa"/>
            <w:gridSpan w:val="3"/>
          </w:tcPr>
          <w:p w14:paraId="5C56EF3A" w14:textId="77777777" w:rsidR="00732687" w:rsidRPr="008D07D1" w:rsidRDefault="007B52A5" w:rsidP="00276466">
            <w:pPr>
              <w:pStyle w:val="titre2-western"/>
              <w:jc w:val="both"/>
              <w:rPr>
                <w:bCs w:val="0"/>
                <w:i/>
                <w:color w:val="808080" w:themeColor="background1" w:themeShade="80"/>
                <w:sz w:val="44"/>
                <w:szCs w:val="44"/>
              </w:rPr>
            </w:pPr>
            <w:r w:rsidRPr="008D07D1">
              <w:rPr>
                <w:bCs w:val="0"/>
                <w:i/>
                <w:color w:val="808080" w:themeColor="background1" w:themeShade="80"/>
                <w:sz w:val="44"/>
                <w:szCs w:val="44"/>
              </w:rPr>
              <w:t>Standard CNIG</w:t>
            </w:r>
          </w:p>
          <w:p w14:paraId="0E246196" w14:textId="6916AE06" w:rsidR="00732687" w:rsidRPr="008D07D1" w:rsidRDefault="007B52A5" w:rsidP="00276466">
            <w:pPr>
              <w:pStyle w:val="titre2-western"/>
              <w:jc w:val="both"/>
              <w:rPr>
                <w:bCs w:val="0"/>
                <w:i/>
                <w:color w:val="808080" w:themeColor="background1" w:themeShade="80"/>
                <w:sz w:val="44"/>
                <w:szCs w:val="44"/>
              </w:rPr>
            </w:pPr>
            <w:r w:rsidRPr="008D07D1">
              <w:rPr>
                <w:bCs w:val="0"/>
                <w:i/>
                <w:color w:val="808080" w:themeColor="background1" w:themeShade="80"/>
                <w:sz w:val="44"/>
                <w:szCs w:val="44"/>
              </w:rPr>
              <w:t xml:space="preserve">(version 0.2 projet – </w:t>
            </w:r>
            <w:r w:rsidR="00950B0F" w:rsidRPr="008D07D1">
              <w:rPr>
                <w:bCs w:val="0"/>
                <w:i/>
                <w:color w:val="808080" w:themeColor="background1" w:themeShade="80"/>
                <w:sz w:val="44"/>
                <w:szCs w:val="44"/>
              </w:rPr>
              <w:t>0</w:t>
            </w:r>
            <w:r w:rsidR="008D07D1" w:rsidRPr="008D07D1">
              <w:rPr>
                <w:bCs w:val="0"/>
                <w:i/>
                <w:color w:val="808080" w:themeColor="background1" w:themeShade="80"/>
                <w:sz w:val="44"/>
                <w:szCs w:val="44"/>
              </w:rPr>
              <w:t>8</w:t>
            </w:r>
            <w:r w:rsidR="006F7446" w:rsidRPr="008D07D1">
              <w:rPr>
                <w:bCs w:val="0"/>
                <w:i/>
                <w:color w:val="808080" w:themeColor="background1" w:themeShade="80"/>
                <w:sz w:val="44"/>
                <w:szCs w:val="44"/>
              </w:rPr>
              <w:t xml:space="preserve"> </w:t>
            </w:r>
            <w:r w:rsidR="008D07D1" w:rsidRPr="008D07D1">
              <w:rPr>
                <w:bCs w:val="0"/>
                <w:i/>
                <w:color w:val="808080" w:themeColor="background1" w:themeShade="80"/>
                <w:sz w:val="44"/>
                <w:szCs w:val="44"/>
              </w:rPr>
              <w:t>aout</w:t>
            </w:r>
            <w:r w:rsidRPr="008D07D1">
              <w:rPr>
                <w:bCs w:val="0"/>
                <w:i/>
                <w:color w:val="808080" w:themeColor="background1" w:themeShade="80"/>
                <w:sz w:val="44"/>
                <w:szCs w:val="44"/>
              </w:rPr>
              <w:t xml:space="preserve"> 2024)</w:t>
            </w:r>
          </w:p>
        </w:tc>
      </w:tr>
    </w:tbl>
    <w:p w14:paraId="03089276" w14:textId="77777777" w:rsidR="00732687" w:rsidRPr="008D07D1" w:rsidRDefault="00732687" w:rsidP="00276466">
      <w:pPr>
        <w:pStyle w:val="titre2-western"/>
        <w:jc w:val="both"/>
        <w:rPr>
          <w:i/>
          <w:color w:val="000000" w:themeColor="text1"/>
          <w:sz w:val="22"/>
          <w:szCs w:val="22"/>
        </w:rPr>
      </w:pPr>
    </w:p>
    <w:p w14:paraId="7AE77315" w14:textId="77777777" w:rsidR="00732687" w:rsidRPr="008D07D1" w:rsidRDefault="007B52A5" w:rsidP="00276466">
      <w:pPr>
        <w:pStyle w:val="titre2-western"/>
        <w:jc w:val="both"/>
        <w:rPr>
          <w:i/>
          <w:color w:val="000000" w:themeColor="text1"/>
          <w:sz w:val="22"/>
          <w:szCs w:val="22"/>
        </w:rPr>
      </w:pPr>
      <w:r w:rsidRPr="008D07D1">
        <w:br w:type="page"/>
      </w:r>
    </w:p>
    <w:p w14:paraId="1C36F202" w14:textId="77777777" w:rsidR="00732687" w:rsidRPr="008D07D1" w:rsidRDefault="00732687" w:rsidP="00276466">
      <w:pPr>
        <w:pStyle w:val="titre2-western"/>
        <w:spacing w:before="0"/>
        <w:jc w:val="both"/>
        <w:rPr>
          <w:i/>
          <w:color w:val="000000" w:themeColor="text1"/>
          <w:sz w:val="22"/>
          <w:szCs w:val="22"/>
        </w:rPr>
      </w:pPr>
    </w:p>
    <w:p w14:paraId="02EEE736" w14:textId="77777777" w:rsidR="00732687" w:rsidRPr="008D07D1" w:rsidRDefault="00732687" w:rsidP="00276466">
      <w:pPr>
        <w:pStyle w:val="titre2-western"/>
        <w:jc w:val="both"/>
        <w:rPr>
          <w:color w:val="000000" w:themeColor="text1"/>
          <w:sz w:val="22"/>
          <w:szCs w:val="22"/>
        </w:rPr>
      </w:pPr>
    </w:p>
    <w:p w14:paraId="2228A3BD" w14:textId="77777777" w:rsidR="00732687" w:rsidRPr="008D07D1" w:rsidRDefault="00732687" w:rsidP="00276466">
      <w:pPr>
        <w:pStyle w:val="titre2-western"/>
        <w:jc w:val="both"/>
        <w:rPr>
          <w:i/>
          <w:color w:val="000000" w:themeColor="text1"/>
          <w:sz w:val="22"/>
          <w:szCs w:val="22"/>
        </w:rPr>
      </w:pPr>
    </w:p>
    <w:tbl>
      <w:tblPr>
        <w:tblW w:w="9627" w:type="dxa"/>
        <w:tblInd w:w="2" w:type="dxa"/>
        <w:tblLayout w:type="fixed"/>
        <w:tblCellMar>
          <w:left w:w="28" w:type="dxa"/>
          <w:right w:w="28" w:type="dxa"/>
        </w:tblCellMar>
        <w:tblLook w:val="0000" w:firstRow="0" w:lastRow="0" w:firstColumn="0" w:lastColumn="0" w:noHBand="0" w:noVBand="0"/>
      </w:tblPr>
      <w:tblGrid>
        <w:gridCol w:w="2038"/>
        <w:gridCol w:w="6470"/>
        <w:gridCol w:w="1119"/>
      </w:tblGrid>
      <w:tr w:rsidR="00732687" w:rsidRPr="008D07D1" w14:paraId="606D40B0" w14:textId="77777777">
        <w:tc>
          <w:tcPr>
            <w:tcW w:w="2038" w:type="dxa"/>
            <w:tcBorders>
              <w:top w:val="single" w:sz="4" w:space="0" w:color="000000"/>
              <w:left w:val="single" w:sz="4" w:space="0" w:color="000000"/>
              <w:bottom w:val="single" w:sz="4" w:space="0" w:color="000000"/>
              <w:right w:val="single" w:sz="4" w:space="0" w:color="000000"/>
            </w:tcBorders>
          </w:tcPr>
          <w:p w14:paraId="0C1E4815"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Titre</w:t>
            </w:r>
          </w:p>
        </w:tc>
        <w:tc>
          <w:tcPr>
            <w:tcW w:w="7589" w:type="dxa"/>
            <w:gridSpan w:val="2"/>
            <w:tcBorders>
              <w:top w:val="single" w:sz="4" w:space="0" w:color="000000"/>
              <w:left w:val="single" w:sz="4" w:space="0" w:color="000000"/>
              <w:bottom w:val="single" w:sz="4" w:space="0" w:color="000000"/>
              <w:right w:val="single" w:sz="4" w:space="0" w:color="000000"/>
            </w:tcBorders>
          </w:tcPr>
          <w:p w14:paraId="00BFFD83" w14:textId="77777777" w:rsidR="00732687" w:rsidRPr="008D07D1" w:rsidRDefault="007B52A5" w:rsidP="00276466">
            <w:pPr>
              <w:spacing w:before="57" w:after="57"/>
              <w:jc w:val="both"/>
              <w:rPr>
                <w:rFonts w:ascii="Arial" w:hAnsi="Arial" w:cs="Arial"/>
                <w:b/>
                <w:bCs/>
                <w:color w:val="000000" w:themeColor="text1"/>
                <w:szCs w:val="22"/>
              </w:rPr>
            </w:pPr>
            <w:r w:rsidRPr="008D07D1">
              <w:rPr>
                <w:rFonts w:ascii="Arial" w:hAnsi="Arial" w:cs="Arial"/>
                <w:b/>
                <w:bCs/>
                <w:color w:val="000000" w:themeColor="text1"/>
                <w:szCs w:val="22"/>
              </w:rPr>
              <w:t>Prescriptions nationales pour la structuration des règlements d’urbanisme</w:t>
            </w:r>
          </w:p>
        </w:tc>
      </w:tr>
      <w:tr w:rsidR="00732687" w:rsidRPr="008D07D1" w14:paraId="79F67D3D" w14:textId="77777777">
        <w:tc>
          <w:tcPr>
            <w:tcW w:w="2038" w:type="dxa"/>
            <w:tcBorders>
              <w:top w:val="single" w:sz="4" w:space="0" w:color="000000"/>
              <w:left w:val="single" w:sz="4" w:space="0" w:color="000000"/>
              <w:bottom w:val="single" w:sz="4" w:space="0" w:color="000000"/>
              <w:right w:val="single" w:sz="4" w:space="0" w:color="000000"/>
            </w:tcBorders>
          </w:tcPr>
          <w:p w14:paraId="5A577F52"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Sous-titre</w:t>
            </w:r>
          </w:p>
        </w:tc>
        <w:tc>
          <w:tcPr>
            <w:tcW w:w="7589" w:type="dxa"/>
            <w:gridSpan w:val="2"/>
            <w:tcBorders>
              <w:top w:val="single" w:sz="4" w:space="0" w:color="000000"/>
              <w:left w:val="single" w:sz="4" w:space="0" w:color="000000"/>
              <w:bottom w:val="single" w:sz="4" w:space="0" w:color="000000"/>
              <w:right w:val="single" w:sz="4" w:space="0" w:color="000000"/>
            </w:tcBorders>
          </w:tcPr>
          <w:p w14:paraId="69BC5ADB" w14:textId="77777777" w:rsidR="00732687" w:rsidRPr="008D07D1" w:rsidRDefault="007B52A5" w:rsidP="00276466">
            <w:pPr>
              <w:spacing w:before="57" w:after="57"/>
              <w:jc w:val="both"/>
              <w:rPr>
                <w:rFonts w:ascii="Arial" w:hAnsi="Arial" w:cs="Arial"/>
                <w:b/>
                <w:bCs/>
                <w:color w:val="000000" w:themeColor="text1"/>
                <w:szCs w:val="22"/>
              </w:rPr>
            </w:pPr>
            <w:r w:rsidRPr="008D07D1">
              <w:rPr>
                <w:rFonts w:ascii="Arial" w:hAnsi="Arial" w:cs="Arial"/>
                <w:b/>
                <w:bCs/>
                <w:color w:val="000000" w:themeColor="text1"/>
                <w:szCs w:val="22"/>
              </w:rPr>
              <w:t>Standard de structuration du règlement d'urbanisme (SRU) – niveau 2</w:t>
            </w:r>
          </w:p>
        </w:tc>
      </w:tr>
      <w:tr w:rsidR="00732687" w:rsidRPr="008D07D1" w14:paraId="6DBAC4A3" w14:textId="77777777">
        <w:tc>
          <w:tcPr>
            <w:tcW w:w="2038" w:type="dxa"/>
            <w:tcBorders>
              <w:top w:val="single" w:sz="4" w:space="0" w:color="000000"/>
              <w:left w:val="single" w:sz="4" w:space="0" w:color="000000"/>
              <w:bottom w:val="single" w:sz="4" w:space="0" w:color="000000"/>
              <w:right w:val="single" w:sz="4" w:space="0" w:color="000000"/>
            </w:tcBorders>
          </w:tcPr>
          <w:p w14:paraId="002F8CC4"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Description du document</w:t>
            </w:r>
          </w:p>
        </w:tc>
        <w:tc>
          <w:tcPr>
            <w:tcW w:w="7589" w:type="dxa"/>
            <w:gridSpan w:val="2"/>
            <w:tcBorders>
              <w:top w:val="single" w:sz="4" w:space="0" w:color="000000"/>
              <w:left w:val="single" w:sz="4" w:space="0" w:color="000000"/>
              <w:bottom w:val="single" w:sz="4" w:space="0" w:color="000000"/>
              <w:right w:val="single" w:sz="4" w:space="0" w:color="000000"/>
            </w:tcBorders>
          </w:tcPr>
          <w:p w14:paraId="3B37FB91"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Ce document produit par le sous-groupe SRU du groupe de travail « Dématérialisation des documents d’urbanisme » du CNIG définit une structure pour les règlements des documents d’urbanisme. Il s’applique aux PLU et PLUi.</w:t>
            </w:r>
          </w:p>
        </w:tc>
      </w:tr>
      <w:tr w:rsidR="00732687" w:rsidRPr="008D07D1" w14:paraId="1FA92B1A" w14:textId="77777777">
        <w:tc>
          <w:tcPr>
            <w:tcW w:w="2038" w:type="dxa"/>
            <w:tcBorders>
              <w:top w:val="single" w:sz="4" w:space="0" w:color="000000"/>
              <w:left w:val="single" w:sz="4" w:space="0" w:color="000000"/>
              <w:bottom w:val="single" w:sz="4" w:space="0" w:color="000000"/>
              <w:right w:val="single" w:sz="4" w:space="0" w:color="000000"/>
            </w:tcBorders>
          </w:tcPr>
          <w:p w14:paraId="31169D13" w14:textId="77777777" w:rsidR="00732687" w:rsidRPr="008D07D1" w:rsidRDefault="007B52A5" w:rsidP="00276466">
            <w:pPr>
              <w:snapToGrid w:val="0"/>
              <w:spacing w:before="57" w:after="57"/>
              <w:jc w:val="both"/>
              <w:rPr>
                <w:rFonts w:ascii="Arial" w:hAnsi="Arial" w:cs="Arial"/>
                <w:color w:val="000000" w:themeColor="text1"/>
                <w:szCs w:val="22"/>
              </w:rPr>
            </w:pPr>
            <w:r w:rsidRPr="008D07D1">
              <w:rPr>
                <w:rFonts w:ascii="Arial" w:hAnsi="Arial" w:cs="Arial"/>
                <w:color w:val="000000" w:themeColor="text1"/>
                <w:szCs w:val="22"/>
              </w:rPr>
              <w:t>Date</w:t>
            </w:r>
          </w:p>
        </w:tc>
        <w:tc>
          <w:tcPr>
            <w:tcW w:w="7589" w:type="dxa"/>
            <w:gridSpan w:val="2"/>
            <w:tcBorders>
              <w:top w:val="single" w:sz="4" w:space="0" w:color="000000"/>
              <w:left w:val="single" w:sz="4" w:space="0" w:color="000000"/>
              <w:bottom w:val="single" w:sz="4" w:space="0" w:color="000000"/>
              <w:right w:val="single" w:sz="4" w:space="0" w:color="000000"/>
            </w:tcBorders>
          </w:tcPr>
          <w:p w14:paraId="4B949F1E" w14:textId="310C38AD" w:rsidR="00732687" w:rsidRPr="008D07D1" w:rsidRDefault="00950B0F" w:rsidP="00276466">
            <w:pPr>
              <w:spacing w:before="57"/>
              <w:jc w:val="both"/>
              <w:rPr>
                <w:rFonts w:ascii="Arial" w:hAnsi="Arial" w:cs="Arial"/>
                <w:shd w:val="clear" w:color="auto" w:fill="FFFF00"/>
              </w:rPr>
            </w:pPr>
            <w:r w:rsidRPr="008D07D1">
              <w:rPr>
                <w:rFonts w:ascii="Arial" w:hAnsi="Arial" w:cs="Arial"/>
                <w:color w:val="000000" w:themeColor="text1"/>
                <w:szCs w:val="22"/>
                <w:shd w:val="clear" w:color="auto" w:fill="FFFF00"/>
              </w:rPr>
              <w:t>0</w:t>
            </w:r>
            <w:r w:rsidR="008D07D1" w:rsidRPr="008D07D1">
              <w:rPr>
                <w:rFonts w:ascii="Arial" w:hAnsi="Arial" w:cs="Arial"/>
                <w:color w:val="000000" w:themeColor="text1"/>
                <w:szCs w:val="22"/>
                <w:shd w:val="clear" w:color="auto" w:fill="FFFF00"/>
              </w:rPr>
              <w:t>8</w:t>
            </w:r>
            <w:r w:rsidR="007B52A5" w:rsidRPr="008D07D1">
              <w:rPr>
                <w:rFonts w:ascii="Arial" w:hAnsi="Arial" w:cs="Arial"/>
                <w:color w:val="000000" w:themeColor="text1"/>
                <w:szCs w:val="22"/>
                <w:shd w:val="clear" w:color="auto" w:fill="FFFF00"/>
              </w:rPr>
              <w:t>/0</w:t>
            </w:r>
            <w:r w:rsidR="008D07D1" w:rsidRPr="008D07D1">
              <w:rPr>
                <w:rFonts w:ascii="Arial" w:hAnsi="Arial" w:cs="Arial"/>
                <w:color w:val="000000" w:themeColor="text1"/>
                <w:szCs w:val="22"/>
                <w:shd w:val="clear" w:color="auto" w:fill="FFFF00"/>
              </w:rPr>
              <w:t>8</w:t>
            </w:r>
            <w:r w:rsidR="007B52A5" w:rsidRPr="008D07D1">
              <w:rPr>
                <w:rFonts w:ascii="Arial" w:hAnsi="Arial" w:cs="Arial"/>
                <w:color w:val="000000" w:themeColor="text1"/>
                <w:szCs w:val="22"/>
                <w:shd w:val="clear" w:color="auto" w:fill="FFFF00"/>
              </w:rPr>
              <w:t>/2024</w:t>
            </w:r>
          </w:p>
        </w:tc>
      </w:tr>
      <w:tr w:rsidR="00732687" w:rsidRPr="008D07D1" w14:paraId="6F09A7DB" w14:textId="77777777">
        <w:tc>
          <w:tcPr>
            <w:tcW w:w="2038" w:type="dxa"/>
            <w:tcBorders>
              <w:top w:val="single" w:sz="4" w:space="0" w:color="000000"/>
              <w:left w:val="single" w:sz="4" w:space="0" w:color="000000"/>
              <w:bottom w:val="single" w:sz="4" w:space="0" w:color="000000"/>
              <w:right w:val="single" w:sz="4" w:space="0" w:color="000000"/>
            </w:tcBorders>
          </w:tcPr>
          <w:p w14:paraId="37E738D2" w14:textId="77777777" w:rsidR="00732687" w:rsidRPr="008D07D1" w:rsidRDefault="007B52A5" w:rsidP="00276466">
            <w:pPr>
              <w:snapToGrid w:val="0"/>
              <w:spacing w:before="57" w:after="57"/>
              <w:jc w:val="both"/>
              <w:rPr>
                <w:rFonts w:ascii="Arial" w:hAnsi="Arial" w:cs="Arial"/>
                <w:color w:val="000000" w:themeColor="text1"/>
                <w:szCs w:val="22"/>
              </w:rPr>
            </w:pPr>
            <w:r w:rsidRPr="008D07D1">
              <w:rPr>
                <w:rFonts w:ascii="Arial" w:hAnsi="Arial" w:cs="Arial"/>
                <w:color w:val="000000" w:themeColor="text1"/>
                <w:szCs w:val="22"/>
              </w:rPr>
              <w:t>Versions</w:t>
            </w:r>
          </w:p>
        </w:tc>
        <w:tc>
          <w:tcPr>
            <w:tcW w:w="7589" w:type="dxa"/>
            <w:gridSpan w:val="2"/>
            <w:tcBorders>
              <w:top w:val="single" w:sz="4" w:space="0" w:color="000000"/>
              <w:left w:val="single" w:sz="4" w:space="0" w:color="000000"/>
              <w:bottom w:val="single" w:sz="4" w:space="0" w:color="000000"/>
              <w:right w:val="single" w:sz="4" w:space="0" w:color="000000"/>
            </w:tcBorders>
          </w:tcPr>
          <w:p w14:paraId="3C7BA8DB" w14:textId="08BF410E"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V2024-</w:t>
            </w:r>
            <w:r w:rsidRPr="008D07D1">
              <w:rPr>
                <w:rFonts w:ascii="Arial" w:hAnsi="Arial" w:cs="Arial"/>
                <w:color w:val="000000" w:themeColor="text1"/>
                <w:szCs w:val="22"/>
                <w:shd w:val="clear" w:color="auto" w:fill="FFFF00"/>
              </w:rPr>
              <w:t>0</w:t>
            </w:r>
            <w:r w:rsidR="008D07D1" w:rsidRPr="008D07D1">
              <w:rPr>
                <w:rFonts w:ascii="Arial" w:hAnsi="Arial" w:cs="Arial"/>
                <w:color w:val="000000" w:themeColor="text1"/>
                <w:szCs w:val="22"/>
                <w:shd w:val="clear" w:color="auto" w:fill="FFFF00"/>
              </w:rPr>
              <w:t>8</w:t>
            </w:r>
          </w:p>
        </w:tc>
      </w:tr>
      <w:tr w:rsidR="00732687" w:rsidRPr="008D07D1" w14:paraId="55AA589D" w14:textId="77777777">
        <w:tc>
          <w:tcPr>
            <w:tcW w:w="2038" w:type="dxa"/>
            <w:tcBorders>
              <w:top w:val="single" w:sz="4" w:space="0" w:color="000000"/>
              <w:left w:val="single" w:sz="4" w:space="0" w:color="000000"/>
              <w:bottom w:val="single" w:sz="4" w:space="0" w:color="000000"/>
              <w:right w:val="single" w:sz="4" w:space="0" w:color="000000"/>
            </w:tcBorders>
          </w:tcPr>
          <w:p w14:paraId="607975A4"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Résumé</w:t>
            </w:r>
          </w:p>
        </w:tc>
        <w:tc>
          <w:tcPr>
            <w:tcW w:w="7589" w:type="dxa"/>
            <w:gridSpan w:val="2"/>
            <w:tcBorders>
              <w:top w:val="single" w:sz="4" w:space="0" w:color="000000"/>
              <w:left w:val="single" w:sz="4" w:space="0" w:color="000000"/>
              <w:bottom w:val="single" w:sz="4" w:space="0" w:color="000000"/>
              <w:right w:val="single" w:sz="4" w:space="0" w:color="000000"/>
            </w:tcBorders>
          </w:tcPr>
          <w:p w14:paraId="2EA302CD"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Ce standard permet la création de règlements d’urbanisme informatiquement exploitables afin de compléter les documents fournis actuellement au format PDF et d’enrichir l’information donnée aux usagers particuliers et professionnels.</w:t>
            </w:r>
          </w:p>
          <w:p w14:paraId="3EAF2D5E"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Le standard SRU se décompose en deux niveaux. Le premier niveau permet de générer un document interrogeable à la parcelle, rassemblant l’ensemble des règles écrites du règlement (texte et schémas/illustrations) en fonction de la zone d’urbanisme, au format texte structuré par blocs ;</w:t>
            </w:r>
          </w:p>
          <w:p w14:paraId="616C4025" w14:textId="77777777" w:rsidR="00732687" w:rsidRPr="008D07D1" w:rsidRDefault="007B52A5" w:rsidP="00276466">
            <w:pPr>
              <w:pStyle w:val="Corpsdetexte"/>
              <w:spacing w:before="57" w:after="57"/>
              <w:jc w:val="both"/>
              <w:rPr>
                <w:rFonts w:ascii="Arial" w:hAnsi="Arial" w:cs="Arial"/>
                <w:color w:val="000000" w:themeColor="text1"/>
                <w:szCs w:val="22"/>
              </w:rPr>
            </w:pPr>
            <w:r w:rsidRPr="008D07D1">
              <w:rPr>
                <w:rFonts w:ascii="Arial" w:hAnsi="Arial" w:cs="Arial"/>
                <w:color w:val="000000" w:themeColor="text1"/>
                <w:szCs w:val="22"/>
              </w:rPr>
              <w:t>Le deuxième niveau du standard consiste à pouvoir modéliser plus finement les règles d’urbanisme de façon à ce qu’elles soient directement interrogeables par des programmes informatiques. Ce niveau doit s’attacher à modéliser à la fois les règles qualitatives et les règles quantitatives extraites du règlement.</w:t>
            </w:r>
          </w:p>
          <w:p w14:paraId="10E5B2D8" w14:textId="77777777" w:rsidR="00732687" w:rsidRPr="008D07D1" w:rsidRDefault="00732687" w:rsidP="00276466">
            <w:pPr>
              <w:spacing w:before="57" w:after="57"/>
              <w:jc w:val="both"/>
              <w:rPr>
                <w:rFonts w:ascii="Arial" w:hAnsi="Arial" w:cs="Arial"/>
                <w:color w:val="000000" w:themeColor="text1"/>
                <w:szCs w:val="22"/>
              </w:rPr>
            </w:pPr>
          </w:p>
          <w:p w14:paraId="570AD56B" w14:textId="77777777" w:rsidR="00732687" w:rsidRPr="008D07D1" w:rsidRDefault="00732687" w:rsidP="00276466">
            <w:pPr>
              <w:spacing w:before="57" w:after="57"/>
              <w:jc w:val="both"/>
              <w:rPr>
                <w:rFonts w:ascii="Arial" w:hAnsi="Arial" w:cs="Arial"/>
                <w:color w:val="000000" w:themeColor="text1"/>
                <w:szCs w:val="22"/>
              </w:rPr>
            </w:pPr>
          </w:p>
        </w:tc>
      </w:tr>
      <w:tr w:rsidR="00732687" w:rsidRPr="00E775C7" w14:paraId="7816CC6A" w14:textId="77777777">
        <w:tc>
          <w:tcPr>
            <w:tcW w:w="2038" w:type="dxa"/>
            <w:tcBorders>
              <w:top w:val="single" w:sz="4" w:space="0" w:color="000000"/>
              <w:left w:val="single" w:sz="4" w:space="0" w:color="000000"/>
              <w:bottom w:val="single" w:sz="4" w:space="0" w:color="000000"/>
              <w:right w:val="single" w:sz="4" w:space="0" w:color="000000"/>
            </w:tcBorders>
          </w:tcPr>
          <w:p w14:paraId="03166AB6"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Sources</w:t>
            </w:r>
          </w:p>
        </w:tc>
        <w:tc>
          <w:tcPr>
            <w:tcW w:w="7589" w:type="dxa"/>
            <w:gridSpan w:val="2"/>
            <w:tcBorders>
              <w:top w:val="single" w:sz="4" w:space="0" w:color="000000"/>
              <w:left w:val="single" w:sz="4" w:space="0" w:color="000000"/>
              <w:bottom w:val="single" w:sz="4" w:space="0" w:color="000000"/>
              <w:right w:val="single" w:sz="4" w:space="0" w:color="000000"/>
            </w:tcBorders>
          </w:tcPr>
          <w:p w14:paraId="0E087C45" w14:textId="77777777" w:rsidR="00732687" w:rsidRPr="008D07D1" w:rsidRDefault="007B52A5" w:rsidP="00276466">
            <w:pPr>
              <w:snapToGrid w:val="0"/>
              <w:spacing w:before="57"/>
              <w:jc w:val="both"/>
              <w:rPr>
                <w:rFonts w:ascii="Arial" w:hAnsi="Arial" w:cs="Arial"/>
                <w:color w:val="000000" w:themeColor="text1"/>
                <w:szCs w:val="22"/>
              </w:rPr>
            </w:pPr>
            <w:r w:rsidRPr="008D07D1">
              <w:rPr>
                <w:rFonts w:ascii="Arial" w:hAnsi="Arial" w:cs="Arial"/>
                <w:color w:val="000000" w:themeColor="text1"/>
                <w:szCs w:val="22"/>
              </w:rPr>
              <w:t xml:space="preserve">Lien vers le standard SRU niveau 1 : </w:t>
            </w:r>
            <w:hyperlink r:id="rId10" w:tgtFrame="_top">
              <w:r w:rsidRPr="008D07D1">
                <w:rPr>
                  <w:rStyle w:val="Lienhypertexte"/>
                  <w:rFonts w:ascii="Arial" w:hAnsi="Arial" w:cs="Arial"/>
                  <w:color w:val="000000" w:themeColor="text1"/>
                  <w:szCs w:val="22"/>
                </w:rPr>
                <w:t>Standard</w:t>
              </w:r>
            </w:hyperlink>
            <w:hyperlink r:id="rId11" w:tgtFrame="_top">
              <w:bookmarkStart w:id="0" w:name="_Hlt129015299"/>
              <w:bookmarkStart w:id="1" w:name="_Hlt129015300"/>
              <w:r w:rsidRPr="008D07D1">
                <w:rPr>
                  <w:rStyle w:val="Lienhypertexte"/>
                  <w:rFonts w:ascii="Arial" w:hAnsi="Arial" w:cs="Arial"/>
                  <w:color w:val="000000" w:themeColor="text1"/>
                  <w:szCs w:val="22"/>
                </w:rPr>
                <w:t xml:space="preserve"> </w:t>
              </w:r>
            </w:hyperlink>
            <w:hyperlink r:id="rId12" w:tgtFrame="_top">
              <w:bookmarkEnd w:id="0"/>
              <w:bookmarkEnd w:id="1"/>
              <w:r w:rsidRPr="008D07D1">
                <w:rPr>
                  <w:rStyle w:val="Lienhypertexte"/>
                  <w:rFonts w:ascii="Arial" w:hAnsi="Arial" w:cs="Arial"/>
                  <w:color w:val="000000" w:themeColor="text1"/>
                  <w:szCs w:val="22"/>
                </w:rPr>
                <w:t>CNIG SRU</w:t>
              </w:r>
            </w:hyperlink>
          </w:p>
          <w:p w14:paraId="769426BA" w14:textId="2056BDF7" w:rsidR="00732687" w:rsidRPr="008D07D1" w:rsidRDefault="00FA0309" w:rsidP="00276466">
            <w:pPr>
              <w:snapToGrid w:val="0"/>
              <w:spacing w:before="57"/>
              <w:jc w:val="both"/>
              <w:rPr>
                <w:rFonts w:ascii="Arial" w:hAnsi="Arial" w:cs="Arial"/>
                <w:color w:val="000000" w:themeColor="text1"/>
                <w:szCs w:val="22"/>
                <w:lang w:val="en-US"/>
              </w:rPr>
            </w:pPr>
            <w:r w:rsidRPr="008D07D1">
              <w:rPr>
                <w:rFonts w:ascii="Arial" w:hAnsi="Arial" w:cs="Arial"/>
                <w:color w:val="000000" w:themeColor="text1"/>
                <w:szCs w:val="22"/>
                <w:lang w:val="en-US"/>
              </w:rPr>
              <w:t>Schémas:</w:t>
            </w:r>
          </w:p>
          <w:p w14:paraId="2C9E9F3D" w14:textId="77777777" w:rsidR="00732687" w:rsidRPr="008D07D1" w:rsidRDefault="007B52A5" w:rsidP="00276466">
            <w:pPr>
              <w:numPr>
                <w:ilvl w:val="0"/>
                <w:numId w:val="5"/>
              </w:numPr>
              <w:snapToGrid w:val="0"/>
              <w:spacing w:before="57"/>
              <w:jc w:val="both"/>
              <w:rPr>
                <w:rFonts w:ascii="Arial" w:hAnsi="Arial" w:cs="Arial"/>
                <w:color w:val="000000" w:themeColor="text1"/>
                <w:szCs w:val="22"/>
              </w:rPr>
            </w:pPr>
            <w:r w:rsidRPr="008D07D1">
              <w:rPr>
                <w:rFonts w:ascii="Arial" w:hAnsi="Arial" w:cs="Arial"/>
                <w:color w:val="000000" w:themeColor="text1"/>
                <w:szCs w:val="22"/>
              </w:rPr>
              <w:t xml:space="preserve">UML (niveau 1 et lien avec le standard CNIG PLU) : </w:t>
            </w:r>
            <w:hyperlink r:id="rId13">
              <w:r w:rsidRPr="008D07D1">
                <w:rPr>
                  <w:rStyle w:val="Lienhypertexte"/>
                  <w:rFonts w:ascii="Arial" w:hAnsi="Arial" w:cs="Arial"/>
                  <w:szCs w:val="22"/>
                </w:rPr>
                <w:t>https://github.com/cnigfr/structuration-reglement-urbanisme</w:t>
              </w:r>
            </w:hyperlink>
          </w:p>
          <w:p w14:paraId="5C4FAFC4" w14:textId="28B6753F" w:rsidR="00732687" w:rsidRPr="008D07D1" w:rsidRDefault="00FA0309" w:rsidP="00276466">
            <w:pPr>
              <w:numPr>
                <w:ilvl w:val="0"/>
                <w:numId w:val="5"/>
              </w:numPr>
              <w:snapToGrid w:val="0"/>
              <w:spacing w:before="57"/>
              <w:jc w:val="both"/>
              <w:rPr>
                <w:rFonts w:ascii="Arial" w:hAnsi="Arial" w:cs="Arial"/>
                <w:color w:val="000000" w:themeColor="text1"/>
                <w:szCs w:val="22"/>
                <w:lang w:val="en-US"/>
              </w:rPr>
            </w:pPr>
            <w:r w:rsidRPr="008D07D1">
              <w:rPr>
                <w:rFonts w:ascii="Arial" w:hAnsi="Arial" w:cs="Arial"/>
                <w:color w:val="000000" w:themeColor="text1"/>
                <w:szCs w:val="22"/>
                <w:lang w:val="en-US"/>
              </w:rPr>
              <w:t>XSD:</w:t>
            </w:r>
            <w:r w:rsidR="007B52A5" w:rsidRPr="008D07D1">
              <w:rPr>
                <w:rFonts w:ascii="Arial" w:hAnsi="Arial" w:cs="Arial"/>
                <w:color w:val="000000" w:themeColor="text1"/>
                <w:szCs w:val="22"/>
                <w:lang w:val="en-US"/>
              </w:rPr>
              <w:t xml:space="preserve"> </w:t>
            </w:r>
            <w:hyperlink r:id="rId14">
              <w:r w:rsidR="007B52A5" w:rsidRPr="008D07D1">
                <w:rPr>
                  <w:rStyle w:val="Lienhypertexte"/>
                  <w:rFonts w:ascii="Arial" w:hAnsi="Arial" w:cs="Arial"/>
                  <w:szCs w:val="22"/>
                  <w:lang w:val="en-US"/>
                </w:rPr>
                <w:t>https://github.com/cnigfr/structuration-reglement-urbanisme/blob/master/schemas/XSD%20Standard%20SRU.XSD</w:t>
              </w:r>
            </w:hyperlink>
          </w:p>
        </w:tc>
      </w:tr>
      <w:tr w:rsidR="00732687" w:rsidRPr="008D07D1" w14:paraId="3F9940B3" w14:textId="77777777">
        <w:tc>
          <w:tcPr>
            <w:tcW w:w="2038" w:type="dxa"/>
            <w:tcBorders>
              <w:top w:val="single" w:sz="4" w:space="0" w:color="000000"/>
              <w:left w:val="single" w:sz="4" w:space="0" w:color="000000"/>
              <w:bottom w:val="single" w:sz="4" w:space="0" w:color="000000"/>
              <w:right w:val="single" w:sz="4" w:space="0" w:color="000000"/>
            </w:tcBorders>
          </w:tcPr>
          <w:p w14:paraId="1DACF306"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Contributeurs</w:t>
            </w:r>
          </w:p>
        </w:tc>
        <w:tc>
          <w:tcPr>
            <w:tcW w:w="7589" w:type="dxa"/>
            <w:gridSpan w:val="2"/>
            <w:tcBorders>
              <w:top w:val="single" w:sz="4" w:space="0" w:color="000000"/>
              <w:left w:val="single" w:sz="4" w:space="0" w:color="000000"/>
              <w:bottom w:val="single" w:sz="4" w:space="0" w:color="000000"/>
              <w:right w:val="single" w:sz="4" w:space="0" w:color="000000"/>
            </w:tcBorders>
          </w:tcPr>
          <w:p w14:paraId="0EF3F20B"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Participants du GT CNIG DDU / sous-groupe 6 « SRU »</w:t>
            </w:r>
          </w:p>
        </w:tc>
      </w:tr>
      <w:tr w:rsidR="00732687" w:rsidRPr="008D07D1" w14:paraId="1F957D77" w14:textId="77777777">
        <w:tc>
          <w:tcPr>
            <w:tcW w:w="2038" w:type="dxa"/>
            <w:tcBorders>
              <w:top w:val="single" w:sz="4" w:space="0" w:color="000000"/>
              <w:left w:val="single" w:sz="4" w:space="0" w:color="000000"/>
              <w:bottom w:val="single" w:sz="4" w:space="0" w:color="000000"/>
              <w:right w:val="single" w:sz="4" w:space="0" w:color="000000"/>
            </w:tcBorders>
          </w:tcPr>
          <w:p w14:paraId="7553EF69"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Rédacteurs</w:t>
            </w:r>
          </w:p>
        </w:tc>
        <w:tc>
          <w:tcPr>
            <w:tcW w:w="7589" w:type="dxa"/>
            <w:gridSpan w:val="2"/>
            <w:tcBorders>
              <w:top w:val="single" w:sz="4" w:space="0" w:color="000000"/>
              <w:left w:val="single" w:sz="4" w:space="0" w:color="000000"/>
              <w:bottom w:val="single" w:sz="4" w:space="0" w:color="000000"/>
              <w:right w:val="single" w:sz="4" w:space="0" w:color="000000"/>
            </w:tcBorders>
          </w:tcPr>
          <w:p w14:paraId="30148DED"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Alison Lenain, Arnauld Gallais</w:t>
            </w:r>
          </w:p>
        </w:tc>
      </w:tr>
      <w:tr w:rsidR="00732687" w:rsidRPr="008D07D1" w14:paraId="55001500" w14:textId="77777777">
        <w:tc>
          <w:tcPr>
            <w:tcW w:w="2038" w:type="dxa"/>
            <w:tcBorders>
              <w:top w:val="single" w:sz="4" w:space="0" w:color="000000"/>
              <w:left w:val="single" w:sz="4" w:space="0" w:color="000000"/>
              <w:bottom w:val="single" w:sz="4" w:space="0" w:color="000000"/>
              <w:right w:val="single" w:sz="4" w:space="0" w:color="000000"/>
            </w:tcBorders>
          </w:tcPr>
          <w:p w14:paraId="44FAF2D5"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Relecteurs</w:t>
            </w:r>
          </w:p>
        </w:tc>
        <w:tc>
          <w:tcPr>
            <w:tcW w:w="7589" w:type="dxa"/>
            <w:gridSpan w:val="2"/>
            <w:tcBorders>
              <w:top w:val="single" w:sz="4" w:space="0" w:color="000000"/>
              <w:left w:val="single" w:sz="4" w:space="0" w:color="000000"/>
              <w:bottom w:val="single" w:sz="4" w:space="0" w:color="000000"/>
              <w:right w:val="single" w:sz="4" w:space="0" w:color="000000"/>
            </w:tcBorders>
          </w:tcPr>
          <w:p w14:paraId="6A429C7C" w14:textId="4DFA428A"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 xml:space="preserve">- Groupe de travail CNIG sur </w:t>
            </w:r>
            <w:r w:rsidR="00FA0309" w:rsidRPr="008D07D1">
              <w:rPr>
                <w:rFonts w:ascii="Arial" w:hAnsi="Arial" w:cs="Arial"/>
                <w:color w:val="000000" w:themeColor="text1"/>
                <w:szCs w:val="22"/>
              </w:rPr>
              <w:t>la dématérialisation</w:t>
            </w:r>
            <w:r w:rsidRPr="008D07D1">
              <w:rPr>
                <w:rFonts w:ascii="Arial" w:hAnsi="Arial" w:cs="Arial"/>
                <w:color w:val="000000" w:themeColor="text1"/>
                <w:szCs w:val="22"/>
              </w:rPr>
              <w:t xml:space="preserve"> des documents d'urbanisme</w:t>
            </w:r>
          </w:p>
          <w:p w14:paraId="187A295A" w14:textId="77777777"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 Département Normalisation de l’IGN (</w:t>
            </w:r>
            <w:hyperlink r:id="rId15">
              <w:r w:rsidRPr="008D07D1">
                <w:rPr>
                  <w:rStyle w:val="Lienhypertexte"/>
                  <w:rFonts w:ascii="Arial" w:hAnsi="Arial" w:cs="Arial"/>
                  <w:szCs w:val="22"/>
                </w:rPr>
                <w:t>https://eden.ign.fr/</w:t>
              </w:r>
            </w:hyperlink>
            <w:r w:rsidRPr="008D07D1">
              <w:rPr>
                <w:rFonts w:ascii="Arial" w:hAnsi="Arial" w:cs="Arial"/>
                <w:color w:val="000000" w:themeColor="text1"/>
                <w:szCs w:val="22"/>
              </w:rPr>
              <w:t>)</w:t>
            </w:r>
          </w:p>
          <w:p w14:paraId="21910F2E" w14:textId="77777777" w:rsidR="00732687" w:rsidRPr="008D07D1" w:rsidRDefault="00732687" w:rsidP="00276466">
            <w:pPr>
              <w:spacing w:before="57"/>
              <w:jc w:val="both"/>
              <w:rPr>
                <w:rFonts w:ascii="Arial" w:hAnsi="Arial" w:cs="Arial"/>
                <w:color w:val="000000" w:themeColor="text1"/>
                <w:szCs w:val="22"/>
              </w:rPr>
            </w:pPr>
          </w:p>
        </w:tc>
      </w:tr>
      <w:tr w:rsidR="00732687" w:rsidRPr="008D07D1" w14:paraId="3087FE1A" w14:textId="77777777">
        <w:trPr>
          <w:trHeight w:val="368"/>
        </w:trPr>
        <w:tc>
          <w:tcPr>
            <w:tcW w:w="2038" w:type="dxa"/>
            <w:tcBorders>
              <w:top w:val="single" w:sz="4" w:space="0" w:color="000000"/>
              <w:left w:val="single" w:sz="4" w:space="0" w:color="000000"/>
              <w:bottom w:val="single" w:sz="4" w:space="0" w:color="000000"/>
              <w:right w:val="single" w:sz="4" w:space="0" w:color="000000"/>
            </w:tcBorders>
          </w:tcPr>
          <w:p w14:paraId="7F32912A"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Format</w:t>
            </w:r>
          </w:p>
        </w:tc>
        <w:tc>
          <w:tcPr>
            <w:tcW w:w="7589" w:type="dxa"/>
            <w:gridSpan w:val="2"/>
            <w:tcBorders>
              <w:top w:val="single" w:sz="4" w:space="0" w:color="000000"/>
              <w:left w:val="single" w:sz="4" w:space="0" w:color="000000"/>
              <w:bottom w:val="single" w:sz="4" w:space="0" w:color="000000"/>
              <w:right w:val="single" w:sz="4" w:space="0" w:color="000000"/>
            </w:tcBorders>
          </w:tcPr>
          <w:p w14:paraId="51F7F53D"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Formats disponibles du fichier : Word, Adobe PDF</w:t>
            </w:r>
          </w:p>
        </w:tc>
      </w:tr>
      <w:tr w:rsidR="00732687" w:rsidRPr="008D07D1" w14:paraId="0D79743F" w14:textId="77777777">
        <w:trPr>
          <w:trHeight w:val="275"/>
        </w:trPr>
        <w:tc>
          <w:tcPr>
            <w:tcW w:w="2038" w:type="dxa"/>
            <w:tcBorders>
              <w:top w:val="single" w:sz="4" w:space="0" w:color="000000"/>
              <w:left w:val="single" w:sz="4" w:space="0" w:color="000000"/>
              <w:bottom w:val="single" w:sz="4" w:space="0" w:color="000000"/>
              <w:right w:val="single" w:sz="4" w:space="0" w:color="000000"/>
            </w:tcBorders>
          </w:tcPr>
          <w:p w14:paraId="6C2BF639"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Diffusion</w:t>
            </w:r>
          </w:p>
        </w:tc>
        <w:tc>
          <w:tcPr>
            <w:tcW w:w="7589" w:type="dxa"/>
            <w:gridSpan w:val="2"/>
            <w:tcBorders>
              <w:top w:val="single" w:sz="4" w:space="0" w:color="000000"/>
              <w:left w:val="single" w:sz="4" w:space="0" w:color="000000"/>
              <w:bottom w:val="single" w:sz="4" w:space="0" w:color="000000"/>
              <w:right w:val="single" w:sz="4" w:space="0" w:color="000000"/>
            </w:tcBorders>
          </w:tcPr>
          <w:p w14:paraId="6D91CD2F" w14:textId="77777777" w:rsidR="00732687" w:rsidRPr="008D07D1" w:rsidRDefault="007B52A5" w:rsidP="00276466">
            <w:pPr>
              <w:spacing w:before="57"/>
              <w:jc w:val="both"/>
              <w:rPr>
                <w:rFonts w:ascii="Arial" w:hAnsi="Arial" w:cs="Arial"/>
                <w:color w:val="000000" w:themeColor="text1"/>
                <w:szCs w:val="22"/>
              </w:rPr>
            </w:pPr>
            <w:bookmarkStart w:id="2" w:name="_Hlt129001419"/>
            <w:bookmarkStart w:id="3" w:name="_Hlt129001420"/>
            <w:r w:rsidRPr="008D07D1">
              <w:rPr>
                <w:rFonts w:ascii="Arial" w:hAnsi="Arial" w:cs="Arial"/>
                <w:color w:val="000000" w:themeColor="text1"/>
                <w:szCs w:val="22"/>
              </w:rPr>
              <w:t>S</w:t>
            </w:r>
            <w:bookmarkEnd w:id="2"/>
            <w:bookmarkEnd w:id="3"/>
            <w:r w:rsidRPr="008D07D1">
              <w:rPr>
                <w:rFonts w:ascii="Arial" w:hAnsi="Arial" w:cs="Arial"/>
                <w:color w:val="000000" w:themeColor="text1"/>
                <w:szCs w:val="22"/>
              </w:rPr>
              <w:t xml:space="preserve">ite du </w:t>
            </w:r>
            <w:hyperlink r:id="rId16">
              <w:r w:rsidRPr="008D07D1">
                <w:rPr>
                  <w:rStyle w:val="Lienhypertexte"/>
                  <w:rFonts w:ascii="Arial" w:hAnsi="Arial" w:cs="Arial"/>
                  <w:color w:val="000000" w:themeColor="text1"/>
                  <w:szCs w:val="22"/>
                </w:rPr>
                <w:t>CNIG</w:t>
              </w:r>
            </w:hyperlink>
            <w:r w:rsidRPr="008D07D1">
              <w:rPr>
                <w:rFonts w:ascii="Arial" w:hAnsi="Arial" w:cs="Arial"/>
                <w:color w:val="000000" w:themeColor="text1"/>
                <w:szCs w:val="22"/>
              </w:rPr>
              <w:t xml:space="preserve">, </w:t>
            </w:r>
            <w:hyperlink r:id="rId17">
              <w:r w:rsidRPr="008D07D1">
                <w:rPr>
                  <w:rStyle w:val="Lienhypertexte"/>
                  <w:rFonts w:ascii="Arial" w:hAnsi="Arial" w:cs="Arial"/>
                  <w:color w:val="000000" w:themeColor="text1"/>
                  <w:szCs w:val="22"/>
                </w:rPr>
                <w:t>Ressources</w:t>
              </w:r>
            </w:hyperlink>
            <w:r w:rsidRPr="008D07D1">
              <w:rPr>
                <w:rFonts w:ascii="Arial" w:hAnsi="Arial" w:cs="Arial"/>
                <w:color w:val="000000" w:themeColor="text1"/>
                <w:szCs w:val="22"/>
              </w:rPr>
              <w:t xml:space="preserve"> Dématérialisation Documents d’Urbanisme</w:t>
            </w:r>
          </w:p>
        </w:tc>
      </w:tr>
      <w:tr w:rsidR="00732687" w:rsidRPr="008D07D1" w14:paraId="0FE4A77D" w14:textId="77777777">
        <w:tc>
          <w:tcPr>
            <w:tcW w:w="2038" w:type="dxa"/>
            <w:tcBorders>
              <w:top w:val="single" w:sz="4" w:space="0" w:color="000000"/>
              <w:left w:val="single" w:sz="4" w:space="0" w:color="000000"/>
              <w:bottom w:val="single" w:sz="4" w:space="0" w:color="000000"/>
              <w:right w:val="single" w:sz="4" w:space="0" w:color="000000"/>
            </w:tcBorders>
          </w:tcPr>
          <w:p w14:paraId="076D4538"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Organisme</w:t>
            </w:r>
          </w:p>
        </w:tc>
        <w:tc>
          <w:tcPr>
            <w:tcW w:w="7589" w:type="dxa"/>
            <w:gridSpan w:val="2"/>
            <w:tcBorders>
              <w:top w:val="single" w:sz="4" w:space="0" w:color="000000"/>
              <w:left w:val="single" w:sz="4" w:space="0" w:color="000000"/>
              <w:bottom w:val="single" w:sz="4" w:space="0" w:color="000000"/>
              <w:right w:val="single" w:sz="4" w:space="0" w:color="000000"/>
            </w:tcBorders>
          </w:tcPr>
          <w:p w14:paraId="06052EE4"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Conseil National de l'Information géolocalisée (CNIG)</w:t>
            </w:r>
          </w:p>
        </w:tc>
      </w:tr>
      <w:tr w:rsidR="00732687" w:rsidRPr="008D07D1" w14:paraId="6A1B4508" w14:textId="77777777">
        <w:tc>
          <w:tcPr>
            <w:tcW w:w="2038" w:type="dxa"/>
            <w:tcBorders>
              <w:top w:val="single" w:sz="4" w:space="0" w:color="000000"/>
              <w:left w:val="single" w:sz="4" w:space="0" w:color="000000"/>
              <w:bottom w:val="single" w:sz="4" w:space="0" w:color="000000"/>
              <w:right w:val="single" w:sz="4" w:space="0" w:color="000000"/>
            </w:tcBorders>
          </w:tcPr>
          <w:p w14:paraId="51FA24E6"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Langue</w:t>
            </w:r>
          </w:p>
        </w:tc>
        <w:tc>
          <w:tcPr>
            <w:tcW w:w="7589" w:type="dxa"/>
            <w:gridSpan w:val="2"/>
            <w:tcBorders>
              <w:top w:val="single" w:sz="4" w:space="0" w:color="000000"/>
              <w:left w:val="single" w:sz="4" w:space="0" w:color="000000"/>
              <w:bottom w:val="single" w:sz="4" w:space="0" w:color="000000"/>
              <w:right w:val="single" w:sz="4" w:space="0" w:color="000000"/>
            </w:tcBorders>
          </w:tcPr>
          <w:p w14:paraId="04667821"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Français</w:t>
            </w:r>
          </w:p>
        </w:tc>
      </w:tr>
      <w:tr w:rsidR="00732687" w:rsidRPr="008D07D1" w14:paraId="3AEB0B68" w14:textId="77777777">
        <w:tc>
          <w:tcPr>
            <w:tcW w:w="2038" w:type="dxa"/>
            <w:tcBorders>
              <w:top w:val="single" w:sz="4" w:space="0" w:color="000000"/>
              <w:left w:val="single" w:sz="4" w:space="0" w:color="000000"/>
              <w:bottom w:val="single" w:sz="4" w:space="0" w:color="000000"/>
              <w:right w:val="single" w:sz="4" w:space="0" w:color="000000"/>
            </w:tcBorders>
          </w:tcPr>
          <w:p w14:paraId="333422D7"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Mots-clés</w:t>
            </w:r>
          </w:p>
        </w:tc>
        <w:tc>
          <w:tcPr>
            <w:tcW w:w="7589" w:type="dxa"/>
            <w:gridSpan w:val="2"/>
            <w:tcBorders>
              <w:top w:val="single" w:sz="4" w:space="0" w:color="000000"/>
              <w:left w:val="single" w:sz="4" w:space="0" w:color="000000"/>
              <w:bottom w:val="single" w:sz="4" w:space="0" w:color="000000"/>
              <w:right w:val="single" w:sz="4" w:space="0" w:color="000000"/>
            </w:tcBorders>
          </w:tcPr>
          <w:p w14:paraId="72297143"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PLU, PLUi, règlement d’urbanisme, plan local d’urbanisme, SIG, information géographique, urbanisme, CNIG, Géoportail de l’urbanisme, règlement écrit</w:t>
            </w:r>
          </w:p>
        </w:tc>
      </w:tr>
      <w:tr w:rsidR="00732687" w:rsidRPr="008D07D1" w14:paraId="6AB5F25B" w14:textId="77777777">
        <w:tc>
          <w:tcPr>
            <w:tcW w:w="2038" w:type="dxa"/>
            <w:tcBorders>
              <w:top w:val="single" w:sz="4" w:space="0" w:color="000000"/>
              <w:left w:val="single" w:sz="4" w:space="0" w:color="000000"/>
              <w:bottom w:val="single" w:sz="4" w:space="0" w:color="000000"/>
              <w:right w:val="single" w:sz="4" w:space="0" w:color="000000"/>
            </w:tcBorders>
          </w:tcPr>
          <w:p w14:paraId="66215631"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Statut du document</w:t>
            </w:r>
          </w:p>
        </w:tc>
        <w:tc>
          <w:tcPr>
            <w:tcW w:w="7589" w:type="dxa"/>
            <w:gridSpan w:val="2"/>
            <w:tcBorders>
              <w:top w:val="single" w:sz="4" w:space="0" w:color="000000"/>
              <w:left w:val="single" w:sz="4" w:space="0" w:color="000000"/>
              <w:bottom w:val="single" w:sz="4" w:space="0" w:color="000000"/>
              <w:right w:val="single" w:sz="4" w:space="0" w:color="000000"/>
            </w:tcBorders>
          </w:tcPr>
          <w:p w14:paraId="27F48598" w14:textId="77777777"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Projet</w:t>
            </w:r>
          </w:p>
        </w:tc>
      </w:tr>
      <w:tr w:rsidR="00732687" w:rsidRPr="008D07D1" w14:paraId="5464EEB4" w14:textId="77777777">
        <w:tc>
          <w:tcPr>
            <w:tcW w:w="2038" w:type="dxa"/>
            <w:tcBorders>
              <w:top w:val="single" w:sz="4" w:space="0" w:color="000000"/>
              <w:left w:val="single" w:sz="4" w:space="0" w:color="000000"/>
              <w:bottom w:val="single" w:sz="4" w:space="0" w:color="000000"/>
              <w:right w:val="single" w:sz="4" w:space="0" w:color="000000"/>
            </w:tcBorders>
          </w:tcPr>
          <w:p w14:paraId="611F7A9A"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Remerciements</w:t>
            </w:r>
          </w:p>
        </w:tc>
        <w:tc>
          <w:tcPr>
            <w:tcW w:w="7589" w:type="dxa"/>
            <w:gridSpan w:val="2"/>
            <w:tcBorders>
              <w:top w:val="single" w:sz="4" w:space="0" w:color="000000"/>
              <w:left w:val="single" w:sz="4" w:space="0" w:color="000000"/>
              <w:bottom w:val="single" w:sz="4" w:space="0" w:color="000000"/>
              <w:right w:val="single" w:sz="4" w:space="0" w:color="000000"/>
            </w:tcBorders>
          </w:tcPr>
          <w:p w14:paraId="0FAF5538" w14:textId="77777777"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Merci aux membres du sous-groupe SG6 du GT DDU du CNIG pour leur implication et à l’équipe projet GPU de l’IGN, en particulier à BUILDRZ et à l’équipe SmartPLU pour leur aide.</w:t>
            </w:r>
          </w:p>
        </w:tc>
      </w:tr>
      <w:tr w:rsidR="00732687" w:rsidRPr="008D07D1" w14:paraId="5B4E5D54" w14:textId="77777777">
        <w:tc>
          <w:tcPr>
            <w:tcW w:w="2038" w:type="dxa"/>
            <w:tcBorders>
              <w:top w:val="single" w:sz="4" w:space="0" w:color="000000"/>
              <w:left w:val="single" w:sz="4" w:space="0" w:color="000000"/>
              <w:bottom w:val="single" w:sz="4" w:space="0" w:color="000000"/>
              <w:right w:val="single" w:sz="4" w:space="0" w:color="000000"/>
            </w:tcBorders>
          </w:tcPr>
          <w:p w14:paraId="3F26536C"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noProof/>
              </w:rPr>
              <w:drawing>
                <wp:anchor distT="0" distB="0" distL="0" distR="0" simplePos="0" relativeHeight="2" behindDoc="1" locked="0" layoutInCell="1" allowOverlap="1" wp14:anchorId="23A0E27A" wp14:editId="6E1D1EA3">
                  <wp:simplePos x="0" y="0"/>
                  <wp:positionH relativeFrom="column">
                    <wp:posOffset>5509260</wp:posOffset>
                  </wp:positionH>
                  <wp:positionV relativeFrom="paragraph">
                    <wp:posOffset>34925</wp:posOffset>
                  </wp:positionV>
                  <wp:extent cx="507365" cy="752475"/>
                  <wp:effectExtent l="0" t="0" r="0" b="0"/>
                  <wp:wrapNone/>
                  <wp:docPr id="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
                          <pic:cNvPicPr>
                            <a:picLocks noChangeAspect="1" noChangeArrowheads="1"/>
                          </pic:cNvPicPr>
                        </pic:nvPicPr>
                        <pic:blipFill>
                          <a:blip r:embed="rId18"/>
                          <a:stretch>
                            <a:fillRect/>
                          </a:stretch>
                        </pic:blipFill>
                        <pic:spPr bwMode="auto">
                          <a:xfrm>
                            <a:off x="0" y="0"/>
                            <a:ext cx="507365" cy="752475"/>
                          </a:xfrm>
                          <a:prstGeom prst="rect">
                            <a:avLst/>
                          </a:prstGeom>
                        </pic:spPr>
                      </pic:pic>
                    </a:graphicData>
                  </a:graphic>
                </wp:anchor>
              </w:drawing>
            </w:r>
            <w:r w:rsidRPr="008D07D1">
              <w:rPr>
                <w:rFonts w:ascii="Arial" w:hAnsi="Arial" w:cs="Arial"/>
                <w:b/>
                <w:color w:val="000000" w:themeColor="text1"/>
                <w:szCs w:val="22"/>
              </w:rPr>
              <w:t>Licence</w:t>
            </w:r>
          </w:p>
        </w:tc>
        <w:tc>
          <w:tcPr>
            <w:tcW w:w="6470" w:type="dxa"/>
            <w:tcBorders>
              <w:top w:val="single" w:sz="4" w:space="0" w:color="000000"/>
              <w:left w:val="single" w:sz="4" w:space="0" w:color="000000"/>
              <w:bottom w:val="single" w:sz="4" w:space="0" w:color="000000"/>
              <w:right w:val="single" w:sz="4" w:space="0" w:color="000000"/>
            </w:tcBorders>
          </w:tcPr>
          <w:p w14:paraId="3C5B1C85"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 xml:space="preserve">Le présent document est sous </w:t>
            </w:r>
            <w:hyperlink r:id="rId19" w:tgtFrame="_top">
              <w:r w:rsidRPr="008D07D1">
                <w:rPr>
                  <w:rStyle w:val="Lienhypertexte"/>
                  <w:rFonts w:ascii="Arial" w:hAnsi="Arial" w:cs="Arial"/>
                  <w:color w:val="000000" w:themeColor="text1"/>
                  <w:szCs w:val="22"/>
                </w:rPr>
                <w:t>Licence Ouverte</w:t>
              </w:r>
            </w:hyperlink>
            <w:r w:rsidRPr="008D07D1">
              <w:rPr>
                <w:rFonts w:ascii="Arial" w:hAnsi="Arial" w:cs="Arial"/>
                <w:color w:val="000000" w:themeColor="text1"/>
                <w:szCs w:val="22"/>
              </w:rPr>
              <w:t xml:space="preserve"> (Open Licence) Etalab</w:t>
            </w:r>
          </w:p>
        </w:tc>
        <w:tc>
          <w:tcPr>
            <w:tcW w:w="1119" w:type="dxa"/>
            <w:vMerge w:val="restart"/>
            <w:tcBorders>
              <w:top w:val="single" w:sz="4" w:space="0" w:color="000000"/>
              <w:left w:val="single" w:sz="4" w:space="0" w:color="000000"/>
              <w:bottom w:val="single" w:sz="4" w:space="0" w:color="000000"/>
              <w:right w:val="single" w:sz="4" w:space="0" w:color="000000"/>
            </w:tcBorders>
          </w:tcPr>
          <w:p w14:paraId="0E61DC55" w14:textId="77777777" w:rsidR="00732687" w:rsidRPr="008D07D1" w:rsidRDefault="00732687" w:rsidP="00276466">
            <w:pPr>
              <w:jc w:val="both"/>
              <w:rPr>
                <w:rFonts w:ascii="Arial" w:hAnsi="Arial" w:cs="Arial"/>
                <w:color w:val="000000" w:themeColor="text1"/>
                <w:szCs w:val="22"/>
              </w:rPr>
            </w:pPr>
          </w:p>
        </w:tc>
      </w:tr>
      <w:tr w:rsidR="00732687" w:rsidRPr="00E775C7" w14:paraId="00D8BF25" w14:textId="77777777">
        <w:tc>
          <w:tcPr>
            <w:tcW w:w="2038" w:type="dxa"/>
            <w:tcBorders>
              <w:top w:val="single" w:sz="4" w:space="0" w:color="000000"/>
              <w:left w:val="single" w:sz="4" w:space="0" w:color="000000"/>
              <w:bottom w:val="single" w:sz="4" w:space="0" w:color="000000"/>
              <w:right w:val="single" w:sz="4" w:space="0" w:color="000000"/>
            </w:tcBorders>
          </w:tcPr>
          <w:p w14:paraId="685F3F0C"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Contacts</w:t>
            </w:r>
          </w:p>
        </w:tc>
        <w:tc>
          <w:tcPr>
            <w:tcW w:w="6470" w:type="dxa"/>
            <w:tcBorders>
              <w:top w:val="single" w:sz="4" w:space="0" w:color="000000"/>
              <w:left w:val="single" w:sz="4" w:space="0" w:color="000000"/>
              <w:bottom w:val="single" w:sz="4" w:space="0" w:color="000000"/>
              <w:right w:val="single" w:sz="4" w:space="0" w:color="000000"/>
            </w:tcBorders>
          </w:tcPr>
          <w:p w14:paraId="29029FE7" w14:textId="77777777" w:rsidR="00732687" w:rsidRPr="008D07D1" w:rsidRDefault="007B52A5" w:rsidP="00276466">
            <w:pPr>
              <w:pStyle w:val="TexteFragment"/>
              <w:ind w:left="0"/>
              <w:jc w:val="both"/>
              <w:rPr>
                <w:rFonts w:ascii="Arial" w:hAnsi="Arial" w:cs="Arial"/>
                <w:color w:val="000000" w:themeColor="text1"/>
                <w:szCs w:val="22"/>
              </w:rPr>
            </w:pPr>
            <w:r w:rsidRPr="008D07D1">
              <w:rPr>
                <w:rFonts w:ascii="Arial" w:hAnsi="Arial" w:cs="Arial"/>
                <w:color w:val="000000" w:themeColor="text1"/>
                <w:szCs w:val="22"/>
              </w:rPr>
              <w:t>Sur le volet urbanisme : Ministère de l'Ecologie / DGALN / DHUP</w:t>
            </w:r>
          </w:p>
          <w:p w14:paraId="64BD3403" w14:textId="77777777" w:rsidR="00732687" w:rsidRPr="008D07D1" w:rsidRDefault="007B52A5" w:rsidP="00276466">
            <w:pPr>
              <w:pStyle w:val="TexteFragment"/>
              <w:ind w:left="0"/>
              <w:jc w:val="both"/>
              <w:rPr>
                <w:rFonts w:ascii="Arial" w:hAnsi="Arial" w:cs="Arial"/>
                <w:color w:val="000000" w:themeColor="text1"/>
                <w:szCs w:val="22"/>
              </w:rPr>
            </w:pPr>
            <w:r w:rsidRPr="008D07D1">
              <w:rPr>
                <w:rFonts w:ascii="Arial" w:hAnsi="Arial" w:cs="Arial"/>
                <w:color w:val="000000" w:themeColor="text1"/>
                <w:szCs w:val="22"/>
              </w:rPr>
              <w:t>Sur le volet numérisation et exploitation  : &lt; à préciser &gt;</w:t>
            </w:r>
          </w:p>
          <w:p w14:paraId="498141CA" w14:textId="3CBC0C38" w:rsidR="00732687" w:rsidRPr="008D07D1" w:rsidRDefault="007B52A5" w:rsidP="00276466">
            <w:pPr>
              <w:pStyle w:val="TexteFragment"/>
              <w:ind w:left="0"/>
              <w:jc w:val="both"/>
              <w:rPr>
                <w:rFonts w:ascii="Arial" w:hAnsi="Arial" w:cs="Arial"/>
                <w:color w:val="000000" w:themeColor="text1"/>
                <w:szCs w:val="22"/>
                <w:lang w:val="en-US"/>
              </w:rPr>
            </w:pPr>
            <w:r w:rsidRPr="008D07D1">
              <w:rPr>
                <w:rFonts w:ascii="Arial" w:hAnsi="Arial" w:cs="Arial"/>
                <w:color w:val="000000" w:themeColor="text1"/>
                <w:szCs w:val="22"/>
                <w:lang w:val="en-US"/>
              </w:rPr>
              <w:t xml:space="preserve">Contact </w:t>
            </w:r>
            <w:r w:rsidR="009C0F78" w:rsidRPr="008D07D1">
              <w:rPr>
                <w:rFonts w:ascii="Arial" w:hAnsi="Arial" w:cs="Arial"/>
                <w:color w:val="000000" w:themeColor="text1"/>
                <w:szCs w:val="22"/>
                <w:lang w:val="en-US"/>
              </w:rPr>
              <w:t>CNIG:</w:t>
            </w:r>
            <w:r w:rsidRPr="008D07D1">
              <w:rPr>
                <w:rFonts w:ascii="Arial" w:hAnsi="Arial" w:cs="Arial"/>
                <w:color w:val="000000" w:themeColor="text1"/>
                <w:szCs w:val="22"/>
                <w:lang w:val="en-US"/>
              </w:rPr>
              <w:t xml:space="preserve"> </w:t>
            </w:r>
            <w:hyperlink r:id="rId20" w:tgtFrame="_top">
              <w:r w:rsidRPr="008D07D1">
                <w:rPr>
                  <w:rStyle w:val="Lienhypertexte"/>
                  <w:rFonts w:ascii="Arial" w:hAnsi="Arial" w:cs="Arial"/>
                  <w:color w:val="000000" w:themeColor="text1"/>
                  <w:szCs w:val="22"/>
                  <w:lang w:val="en-US"/>
                </w:rPr>
                <w:t>cnig@cnig.gouv.fr</w:t>
              </w:r>
            </w:hyperlink>
          </w:p>
        </w:tc>
        <w:tc>
          <w:tcPr>
            <w:tcW w:w="1119" w:type="dxa"/>
            <w:vMerge/>
            <w:tcBorders>
              <w:top w:val="single" w:sz="4" w:space="0" w:color="000000"/>
              <w:left w:val="single" w:sz="4" w:space="0" w:color="000000"/>
              <w:bottom w:val="single" w:sz="4" w:space="0" w:color="000000"/>
              <w:right w:val="single" w:sz="4" w:space="0" w:color="000000"/>
            </w:tcBorders>
          </w:tcPr>
          <w:p w14:paraId="7EC5AF08" w14:textId="77777777" w:rsidR="00732687" w:rsidRPr="008D07D1" w:rsidRDefault="00732687" w:rsidP="00276466">
            <w:pPr>
              <w:jc w:val="both"/>
              <w:rPr>
                <w:rFonts w:ascii="Arial" w:hAnsi="Arial" w:cs="Arial"/>
                <w:color w:val="000000" w:themeColor="text1"/>
                <w:szCs w:val="22"/>
                <w:lang w:val="en-US"/>
              </w:rPr>
            </w:pPr>
          </w:p>
        </w:tc>
      </w:tr>
    </w:tbl>
    <w:p w14:paraId="16299E06" w14:textId="77777777" w:rsidR="00732687" w:rsidRPr="008D07D1" w:rsidRDefault="00732687" w:rsidP="00276466">
      <w:pPr>
        <w:pStyle w:val="Titre"/>
        <w:jc w:val="both"/>
        <w:rPr>
          <w:rFonts w:ascii="Arial" w:hAnsi="Arial" w:cs="Arial"/>
          <w:color w:val="000000" w:themeColor="text1"/>
          <w:sz w:val="22"/>
          <w:szCs w:val="22"/>
          <w:lang w:val="en-US"/>
        </w:rPr>
      </w:pPr>
    </w:p>
    <w:p w14:paraId="1A66EED6" w14:textId="77777777" w:rsidR="00732687" w:rsidRPr="00BE24EB" w:rsidRDefault="007B52A5" w:rsidP="00276466">
      <w:pPr>
        <w:pStyle w:val="Corpsdetexte"/>
        <w:jc w:val="both"/>
        <w:rPr>
          <w:rFonts w:ascii="Arial" w:hAnsi="Arial" w:cs="Arial"/>
          <w:color w:val="000000" w:themeColor="text1"/>
          <w:szCs w:val="22"/>
          <w:lang w:val="en-US"/>
        </w:rPr>
      </w:pPr>
      <w:r w:rsidRPr="00BE24EB">
        <w:rPr>
          <w:rFonts w:ascii="Arial" w:hAnsi="Arial" w:cs="Arial"/>
          <w:lang w:val="en-GB"/>
        </w:rPr>
        <w:br w:type="page"/>
      </w:r>
    </w:p>
    <w:p w14:paraId="79E53B84" w14:textId="77777777" w:rsidR="00732687" w:rsidRPr="00BE24EB" w:rsidRDefault="007B52A5" w:rsidP="00276466">
      <w:pPr>
        <w:pStyle w:val="Corpsdetexte"/>
        <w:jc w:val="both"/>
        <w:rPr>
          <w:rFonts w:ascii="Arial" w:hAnsi="Arial" w:cs="Arial"/>
          <w:b/>
          <w:color w:val="000000" w:themeColor="text1"/>
          <w:szCs w:val="22"/>
          <w:u w:val="single"/>
          <w:lang w:val="en-US"/>
        </w:rPr>
      </w:pPr>
      <w:r w:rsidRPr="00BE24EB">
        <w:rPr>
          <w:rFonts w:ascii="Arial" w:hAnsi="Arial" w:cs="Arial"/>
          <w:b/>
          <w:color w:val="000000" w:themeColor="text1"/>
          <w:szCs w:val="22"/>
          <w:u w:val="single"/>
          <w:lang w:val="en-US"/>
        </w:rPr>
        <w:t>Tables des matières</w:t>
      </w:r>
    </w:p>
    <w:sdt>
      <w:sdtPr>
        <w:rPr>
          <w:rFonts w:ascii="Arial" w:hAnsi="Arial" w:cs="Arial"/>
          <w:sz w:val="22"/>
          <w:szCs w:val="22"/>
        </w:rPr>
        <w:id w:val="405738822"/>
        <w:docPartObj>
          <w:docPartGallery w:val="Table of Contents"/>
          <w:docPartUnique/>
        </w:docPartObj>
      </w:sdtPr>
      <w:sdtEndPr/>
      <w:sdtContent>
        <w:p w14:paraId="6561096A" w14:textId="23E648FA" w:rsidR="00BE24EB" w:rsidRPr="00BE24EB" w:rsidRDefault="007B52A5">
          <w:pPr>
            <w:pStyle w:val="TM1"/>
            <w:rPr>
              <w:rFonts w:ascii="Arial" w:eastAsiaTheme="minorEastAsia" w:hAnsi="Arial" w:cs="Arial"/>
              <w:noProof/>
              <w:kern w:val="0"/>
              <w:sz w:val="22"/>
              <w:szCs w:val="22"/>
              <w:lang w:eastAsia="fr-FR"/>
            </w:rPr>
          </w:pPr>
          <w:r w:rsidRPr="00BE24EB">
            <w:fldChar w:fldCharType="begin"/>
          </w:r>
          <w:r w:rsidRPr="00BE24EB">
            <w:rPr>
              <w:rStyle w:val="Sautdindex"/>
              <w:rFonts w:ascii="Arial" w:hAnsi="Arial" w:cs="Arial"/>
              <w:webHidden/>
              <w:sz w:val="22"/>
              <w:szCs w:val="22"/>
            </w:rPr>
            <w:instrText xml:space="preserve"> TOC \z \o "1-3" \u \h</w:instrText>
          </w:r>
          <w:r w:rsidRPr="00BE24EB">
            <w:rPr>
              <w:rStyle w:val="Sautdindex"/>
              <w:rFonts w:ascii="Arial" w:hAnsi="Arial" w:cs="Arial"/>
              <w:sz w:val="22"/>
              <w:szCs w:val="22"/>
            </w:rPr>
            <w:fldChar w:fldCharType="separate"/>
          </w:r>
          <w:hyperlink w:anchor="_Toc174032921" w:history="1">
            <w:r w:rsidR="00BE24EB" w:rsidRPr="00BE24EB">
              <w:rPr>
                <w:rStyle w:val="Lienhypertexte"/>
                <w:rFonts w:ascii="Arial" w:hAnsi="Arial" w:cs="Arial"/>
                <w:noProof/>
              </w:rPr>
              <w:t>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Suivi du document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6</w:t>
            </w:r>
            <w:r w:rsidR="00BE24EB" w:rsidRPr="00BE24EB">
              <w:rPr>
                <w:rFonts w:ascii="Arial" w:hAnsi="Arial" w:cs="Arial"/>
                <w:noProof/>
                <w:webHidden/>
              </w:rPr>
              <w:fldChar w:fldCharType="end"/>
            </w:r>
          </w:hyperlink>
        </w:p>
        <w:p w14:paraId="56B325C3" w14:textId="417EAA4A" w:rsidR="00BE24EB" w:rsidRPr="00BE24EB" w:rsidRDefault="00FD4255">
          <w:pPr>
            <w:pStyle w:val="TM1"/>
            <w:rPr>
              <w:rFonts w:ascii="Arial" w:eastAsiaTheme="minorEastAsia" w:hAnsi="Arial" w:cs="Arial"/>
              <w:noProof/>
              <w:kern w:val="0"/>
              <w:sz w:val="22"/>
              <w:szCs w:val="22"/>
              <w:lang w:eastAsia="fr-FR"/>
            </w:rPr>
          </w:pPr>
          <w:hyperlink w:anchor="_Toc174032922" w:history="1">
            <w:r w:rsidR="00BE24EB" w:rsidRPr="00BE24EB">
              <w:rPr>
                <w:rStyle w:val="Lienhypertexte"/>
                <w:rFonts w:ascii="Arial" w:hAnsi="Arial" w:cs="Arial"/>
                <w:noProof/>
              </w:rPr>
              <w:t>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Définitions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_Toc174032922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7</w:t>
            </w:r>
            <w:r w:rsidR="00BE24EB" w:rsidRPr="00BE24EB">
              <w:rPr>
                <w:rFonts w:ascii="Arial" w:hAnsi="Arial" w:cs="Arial"/>
                <w:noProof/>
                <w:webHidden/>
              </w:rPr>
              <w:fldChar w:fldCharType="end"/>
            </w:r>
          </w:hyperlink>
        </w:p>
        <w:p w14:paraId="31BC9D28" w14:textId="7DA840C8" w:rsidR="00BE24EB" w:rsidRPr="00BE24EB" w:rsidRDefault="00FD4255">
          <w:pPr>
            <w:pStyle w:val="TM1"/>
            <w:rPr>
              <w:rFonts w:ascii="Arial" w:eastAsiaTheme="minorEastAsia" w:hAnsi="Arial" w:cs="Arial"/>
              <w:noProof/>
              <w:kern w:val="0"/>
              <w:sz w:val="22"/>
              <w:szCs w:val="22"/>
              <w:lang w:eastAsia="fr-FR"/>
            </w:rPr>
          </w:pPr>
          <w:hyperlink w:anchor="_Toc174032923" w:history="1">
            <w:r w:rsidR="00BE24EB" w:rsidRPr="00BE24EB">
              <w:rPr>
                <w:rStyle w:val="Lienhypertexte"/>
                <w:rFonts w:ascii="Arial" w:hAnsi="Arial" w:cs="Arial"/>
                <w:noProof/>
              </w:rPr>
              <w:t>3.</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Acronymes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_Toc174032923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8</w:t>
            </w:r>
            <w:r w:rsidR="00BE24EB" w:rsidRPr="00BE24EB">
              <w:rPr>
                <w:rFonts w:ascii="Arial" w:hAnsi="Arial" w:cs="Arial"/>
                <w:noProof/>
                <w:webHidden/>
              </w:rPr>
              <w:fldChar w:fldCharType="end"/>
            </w:r>
          </w:hyperlink>
        </w:p>
        <w:p w14:paraId="2BE5CFEA" w14:textId="5F62556A" w:rsidR="00BE24EB" w:rsidRPr="00BE24EB" w:rsidRDefault="00FD4255">
          <w:pPr>
            <w:pStyle w:val="TM1"/>
            <w:rPr>
              <w:rFonts w:ascii="Arial" w:eastAsiaTheme="minorEastAsia" w:hAnsi="Arial" w:cs="Arial"/>
              <w:noProof/>
              <w:kern w:val="0"/>
              <w:sz w:val="22"/>
              <w:szCs w:val="22"/>
              <w:lang w:eastAsia="fr-FR"/>
            </w:rPr>
          </w:pPr>
          <w:hyperlink w:anchor="_Toc174032924" w:history="1">
            <w:r w:rsidR="00BE24EB" w:rsidRPr="00BE24EB">
              <w:rPr>
                <w:rStyle w:val="Lienhypertexte"/>
                <w:rFonts w:ascii="Arial" w:hAnsi="Arial" w:cs="Arial"/>
                <w:noProof/>
              </w:rPr>
              <w:t>4.</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Présentation du standard SRU niveau 2</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_Toc174032924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9</w:t>
            </w:r>
            <w:r w:rsidR="00BE24EB" w:rsidRPr="00BE24EB">
              <w:rPr>
                <w:rFonts w:ascii="Arial" w:hAnsi="Arial" w:cs="Arial"/>
                <w:noProof/>
                <w:webHidden/>
              </w:rPr>
              <w:fldChar w:fldCharType="end"/>
            </w:r>
          </w:hyperlink>
        </w:p>
        <w:p w14:paraId="2A660951" w14:textId="762494D6"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25" w:history="1">
            <w:r w:rsidR="00BE24EB" w:rsidRPr="00BE24EB">
              <w:rPr>
                <w:rStyle w:val="Lienhypertexte"/>
                <w:rFonts w:ascii="Arial" w:hAnsi="Arial" w:cs="Arial"/>
                <w:noProof/>
              </w:rPr>
              <w:t>4.1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Références normatives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_Toc174032925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11</w:t>
            </w:r>
            <w:r w:rsidR="00BE24EB" w:rsidRPr="00BE24EB">
              <w:rPr>
                <w:rFonts w:ascii="Arial" w:hAnsi="Arial" w:cs="Arial"/>
                <w:noProof/>
                <w:webHidden/>
              </w:rPr>
              <w:fldChar w:fldCharType="end"/>
            </w:r>
          </w:hyperlink>
        </w:p>
        <w:p w14:paraId="278042F1" w14:textId="756456BA"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26" w:history="1">
            <w:r w:rsidR="00BE24EB" w:rsidRPr="00BE24EB">
              <w:rPr>
                <w:rStyle w:val="Lienhypertexte"/>
                <w:rFonts w:ascii="Arial" w:hAnsi="Arial" w:cs="Arial"/>
                <w:noProof/>
              </w:rPr>
              <w:t>4.2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Ressources complémentaires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_Toc174032926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11</w:t>
            </w:r>
            <w:r w:rsidR="00BE24EB" w:rsidRPr="00BE24EB">
              <w:rPr>
                <w:rFonts w:ascii="Arial" w:hAnsi="Arial" w:cs="Arial"/>
                <w:noProof/>
                <w:webHidden/>
              </w:rPr>
              <w:fldChar w:fldCharType="end"/>
            </w:r>
          </w:hyperlink>
        </w:p>
        <w:p w14:paraId="7E94DB35" w14:textId="4B63F5E6" w:rsidR="00BE24EB" w:rsidRPr="00BE24EB" w:rsidRDefault="00FD4255">
          <w:pPr>
            <w:pStyle w:val="TM1"/>
            <w:rPr>
              <w:rFonts w:ascii="Arial" w:eastAsiaTheme="minorEastAsia" w:hAnsi="Arial" w:cs="Arial"/>
              <w:noProof/>
              <w:kern w:val="0"/>
              <w:sz w:val="22"/>
              <w:szCs w:val="22"/>
              <w:lang w:eastAsia="fr-FR"/>
            </w:rPr>
          </w:pPr>
          <w:hyperlink w:anchor="_Toc174032927" w:history="1">
            <w:r w:rsidR="00BE24EB" w:rsidRPr="00BE24EB">
              <w:rPr>
                <w:rStyle w:val="Lienhypertexte"/>
                <w:rFonts w:ascii="Arial" w:hAnsi="Arial" w:cs="Arial"/>
                <w:noProof/>
              </w:rPr>
              <w:t>5.</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Structuration du règlement d’urbanisme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_Toc174032927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12</w:t>
            </w:r>
            <w:r w:rsidR="00BE24EB" w:rsidRPr="00BE24EB">
              <w:rPr>
                <w:rFonts w:ascii="Arial" w:hAnsi="Arial" w:cs="Arial"/>
                <w:noProof/>
                <w:webHidden/>
              </w:rPr>
              <w:fldChar w:fldCharType="end"/>
            </w:r>
          </w:hyperlink>
        </w:p>
        <w:p w14:paraId="2FAA8148" w14:textId="2DB2090B" w:rsidR="00BE24EB" w:rsidRPr="00BE24EB" w:rsidRDefault="00FD4255">
          <w:pPr>
            <w:pStyle w:val="TM2"/>
            <w:tabs>
              <w:tab w:val="right" w:leader="dot" w:pos="9628"/>
            </w:tabs>
            <w:rPr>
              <w:rFonts w:ascii="Arial" w:eastAsiaTheme="minorEastAsia" w:hAnsi="Arial" w:cs="Arial"/>
              <w:noProof/>
              <w:kern w:val="0"/>
              <w:sz w:val="22"/>
              <w:szCs w:val="22"/>
              <w:lang w:eastAsia="fr-FR"/>
            </w:rPr>
          </w:pPr>
          <w:hyperlink w:anchor="_Toc174032928" w:history="1">
            <w:r w:rsidR="00BE24EB" w:rsidRPr="00BE24EB">
              <w:rPr>
                <w:rStyle w:val="Lienhypertexte"/>
                <w:rFonts w:ascii="Arial" w:hAnsi="Arial" w:cs="Arial"/>
                <w:noProof/>
              </w:rPr>
              <w:t>5.1 Vue d’ensemble du modèle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12</w:t>
            </w:r>
            <w:r w:rsidR="00BE24EB" w:rsidRPr="00BE24EB">
              <w:rPr>
                <w:rFonts w:ascii="Arial" w:hAnsi="Arial" w:cs="Arial"/>
                <w:noProof/>
                <w:webHidden/>
              </w:rPr>
              <w:fldChar w:fldCharType="end"/>
            </w:r>
          </w:hyperlink>
        </w:p>
        <w:p w14:paraId="3B2E78E7" w14:textId="012FDD9A"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29" w:history="1">
            <w:r w:rsidR="00BE24EB" w:rsidRPr="00BE24EB">
              <w:rPr>
                <w:rStyle w:val="Lienhypertexte"/>
                <w:rFonts w:ascii="Arial" w:hAnsi="Arial" w:cs="Arial"/>
                <w:noProof/>
              </w:rPr>
              <w:t>5.2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Modèle de données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_Toc174032929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13</w:t>
            </w:r>
            <w:r w:rsidR="00BE24EB" w:rsidRPr="00BE24EB">
              <w:rPr>
                <w:rFonts w:ascii="Arial" w:hAnsi="Arial" w:cs="Arial"/>
                <w:noProof/>
                <w:webHidden/>
              </w:rPr>
              <w:fldChar w:fldCharType="end"/>
            </w:r>
          </w:hyperlink>
        </w:p>
        <w:p w14:paraId="00E11648" w14:textId="0B916314" w:rsidR="00BE24EB" w:rsidRPr="00BE24EB" w:rsidRDefault="00FD4255">
          <w:pPr>
            <w:pStyle w:val="TM2"/>
            <w:tabs>
              <w:tab w:val="right" w:leader="dot" w:pos="9628"/>
            </w:tabs>
            <w:rPr>
              <w:rFonts w:ascii="Arial" w:eastAsiaTheme="minorEastAsia" w:hAnsi="Arial" w:cs="Arial"/>
              <w:noProof/>
              <w:kern w:val="0"/>
              <w:sz w:val="22"/>
              <w:szCs w:val="22"/>
              <w:lang w:eastAsia="fr-FR"/>
            </w:rPr>
          </w:pPr>
          <w:hyperlink w:anchor="_Toc174032930" w:history="1">
            <w:r w:rsidR="00BE24EB" w:rsidRPr="00BE24EB">
              <w:rPr>
                <w:rStyle w:val="Lienhypertexte"/>
                <w:rFonts w:ascii="Arial" w:hAnsi="Arial" w:cs="Arial"/>
                <w:noProof/>
              </w:rPr>
              <w:t>5.3 Catalogue d’objets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_Toc174032930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15</w:t>
            </w:r>
            <w:r w:rsidR="00BE24EB" w:rsidRPr="00BE24EB">
              <w:rPr>
                <w:rFonts w:ascii="Arial" w:hAnsi="Arial" w:cs="Arial"/>
                <w:noProof/>
                <w:webHidden/>
              </w:rPr>
              <w:fldChar w:fldCharType="end"/>
            </w:r>
          </w:hyperlink>
        </w:p>
        <w:p w14:paraId="56206BE5" w14:textId="065569FF" w:rsidR="00BE24EB" w:rsidRPr="00BE24EB" w:rsidRDefault="00FD4255">
          <w:pPr>
            <w:pStyle w:val="TM3"/>
            <w:rPr>
              <w:rFonts w:ascii="Arial" w:hAnsi="Arial" w:cs="Arial"/>
              <w:noProof/>
              <w:lang w:val="fr-FR" w:eastAsia="fr-FR"/>
            </w:rPr>
          </w:pPr>
          <w:hyperlink w:anchor="_Toc174032938" w:history="1">
            <w:r w:rsidR="00BE24EB" w:rsidRPr="00BE24EB">
              <w:rPr>
                <w:rStyle w:val="Lienhypertexte"/>
                <w:rFonts w:ascii="Arial" w:hAnsi="Arial" w:cs="Arial"/>
                <w:noProof/>
              </w:rPr>
              <w:t>5.3.1</w:t>
            </w:r>
            <w:r w:rsidR="00BE24EB" w:rsidRPr="00BE24EB">
              <w:rPr>
                <w:rFonts w:ascii="Arial" w:hAnsi="Arial" w:cs="Arial"/>
                <w:noProof/>
                <w:lang w:val="fr-FR" w:eastAsia="fr-FR"/>
              </w:rPr>
              <w:tab/>
            </w:r>
            <w:r w:rsidR="00BE24EB" w:rsidRPr="00BE24EB">
              <w:rPr>
                <w:rStyle w:val="Lienhypertexte"/>
                <w:rFonts w:ascii="Arial" w:hAnsi="Arial" w:cs="Arial"/>
                <w:noProof/>
              </w:rPr>
              <w:t>Gestion des identifiants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_Toc174032938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15</w:t>
            </w:r>
            <w:r w:rsidR="00BE24EB" w:rsidRPr="00BE24EB">
              <w:rPr>
                <w:rFonts w:ascii="Arial" w:hAnsi="Arial" w:cs="Arial"/>
                <w:noProof/>
                <w:webHidden/>
              </w:rPr>
              <w:fldChar w:fldCharType="end"/>
            </w:r>
          </w:hyperlink>
        </w:p>
        <w:p w14:paraId="34D822AF" w14:textId="4BF6A06F" w:rsidR="00BE24EB" w:rsidRPr="00BE24EB" w:rsidRDefault="00FD4255">
          <w:pPr>
            <w:pStyle w:val="TM3"/>
            <w:rPr>
              <w:rFonts w:ascii="Arial" w:hAnsi="Arial" w:cs="Arial"/>
              <w:noProof/>
              <w:lang w:val="fr-FR" w:eastAsia="fr-FR"/>
            </w:rPr>
          </w:pPr>
          <w:hyperlink w:anchor="_Toc174032939" w:history="1">
            <w:r w:rsidR="00BE24EB" w:rsidRPr="00BE24EB">
              <w:rPr>
                <w:rStyle w:val="Lienhypertexte"/>
                <w:rFonts w:ascii="Arial" w:hAnsi="Arial" w:cs="Arial"/>
                <w:noProof/>
              </w:rPr>
              <w:t>5.3.2</w:t>
            </w:r>
            <w:r w:rsidR="00BE24EB" w:rsidRPr="00BE24EB">
              <w:rPr>
                <w:rFonts w:ascii="Arial" w:hAnsi="Arial" w:cs="Arial"/>
                <w:noProof/>
                <w:lang w:val="fr-FR" w:eastAsia="fr-FR"/>
              </w:rPr>
              <w:tab/>
            </w:r>
            <w:r w:rsidR="00BE24EB" w:rsidRPr="00BE24EB">
              <w:rPr>
                <w:rStyle w:val="Lienhypertexte"/>
                <w:rFonts w:ascii="Arial" w:hAnsi="Arial" w:cs="Arial"/>
                <w:noProof/>
              </w:rPr>
              <w:t>Classe Regle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_Toc174032939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15</w:t>
            </w:r>
            <w:r w:rsidR="00BE24EB" w:rsidRPr="00BE24EB">
              <w:rPr>
                <w:rFonts w:ascii="Arial" w:hAnsi="Arial" w:cs="Arial"/>
                <w:noProof/>
                <w:webHidden/>
              </w:rPr>
              <w:fldChar w:fldCharType="end"/>
            </w:r>
          </w:hyperlink>
        </w:p>
        <w:p w14:paraId="62B7677E" w14:textId="239C3222" w:rsidR="00BE24EB" w:rsidRPr="00BE24EB" w:rsidRDefault="00FD4255">
          <w:pPr>
            <w:pStyle w:val="TM3"/>
            <w:rPr>
              <w:rFonts w:ascii="Arial" w:hAnsi="Arial" w:cs="Arial"/>
              <w:noProof/>
              <w:lang w:val="fr-FR" w:eastAsia="fr-FR"/>
            </w:rPr>
          </w:pPr>
          <w:hyperlink w:anchor="_Toc174032940" w:history="1">
            <w:r w:rsidR="00BE24EB" w:rsidRPr="00BE24EB">
              <w:rPr>
                <w:rStyle w:val="Lienhypertexte"/>
                <w:rFonts w:ascii="Arial" w:hAnsi="Arial" w:cs="Arial"/>
                <w:noProof/>
              </w:rPr>
              <w:t>5.3.3</w:t>
            </w:r>
            <w:r w:rsidR="00BE24EB" w:rsidRPr="00BE24EB">
              <w:rPr>
                <w:rFonts w:ascii="Arial" w:hAnsi="Arial" w:cs="Arial"/>
                <w:noProof/>
                <w:lang w:val="fr-FR" w:eastAsia="fr-FR"/>
              </w:rPr>
              <w:tab/>
            </w:r>
            <w:r w:rsidR="00BE24EB" w:rsidRPr="00BE24EB">
              <w:rPr>
                <w:rStyle w:val="Lienhypertexte"/>
                <w:rFonts w:ascii="Arial" w:hAnsi="Arial" w:cs="Arial"/>
                <w:noProof/>
              </w:rPr>
              <w:t>Classes Opérateurs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_Toc174032940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16</w:t>
            </w:r>
            <w:r w:rsidR="00BE24EB" w:rsidRPr="00BE24EB">
              <w:rPr>
                <w:rFonts w:ascii="Arial" w:hAnsi="Arial" w:cs="Arial"/>
                <w:noProof/>
                <w:webHidden/>
              </w:rPr>
              <w:fldChar w:fldCharType="end"/>
            </w:r>
          </w:hyperlink>
        </w:p>
        <w:p w14:paraId="310A3766" w14:textId="0CCE3653" w:rsidR="00BE24EB" w:rsidRPr="00BE24EB" w:rsidRDefault="00FD4255">
          <w:pPr>
            <w:pStyle w:val="TM3"/>
            <w:rPr>
              <w:rFonts w:ascii="Arial" w:hAnsi="Arial" w:cs="Arial"/>
              <w:noProof/>
              <w:lang w:val="fr-FR" w:eastAsia="fr-FR"/>
            </w:rPr>
          </w:pPr>
          <w:hyperlink w:anchor="_Toc174032941" w:history="1">
            <w:r w:rsidR="00BE24EB" w:rsidRPr="00BE24EB">
              <w:rPr>
                <w:rStyle w:val="Lienhypertexte"/>
                <w:rFonts w:ascii="Arial" w:hAnsi="Arial" w:cs="Arial"/>
                <w:noProof/>
              </w:rPr>
              <w:t>5.3.4</w:t>
            </w:r>
            <w:r w:rsidR="00BE24EB" w:rsidRPr="00BE24EB">
              <w:rPr>
                <w:rFonts w:ascii="Arial" w:hAnsi="Arial" w:cs="Arial"/>
                <w:noProof/>
                <w:lang w:val="fr-FR" w:eastAsia="fr-FR"/>
              </w:rPr>
              <w:tab/>
            </w:r>
            <w:r w:rsidR="00BE24EB" w:rsidRPr="00BE24EB">
              <w:rPr>
                <w:rStyle w:val="Lienhypertexte"/>
                <w:rFonts w:ascii="Arial" w:hAnsi="Arial" w:cs="Arial"/>
                <w:noProof/>
              </w:rPr>
              <w:t>Classe Condition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_Toc174032941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17</w:t>
            </w:r>
            <w:r w:rsidR="00BE24EB" w:rsidRPr="00BE24EB">
              <w:rPr>
                <w:rFonts w:ascii="Arial" w:hAnsi="Arial" w:cs="Arial"/>
                <w:noProof/>
                <w:webHidden/>
              </w:rPr>
              <w:fldChar w:fldCharType="end"/>
            </w:r>
          </w:hyperlink>
        </w:p>
        <w:p w14:paraId="6FFC09BC" w14:textId="44E43718" w:rsidR="00BE24EB" w:rsidRPr="00BE24EB" w:rsidRDefault="00FD4255">
          <w:pPr>
            <w:pStyle w:val="TM3"/>
            <w:rPr>
              <w:rFonts w:ascii="Arial" w:hAnsi="Arial" w:cs="Arial"/>
              <w:noProof/>
              <w:lang w:val="fr-FR" w:eastAsia="fr-FR"/>
            </w:rPr>
          </w:pPr>
          <w:hyperlink w:anchor="_Toc174032953" w:history="1">
            <w:r w:rsidR="00BE24EB" w:rsidRPr="00BE24EB">
              <w:rPr>
                <w:rStyle w:val="Lienhypertexte"/>
                <w:rFonts w:ascii="Arial" w:hAnsi="Arial" w:cs="Arial"/>
                <w:noProof/>
              </w:rPr>
              <w:t>5.3.5</w:t>
            </w:r>
            <w:r w:rsidR="00BE24EB" w:rsidRPr="00BE24EB">
              <w:rPr>
                <w:rFonts w:ascii="Arial" w:hAnsi="Arial" w:cs="Arial"/>
                <w:noProof/>
                <w:lang w:val="fr-FR" w:eastAsia="fr-FR"/>
              </w:rPr>
              <w:tab/>
            </w:r>
            <w:r w:rsidR="00BE24EB" w:rsidRPr="00BE24EB">
              <w:rPr>
                <w:rStyle w:val="Lienhypertexte"/>
                <w:rFonts w:ascii="Arial" w:hAnsi="Arial" w:cs="Arial"/>
                <w:noProof/>
              </w:rPr>
              <w:t>Classe Contrainte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_Toc174032953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17</w:t>
            </w:r>
            <w:r w:rsidR="00BE24EB" w:rsidRPr="00BE24EB">
              <w:rPr>
                <w:rFonts w:ascii="Arial" w:hAnsi="Arial" w:cs="Arial"/>
                <w:noProof/>
                <w:webHidden/>
              </w:rPr>
              <w:fldChar w:fldCharType="end"/>
            </w:r>
          </w:hyperlink>
        </w:p>
        <w:p w14:paraId="330E6EA7" w14:textId="51ECB15E" w:rsidR="00BE24EB" w:rsidRPr="00BE24EB" w:rsidRDefault="00FD4255">
          <w:pPr>
            <w:pStyle w:val="TM3"/>
            <w:rPr>
              <w:rFonts w:ascii="Arial" w:hAnsi="Arial" w:cs="Arial"/>
              <w:noProof/>
              <w:lang w:val="fr-FR" w:eastAsia="fr-FR"/>
            </w:rPr>
          </w:pPr>
          <w:hyperlink w:anchor="_Toc174032954" w:history="1">
            <w:r w:rsidR="00BE24EB" w:rsidRPr="00BE24EB">
              <w:rPr>
                <w:rStyle w:val="Lienhypertexte"/>
                <w:rFonts w:ascii="Arial" w:hAnsi="Arial" w:cs="Arial"/>
                <w:noProof/>
              </w:rPr>
              <w:t>5.3.6</w:t>
            </w:r>
            <w:r w:rsidR="00BE24EB" w:rsidRPr="00BE24EB">
              <w:rPr>
                <w:rFonts w:ascii="Arial" w:hAnsi="Arial" w:cs="Arial"/>
                <w:noProof/>
                <w:lang w:val="fr-FR" w:eastAsia="fr-FR"/>
              </w:rPr>
              <w:tab/>
            </w:r>
            <w:r w:rsidR="00BE24EB" w:rsidRPr="00BE24EB">
              <w:rPr>
                <w:rStyle w:val="Lienhypertexte"/>
                <w:rFonts w:ascii="Arial" w:hAnsi="Arial" w:cs="Arial"/>
                <w:noProof/>
              </w:rPr>
              <w:t>Classe BandeConstructibilite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_Toc174032954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19</w:t>
            </w:r>
            <w:r w:rsidR="00BE24EB" w:rsidRPr="00BE24EB">
              <w:rPr>
                <w:rFonts w:ascii="Arial" w:hAnsi="Arial" w:cs="Arial"/>
                <w:noProof/>
                <w:webHidden/>
              </w:rPr>
              <w:fldChar w:fldCharType="end"/>
            </w:r>
          </w:hyperlink>
        </w:p>
        <w:p w14:paraId="4BB7D229" w14:textId="44E1AD46" w:rsidR="00BE24EB" w:rsidRPr="00BE24EB" w:rsidRDefault="00FD4255">
          <w:pPr>
            <w:pStyle w:val="TM3"/>
            <w:rPr>
              <w:rFonts w:ascii="Arial" w:hAnsi="Arial" w:cs="Arial"/>
              <w:noProof/>
              <w:lang w:val="fr-FR" w:eastAsia="fr-FR"/>
            </w:rPr>
          </w:pPr>
          <w:hyperlink w:anchor="_Toc174032955" w:history="1">
            <w:r w:rsidR="00BE24EB" w:rsidRPr="00BE24EB">
              <w:rPr>
                <w:rStyle w:val="Lienhypertexte"/>
                <w:rFonts w:ascii="Arial" w:hAnsi="Arial" w:cs="Arial"/>
                <w:noProof/>
              </w:rPr>
              <w:t>5.3.7</w:t>
            </w:r>
            <w:r w:rsidR="00BE24EB" w:rsidRPr="00BE24EB">
              <w:rPr>
                <w:rFonts w:ascii="Arial" w:hAnsi="Arial" w:cs="Arial"/>
                <w:noProof/>
                <w:lang w:val="fr-FR" w:eastAsia="fr-FR"/>
              </w:rPr>
              <w:tab/>
            </w:r>
            <w:r w:rsidR="00BE24EB" w:rsidRPr="00BE24EB">
              <w:rPr>
                <w:rStyle w:val="Lienhypertexte"/>
                <w:rFonts w:ascii="Arial" w:hAnsi="Arial" w:cs="Arial"/>
                <w:noProof/>
              </w:rPr>
              <w:t>Classe TypeBatiment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_Toc174032955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20</w:t>
            </w:r>
            <w:r w:rsidR="00BE24EB" w:rsidRPr="00BE24EB">
              <w:rPr>
                <w:rFonts w:ascii="Arial" w:hAnsi="Arial" w:cs="Arial"/>
                <w:noProof/>
                <w:webHidden/>
              </w:rPr>
              <w:fldChar w:fldCharType="end"/>
            </w:r>
          </w:hyperlink>
        </w:p>
        <w:p w14:paraId="66065266" w14:textId="364A04DE" w:rsidR="00BE24EB" w:rsidRPr="00BE24EB" w:rsidRDefault="00FD4255">
          <w:pPr>
            <w:pStyle w:val="TM3"/>
            <w:rPr>
              <w:rFonts w:ascii="Arial" w:hAnsi="Arial" w:cs="Arial"/>
              <w:noProof/>
              <w:lang w:val="fr-FR" w:eastAsia="fr-FR"/>
            </w:rPr>
          </w:pPr>
          <w:hyperlink w:anchor="_Toc174032956" w:history="1">
            <w:r w:rsidR="00BE24EB" w:rsidRPr="00BE24EB">
              <w:rPr>
                <w:rStyle w:val="Lienhypertexte"/>
                <w:rFonts w:ascii="Arial" w:hAnsi="Arial" w:cs="Arial"/>
                <w:noProof/>
              </w:rPr>
              <w:t>5.3.8</w:t>
            </w:r>
            <w:r w:rsidR="00BE24EB" w:rsidRPr="00BE24EB">
              <w:rPr>
                <w:rFonts w:ascii="Arial" w:hAnsi="Arial" w:cs="Arial"/>
                <w:noProof/>
                <w:lang w:val="fr-FR" w:eastAsia="fr-FR"/>
              </w:rPr>
              <w:tab/>
            </w:r>
            <w:r w:rsidR="00BE24EB" w:rsidRPr="00BE24EB">
              <w:rPr>
                <w:rStyle w:val="Lienhypertexte"/>
                <w:rFonts w:ascii="Arial" w:hAnsi="Arial" w:cs="Arial"/>
                <w:noProof/>
              </w:rPr>
              <w:t>Classe DimensionParcelle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_Toc174032956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21</w:t>
            </w:r>
            <w:r w:rsidR="00BE24EB" w:rsidRPr="00BE24EB">
              <w:rPr>
                <w:rFonts w:ascii="Arial" w:hAnsi="Arial" w:cs="Arial"/>
                <w:noProof/>
                <w:webHidden/>
              </w:rPr>
              <w:fldChar w:fldCharType="end"/>
            </w:r>
          </w:hyperlink>
        </w:p>
        <w:p w14:paraId="1B93F54A" w14:textId="405C0C9D" w:rsidR="00BE24EB" w:rsidRPr="00BE24EB" w:rsidRDefault="00FD4255">
          <w:pPr>
            <w:pStyle w:val="TM3"/>
            <w:rPr>
              <w:rFonts w:ascii="Arial" w:hAnsi="Arial" w:cs="Arial"/>
              <w:noProof/>
              <w:lang w:val="fr-FR" w:eastAsia="fr-FR"/>
            </w:rPr>
          </w:pPr>
          <w:hyperlink w:anchor="_Toc174032957" w:history="1">
            <w:r w:rsidR="00BE24EB" w:rsidRPr="00BE24EB">
              <w:rPr>
                <w:rStyle w:val="Lienhypertexte"/>
                <w:rFonts w:ascii="Arial" w:hAnsi="Arial" w:cs="Arial"/>
                <w:noProof/>
              </w:rPr>
              <w:t>5.3.9</w:t>
            </w:r>
            <w:r w:rsidR="00BE24EB" w:rsidRPr="00BE24EB">
              <w:rPr>
                <w:rFonts w:ascii="Arial" w:hAnsi="Arial" w:cs="Arial"/>
                <w:noProof/>
                <w:lang w:val="fr-FR" w:eastAsia="fr-FR"/>
              </w:rPr>
              <w:tab/>
            </w:r>
            <w:r w:rsidR="00BE24EB" w:rsidRPr="00BE24EB">
              <w:rPr>
                <w:rStyle w:val="Lienhypertexte"/>
                <w:rFonts w:ascii="Arial" w:hAnsi="Arial" w:cs="Arial"/>
                <w:noProof/>
              </w:rPr>
              <w:t>Classe VoirieBordante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_Toc174032957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22</w:t>
            </w:r>
            <w:r w:rsidR="00BE24EB" w:rsidRPr="00BE24EB">
              <w:rPr>
                <w:rFonts w:ascii="Arial" w:hAnsi="Arial" w:cs="Arial"/>
                <w:noProof/>
                <w:webHidden/>
              </w:rPr>
              <w:fldChar w:fldCharType="end"/>
            </w:r>
          </w:hyperlink>
        </w:p>
        <w:p w14:paraId="1635D062" w14:textId="12610F41" w:rsidR="00BE24EB" w:rsidRPr="00BE24EB" w:rsidRDefault="00FD4255">
          <w:pPr>
            <w:pStyle w:val="TM3"/>
            <w:rPr>
              <w:rFonts w:ascii="Arial" w:hAnsi="Arial" w:cs="Arial"/>
              <w:noProof/>
              <w:lang w:val="fr-FR" w:eastAsia="fr-FR"/>
            </w:rPr>
          </w:pPr>
          <w:hyperlink w:anchor="_Toc174032958" w:history="1">
            <w:r w:rsidR="00BE24EB" w:rsidRPr="00BE24EB">
              <w:rPr>
                <w:rStyle w:val="Lienhypertexte"/>
                <w:rFonts w:ascii="Arial" w:hAnsi="Arial" w:cs="Arial"/>
                <w:noProof/>
              </w:rPr>
              <w:t>5.3.10</w:t>
            </w:r>
            <w:r w:rsidR="00BE24EB" w:rsidRPr="00BE24EB">
              <w:rPr>
                <w:rFonts w:ascii="Arial" w:hAnsi="Arial" w:cs="Arial"/>
                <w:noProof/>
                <w:lang w:val="fr-FR" w:eastAsia="fr-FR"/>
              </w:rPr>
              <w:tab/>
            </w:r>
            <w:r w:rsidR="00BE24EB" w:rsidRPr="00BE24EB">
              <w:rPr>
                <w:rStyle w:val="Lienhypertexte"/>
                <w:rFonts w:ascii="Arial" w:hAnsi="Arial" w:cs="Arial"/>
                <w:noProof/>
              </w:rPr>
              <w:t>Classe ChampApplication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23</w:t>
            </w:r>
            <w:r w:rsidR="00BE24EB" w:rsidRPr="00BE24EB">
              <w:rPr>
                <w:rFonts w:ascii="Arial" w:hAnsi="Arial" w:cs="Arial"/>
                <w:noProof/>
                <w:webHidden/>
              </w:rPr>
              <w:fldChar w:fldCharType="end"/>
            </w:r>
          </w:hyperlink>
        </w:p>
        <w:p w14:paraId="2987F16E" w14:textId="5C715DC5" w:rsidR="00BE24EB" w:rsidRPr="00BE24EB" w:rsidRDefault="00FD4255">
          <w:pPr>
            <w:pStyle w:val="TM3"/>
            <w:rPr>
              <w:rFonts w:ascii="Arial" w:hAnsi="Arial" w:cs="Arial"/>
              <w:noProof/>
              <w:lang w:val="fr-FR" w:eastAsia="fr-FR"/>
            </w:rPr>
          </w:pPr>
          <w:hyperlink w:anchor="_Toc174032959" w:history="1">
            <w:r w:rsidR="00BE24EB" w:rsidRPr="00BE24EB">
              <w:rPr>
                <w:rStyle w:val="Lienhypertexte"/>
                <w:rFonts w:ascii="Arial" w:hAnsi="Arial" w:cs="Arial"/>
                <w:noProof/>
              </w:rPr>
              <w:t>5.3.11</w:t>
            </w:r>
            <w:r w:rsidR="00BE24EB" w:rsidRPr="00BE24EB">
              <w:rPr>
                <w:rFonts w:ascii="Arial" w:hAnsi="Arial" w:cs="Arial"/>
                <w:noProof/>
                <w:lang w:val="fr-FR" w:eastAsia="fr-FR"/>
              </w:rPr>
              <w:tab/>
            </w:r>
            <w:r w:rsidR="00BE24EB" w:rsidRPr="00BE24EB">
              <w:rPr>
                <w:rStyle w:val="Lienhypertexte"/>
                <w:rFonts w:ascii="Arial" w:hAnsi="Arial" w:cs="Arial"/>
                <w:noProof/>
              </w:rPr>
              <w:t>Classe ContrainteSpécifique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_Toc174032959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24</w:t>
            </w:r>
            <w:r w:rsidR="00BE24EB" w:rsidRPr="00BE24EB">
              <w:rPr>
                <w:rFonts w:ascii="Arial" w:hAnsi="Arial" w:cs="Arial"/>
                <w:noProof/>
                <w:webHidden/>
              </w:rPr>
              <w:fldChar w:fldCharType="end"/>
            </w:r>
          </w:hyperlink>
        </w:p>
        <w:p w14:paraId="5F45DAC8" w14:textId="004F66B3" w:rsidR="00BE24EB" w:rsidRPr="00BE24EB" w:rsidRDefault="00FD4255">
          <w:pPr>
            <w:pStyle w:val="TM3"/>
            <w:rPr>
              <w:rFonts w:ascii="Arial" w:hAnsi="Arial" w:cs="Arial"/>
              <w:noProof/>
              <w:lang w:val="fr-FR" w:eastAsia="fr-FR"/>
            </w:rPr>
          </w:pPr>
          <w:hyperlink w:anchor="_Toc174032960" w:history="1">
            <w:r w:rsidR="00BE24EB" w:rsidRPr="00BE24EB">
              <w:rPr>
                <w:rStyle w:val="Lienhypertexte"/>
                <w:rFonts w:ascii="Arial" w:hAnsi="Arial" w:cs="Arial"/>
                <w:noProof/>
              </w:rPr>
              <w:t>5.3.12</w:t>
            </w:r>
            <w:r w:rsidR="00BE24EB" w:rsidRPr="00BE24EB">
              <w:rPr>
                <w:rFonts w:ascii="Arial" w:hAnsi="Arial" w:cs="Arial"/>
                <w:noProof/>
                <w:lang w:val="fr-FR" w:eastAsia="fr-FR"/>
              </w:rPr>
              <w:tab/>
            </w:r>
            <w:r w:rsidR="00BE24EB" w:rsidRPr="00BE24EB">
              <w:rPr>
                <w:rStyle w:val="Lienhypertexte"/>
                <w:rFonts w:ascii="Arial" w:hAnsi="Arial" w:cs="Arial"/>
                <w:noProof/>
              </w:rPr>
              <w:t>Classe CoefficientBiotope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_Toc174032960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26</w:t>
            </w:r>
            <w:r w:rsidR="00BE24EB" w:rsidRPr="00BE24EB">
              <w:rPr>
                <w:rFonts w:ascii="Arial" w:hAnsi="Arial" w:cs="Arial"/>
                <w:noProof/>
                <w:webHidden/>
              </w:rPr>
              <w:fldChar w:fldCharType="end"/>
            </w:r>
          </w:hyperlink>
        </w:p>
        <w:p w14:paraId="15E711FC" w14:textId="740FC170" w:rsidR="00BE24EB" w:rsidRPr="00BE24EB" w:rsidRDefault="00FD4255">
          <w:pPr>
            <w:pStyle w:val="TM3"/>
            <w:rPr>
              <w:rFonts w:ascii="Arial" w:hAnsi="Arial" w:cs="Arial"/>
              <w:noProof/>
              <w:lang w:val="fr-FR" w:eastAsia="fr-FR"/>
            </w:rPr>
          </w:pPr>
          <w:hyperlink w:anchor="_Toc174032961" w:history="1">
            <w:r w:rsidR="00BE24EB" w:rsidRPr="00BE24EB">
              <w:rPr>
                <w:rStyle w:val="Lienhypertexte"/>
                <w:rFonts w:ascii="Arial" w:hAnsi="Arial" w:cs="Arial"/>
                <w:noProof/>
              </w:rPr>
              <w:t>5.3.13</w:t>
            </w:r>
            <w:r w:rsidR="00BE24EB" w:rsidRPr="00BE24EB">
              <w:rPr>
                <w:rFonts w:ascii="Arial" w:hAnsi="Arial" w:cs="Arial"/>
                <w:noProof/>
                <w:lang w:val="fr-FR" w:eastAsia="fr-FR"/>
              </w:rPr>
              <w:tab/>
            </w:r>
            <w:r w:rsidR="00BE24EB" w:rsidRPr="00BE24EB">
              <w:rPr>
                <w:rStyle w:val="Lienhypertexte"/>
                <w:rFonts w:ascii="Arial" w:hAnsi="Arial" w:cs="Arial"/>
                <w:noProof/>
              </w:rPr>
              <w:t>Classe RetraitAlignement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26</w:t>
            </w:r>
            <w:r w:rsidR="00BE24EB" w:rsidRPr="00BE24EB">
              <w:rPr>
                <w:rFonts w:ascii="Arial" w:hAnsi="Arial" w:cs="Arial"/>
                <w:noProof/>
                <w:webHidden/>
              </w:rPr>
              <w:fldChar w:fldCharType="end"/>
            </w:r>
          </w:hyperlink>
        </w:p>
        <w:p w14:paraId="5CA9B687" w14:textId="24063022" w:rsidR="00BE24EB" w:rsidRPr="00BE24EB" w:rsidRDefault="00FD4255">
          <w:pPr>
            <w:pStyle w:val="TM3"/>
            <w:rPr>
              <w:rFonts w:ascii="Arial" w:hAnsi="Arial" w:cs="Arial"/>
              <w:noProof/>
              <w:lang w:val="fr-FR" w:eastAsia="fr-FR"/>
            </w:rPr>
          </w:pPr>
          <w:hyperlink w:anchor="_Toc174032962" w:history="1">
            <w:r w:rsidR="00BE24EB" w:rsidRPr="00BE24EB">
              <w:rPr>
                <w:rStyle w:val="Lienhypertexte"/>
                <w:rFonts w:ascii="Arial" w:hAnsi="Arial" w:cs="Arial"/>
                <w:noProof/>
              </w:rPr>
              <w:t>5.3.14</w:t>
            </w:r>
            <w:r w:rsidR="00BE24EB" w:rsidRPr="00BE24EB">
              <w:rPr>
                <w:rFonts w:ascii="Arial" w:hAnsi="Arial" w:cs="Arial"/>
                <w:noProof/>
                <w:lang w:val="fr-FR" w:eastAsia="fr-FR"/>
              </w:rPr>
              <w:tab/>
            </w:r>
            <w:r w:rsidR="00BE24EB" w:rsidRPr="00BE24EB">
              <w:rPr>
                <w:rStyle w:val="Lienhypertexte"/>
                <w:rFonts w:ascii="Arial" w:hAnsi="Arial" w:cs="Arial"/>
                <w:noProof/>
              </w:rPr>
              <w:t>Classe Alignement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_Toc174032962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28</w:t>
            </w:r>
            <w:r w:rsidR="00BE24EB" w:rsidRPr="00BE24EB">
              <w:rPr>
                <w:rFonts w:ascii="Arial" w:hAnsi="Arial" w:cs="Arial"/>
                <w:noProof/>
                <w:webHidden/>
              </w:rPr>
              <w:fldChar w:fldCharType="end"/>
            </w:r>
          </w:hyperlink>
        </w:p>
        <w:p w14:paraId="75CC4BE8" w14:textId="346FA15F" w:rsidR="00BE24EB" w:rsidRPr="00BE24EB" w:rsidRDefault="00FD4255">
          <w:pPr>
            <w:pStyle w:val="TM3"/>
            <w:rPr>
              <w:rFonts w:ascii="Arial" w:hAnsi="Arial" w:cs="Arial"/>
              <w:noProof/>
              <w:lang w:val="fr-FR" w:eastAsia="fr-FR"/>
            </w:rPr>
          </w:pPr>
          <w:hyperlink w:anchor="_Toc174032963" w:history="1">
            <w:r w:rsidR="00BE24EB" w:rsidRPr="00BE24EB">
              <w:rPr>
                <w:rStyle w:val="Lienhypertexte"/>
                <w:rFonts w:ascii="Arial" w:hAnsi="Arial" w:cs="Arial"/>
                <w:noProof/>
              </w:rPr>
              <w:t>5.3.15</w:t>
            </w:r>
            <w:r w:rsidR="00BE24EB" w:rsidRPr="00BE24EB">
              <w:rPr>
                <w:rFonts w:ascii="Arial" w:hAnsi="Arial" w:cs="Arial"/>
                <w:noProof/>
                <w:lang w:val="fr-FR" w:eastAsia="fr-FR"/>
              </w:rPr>
              <w:tab/>
            </w:r>
            <w:r w:rsidR="00BE24EB" w:rsidRPr="00BE24EB">
              <w:rPr>
                <w:rStyle w:val="Lienhypertexte"/>
                <w:rFonts w:ascii="Arial" w:hAnsi="Arial" w:cs="Arial"/>
                <w:noProof/>
              </w:rPr>
              <w:t>Classe Retrait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_Toc174032963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28</w:t>
            </w:r>
            <w:r w:rsidR="00BE24EB" w:rsidRPr="00BE24EB">
              <w:rPr>
                <w:rFonts w:ascii="Arial" w:hAnsi="Arial" w:cs="Arial"/>
                <w:noProof/>
                <w:webHidden/>
              </w:rPr>
              <w:fldChar w:fldCharType="end"/>
            </w:r>
          </w:hyperlink>
        </w:p>
        <w:p w14:paraId="3988EE94" w14:textId="3D99014A" w:rsidR="00BE24EB" w:rsidRPr="00BE24EB" w:rsidRDefault="00FD4255">
          <w:pPr>
            <w:pStyle w:val="TM3"/>
            <w:rPr>
              <w:rFonts w:ascii="Arial" w:hAnsi="Arial" w:cs="Arial"/>
              <w:noProof/>
              <w:lang w:val="fr-FR" w:eastAsia="fr-FR"/>
            </w:rPr>
          </w:pPr>
          <w:hyperlink w:anchor="_Toc174032964" w:history="1">
            <w:r w:rsidR="00BE24EB" w:rsidRPr="00BE24EB">
              <w:rPr>
                <w:rStyle w:val="Lienhypertexte"/>
                <w:rFonts w:ascii="Arial" w:hAnsi="Arial" w:cs="Arial"/>
                <w:noProof/>
              </w:rPr>
              <w:t>5.3.16</w:t>
            </w:r>
            <w:r w:rsidR="00BE24EB" w:rsidRPr="00BE24EB">
              <w:rPr>
                <w:rFonts w:ascii="Arial" w:hAnsi="Arial" w:cs="Arial"/>
                <w:noProof/>
                <w:lang w:val="fr-FR" w:eastAsia="fr-FR"/>
              </w:rPr>
              <w:tab/>
            </w:r>
            <w:r w:rsidR="00BE24EB" w:rsidRPr="00BE24EB">
              <w:rPr>
                <w:rStyle w:val="Lienhypertexte"/>
                <w:rFonts w:ascii="Arial" w:hAnsi="Arial" w:cs="Arial"/>
                <w:noProof/>
              </w:rPr>
              <w:t>Classe RetraitFaçadeHauteur</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_Toc174032964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29</w:t>
            </w:r>
            <w:r w:rsidR="00BE24EB" w:rsidRPr="00BE24EB">
              <w:rPr>
                <w:rFonts w:ascii="Arial" w:hAnsi="Arial" w:cs="Arial"/>
                <w:noProof/>
                <w:webHidden/>
              </w:rPr>
              <w:fldChar w:fldCharType="end"/>
            </w:r>
          </w:hyperlink>
        </w:p>
        <w:p w14:paraId="553581CD" w14:textId="35ECED2E" w:rsidR="00BE24EB" w:rsidRPr="00BE24EB" w:rsidRDefault="00FD4255">
          <w:pPr>
            <w:pStyle w:val="TM3"/>
            <w:rPr>
              <w:rFonts w:ascii="Arial" w:hAnsi="Arial" w:cs="Arial"/>
              <w:noProof/>
              <w:lang w:val="fr-FR" w:eastAsia="fr-FR"/>
            </w:rPr>
          </w:pPr>
          <w:hyperlink w:anchor="_Toc174032965" w:history="1">
            <w:r w:rsidR="00BE24EB" w:rsidRPr="00BE24EB">
              <w:rPr>
                <w:rStyle w:val="Lienhypertexte"/>
                <w:rFonts w:ascii="Arial" w:hAnsi="Arial" w:cs="Arial"/>
                <w:noProof/>
              </w:rPr>
              <w:t>5.3.17</w:t>
            </w:r>
            <w:r w:rsidR="00BE24EB" w:rsidRPr="00BE24EB">
              <w:rPr>
                <w:rFonts w:ascii="Arial" w:hAnsi="Arial" w:cs="Arial"/>
                <w:noProof/>
                <w:lang w:val="fr-FR" w:eastAsia="fr-FR"/>
              </w:rPr>
              <w:tab/>
            </w:r>
            <w:r w:rsidR="00BE24EB" w:rsidRPr="00BE24EB">
              <w:rPr>
                <w:rStyle w:val="Lienhypertexte"/>
                <w:rFonts w:ascii="Arial" w:hAnsi="Arial" w:cs="Arial"/>
                <w:noProof/>
              </w:rPr>
              <w:t>Classe Interdiction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_Toc174032965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30</w:t>
            </w:r>
            <w:r w:rsidR="00BE24EB" w:rsidRPr="00BE24EB">
              <w:rPr>
                <w:rFonts w:ascii="Arial" w:hAnsi="Arial" w:cs="Arial"/>
                <w:noProof/>
                <w:webHidden/>
              </w:rPr>
              <w:fldChar w:fldCharType="end"/>
            </w:r>
          </w:hyperlink>
        </w:p>
        <w:p w14:paraId="00C16DBE" w14:textId="1036E788" w:rsidR="00BE24EB" w:rsidRPr="00BE24EB" w:rsidRDefault="00FD4255">
          <w:pPr>
            <w:pStyle w:val="TM3"/>
            <w:rPr>
              <w:rFonts w:ascii="Arial" w:hAnsi="Arial" w:cs="Arial"/>
              <w:noProof/>
              <w:lang w:val="fr-FR" w:eastAsia="fr-FR"/>
            </w:rPr>
          </w:pPr>
          <w:hyperlink w:anchor="_Toc174032966" w:history="1">
            <w:r w:rsidR="00BE24EB" w:rsidRPr="00BE24EB">
              <w:rPr>
                <w:rStyle w:val="Lienhypertexte"/>
                <w:rFonts w:ascii="Arial" w:hAnsi="Arial" w:cs="Arial"/>
                <w:noProof/>
              </w:rPr>
              <w:t>5.3.18</w:t>
            </w:r>
            <w:r w:rsidR="00BE24EB" w:rsidRPr="00BE24EB">
              <w:rPr>
                <w:rFonts w:ascii="Arial" w:hAnsi="Arial" w:cs="Arial"/>
                <w:noProof/>
                <w:lang w:val="fr-FR" w:eastAsia="fr-FR"/>
              </w:rPr>
              <w:tab/>
            </w:r>
            <w:r w:rsidR="00BE24EB" w:rsidRPr="00BE24EB">
              <w:rPr>
                <w:rStyle w:val="Lienhypertexte"/>
                <w:rFonts w:ascii="Arial" w:hAnsi="Arial" w:cs="Arial"/>
                <w:noProof/>
              </w:rPr>
              <w:t>Classe Autorisation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_Toc174032966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31</w:t>
            </w:r>
            <w:r w:rsidR="00BE24EB" w:rsidRPr="00BE24EB">
              <w:rPr>
                <w:rFonts w:ascii="Arial" w:hAnsi="Arial" w:cs="Arial"/>
                <w:noProof/>
                <w:webHidden/>
              </w:rPr>
              <w:fldChar w:fldCharType="end"/>
            </w:r>
          </w:hyperlink>
        </w:p>
        <w:p w14:paraId="179BC474" w14:textId="24977A72" w:rsidR="00BE24EB" w:rsidRPr="00BE24EB" w:rsidRDefault="00FD4255">
          <w:pPr>
            <w:pStyle w:val="TM3"/>
            <w:rPr>
              <w:rFonts w:ascii="Arial" w:hAnsi="Arial" w:cs="Arial"/>
              <w:noProof/>
              <w:lang w:val="fr-FR" w:eastAsia="fr-FR"/>
            </w:rPr>
          </w:pPr>
          <w:hyperlink w:anchor="_Toc174032967" w:history="1">
            <w:r w:rsidR="00BE24EB" w:rsidRPr="00BE24EB">
              <w:rPr>
                <w:rStyle w:val="Lienhypertexte"/>
                <w:rFonts w:ascii="Arial" w:hAnsi="Arial" w:cs="Arial"/>
                <w:noProof/>
              </w:rPr>
              <w:t>5.3.19</w:t>
            </w:r>
            <w:r w:rsidR="00BE24EB" w:rsidRPr="00BE24EB">
              <w:rPr>
                <w:rFonts w:ascii="Arial" w:hAnsi="Arial" w:cs="Arial"/>
                <w:noProof/>
                <w:lang w:val="fr-FR" w:eastAsia="fr-FR"/>
              </w:rPr>
              <w:tab/>
            </w:r>
            <w:r w:rsidR="00BE24EB" w:rsidRPr="00BE24EB">
              <w:rPr>
                <w:rStyle w:val="Lienhypertexte"/>
                <w:rFonts w:ascii="Arial" w:hAnsi="Arial" w:cs="Arial"/>
                <w:noProof/>
              </w:rPr>
              <w:t>Classe CES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_Toc174032967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32</w:t>
            </w:r>
            <w:r w:rsidR="00BE24EB" w:rsidRPr="00BE24EB">
              <w:rPr>
                <w:rFonts w:ascii="Arial" w:hAnsi="Arial" w:cs="Arial"/>
                <w:noProof/>
                <w:webHidden/>
              </w:rPr>
              <w:fldChar w:fldCharType="end"/>
            </w:r>
          </w:hyperlink>
        </w:p>
        <w:p w14:paraId="4DCC52FC" w14:textId="3A03D7CB" w:rsidR="00BE24EB" w:rsidRPr="00BE24EB" w:rsidRDefault="00FD4255">
          <w:pPr>
            <w:pStyle w:val="TM3"/>
            <w:rPr>
              <w:rFonts w:ascii="Arial" w:hAnsi="Arial" w:cs="Arial"/>
              <w:noProof/>
              <w:lang w:val="fr-FR" w:eastAsia="fr-FR"/>
            </w:rPr>
          </w:pPr>
          <w:hyperlink w:anchor="_Toc174032968" w:history="1">
            <w:r w:rsidR="00BE24EB" w:rsidRPr="00BE24EB">
              <w:rPr>
                <w:rStyle w:val="Lienhypertexte"/>
                <w:rFonts w:ascii="Arial" w:hAnsi="Arial" w:cs="Arial"/>
                <w:noProof/>
              </w:rPr>
              <w:t>5.3.20</w:t>
            </w:r>
            <w:r w:rsidR="00BE24EB" w:rsidRPr="00BE24EB">
              <w:rPr>
                <w:rFonts w:ascii="Arial" w:hAnsi="Arial" w:cs="Arial"/>
                <w:noProof/>
                <w:lang w:val="fr-FR" w:eastAsia="fr-FR"/>
              </w:rPr>
              <w:tab/>
            </w:r>
            <w:r w:rsidR="00BE24EB" w:rsidRPr="00BE24EB">
              <w:rPr>
                <w:rStyle w:val="Lienhypertexte"/>
                <w:rFonts w:ascii="Arial" w:hAnsi="Arial" w:cs="Arial"/>
                <w:noProof/>
              </w:rPr>
              <w:t>Classe Hauteur</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32</w:t>
            </w:r>
            <w:r w:rsidR="00BE24EB" w:rsidRPr="00BE24EB">
              <w:rPr>
                <w:rFonts w:ascii="Arial" w:hAnsi="Arial" w:cs="Arial"/>
                <w:noProof/>
                <w:webHidden/>
              </w:rPr>
              <w:fldChar w:fldCharType="end"/>
            </w:r>
          </w:hyperlink>
        </w:p>
        <w:p w14:paraId="32985F68" w14:textId="49247AEF" w:rsidR="00BE24EB" w:rsidRPr="00BE24EB" w:rsidRDefault="00FD4255">
          <w:pPr>
            <w:pStyle w:val="TM3"/>
            <w:rPr>
              <w:rFonts w:ascii="Arial" w:hAnsi="Arial" w:cs="Arial"/>
              <w:noProof/>
              <w:lang w:val="fr-FR" w:eastAsia="fr-FR"/>
            </w:rPr>
          </w:pPr>
          <w:hyperlink w:anchor="_Toc174032969" w:history="1">
            <w:r w:rsidR="00BE24EB" w:rsidRPr="00BE24EB">
              <w:rPr>
                <w:rStyle w:val="Lienhypertexte"/>
                <w:rFonts w:ascii="Arial" w:hAnsi="Arial" w:cs="Arial"/>
                <w:noProof/>
              </w:rPr>
              <w:t>5.3.21</w:t>
            </w:r>
            <w:r w:rsidR="00BE24EB" w:rsidRPr="00BE24EB">
              <w:rPr>
                <w:rFonts w:ascii="Arial" w:hAnsi="Arial" w:cs="Arial"/>
                <w:noProof/>
                <w:lang w:val="fr-FR" w:eastAsia="fr-FR"/>
              </w:rPr>
              <w:tab/>
            </w:r>
            <w:r w:rsidR="00BE24EB" w:rsidRPr="00BE24EB">
              <w:rPr>
                <w:rStyle w:val="Lienhypertexte"/>
                <w:rFonts w:ascii="Arial" w:hAnsi="Arial" w:cs="Arial"/>
                <w:noProof/>
              </w:rPr>
              <w:t>Classe Clôture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_Toc174032969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32</w:t>
            </w:r>
            <w:r w:rsidR="00BE24EB" w:rsidRPr="00BE24EB">
              <w:rPr>
                <w:rFonts w:ascii="Arial" w:hAnsi="Arial" w:cs="Arial"/>
                <w:noProof/>
                <w:webHidden/>
              </w:rPr>
              <w:fldChar w:fldCharType="end"/>
            </w:r>
          </w:hyperlink>
        </w:p>
        <w:p w14:paraId="1A90F073" w14:textId="4FB39608" w:rsidR="00BE24EB" w:rsidRPr="00BE24EB" w:rsidRDefault="00FD4255">
          <w:pPr>
            <w:pStyle w:val="TM3"/>
            <w:rPr>
              <w:rFonts w:ascii="Arial" w:hAnsi="Arial" w:cs="Arial"/>
              <w:noProof/>
              <w:lang w:val="fr-FR" w:eastAsia="fr-FR"/>
            </w:rPr>
          </w:pPr>
          <w:hyperlink w:anchor="_Toc174032978" w:history="1">
            <w:r w:rsidR="00BE24EB" w:rsidRPr="00BE24EB">
              <w:rPr>
                <w:rStyle w:val="Lienhypertexte"/>
                <w:rFonts w:ascii="Arial" w:hAnsi="Arial" w:cs="Arial"/>
                <w:noProof/>
              </w:rPr>
              <w:t>5.3.22</w:t>
            </w:r>
            <w:r w:rsidR="00BE24EB" w:rsidRPr="00BE24EB">
              <w:rPr>
                <w:rFonts w:ascii="Arial" w:hAnsi="Arial" w:cs="Arial"/>
                <w:noProof/>
                <w:lang w:val="fr-FR" w:eastAsia="fr-FR"/>
              </w:rPr>
              <w:tab/>
            </w:r>
            <w:r w:rsidR="00BE24EB" w:rsidRPr="00BE24EB">
              <w:rPr>
                <w:rStyle w:val="Lienhypertexte"/>
                <w:rFonts w:ascii="Arial" w:hAnsi="Arial" w:cs="Arial"/>
                <w:noProof/>
              </w:rPr>
              <w:t>Classe AspectExterieur</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_Toc174032978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33</w:t>
            </w:r>
            <w:r w:rsidR="00BE24EB" w:rsidRPr="00BE24EB">
              <w:rPr>
                <w:rFonts w:ascii="Arial" w:hAnsi="Arial" w:cs="Arial"/>
                <w:noProof/>
                <w:webHidden/>
              </w:rPr>
              <w:fldChar w:fldCharType="end"/>
            </w:r>
          </w:hyperlink>
        </w:p>
        <w:p w14:paraId="4565332F" w14:textId="5BF9CBD9" w:rsidR="00BE24EB" w:rsidRPr="00BE24EB" w:rsidRDefault="00FD4255">
          <w:pPr>
            <w:pStyle w:val="TM3"/>
            <w:rPr>
              <w:rFonts w:ascii="Arial" w:hAnsi="Arial" w:cs="Arial"/>
              <w:noProof/>
              <w:lang w:val="fr-FR" w:eastAsia="fr-FR"/>
            </w:rPr>
          </w:pPr>
          <w:hyperlink w:anchor="_Toc174032991" w:history="1">
            <w:r w:rsidR="00BE24EB" w:rsidRPr="00BE24EB">
              <w:rPr>
                <w:rStyle w:val="Lienhypertexte"/>
                <w:rFonts w:ascii="Arial" w:hAnsi="Arial" w:cs="Arial"/>
                <w:noProof/>
              </w:rPr>
              <w:t>5.3.23</w:t>
            </w:r>
            <w:r w:rsidR="00BE24EB" w:rsidRPr="00BE24EB">
              <w:rPr>
                <w:rFonts w:ascii="Arial" w:hAnsi="Arial" w:cs="Arial"/>
                <w:noProof/>
                <w:lang w:val="fr-FR" w:eastAsia="fr-FR"/>
              </w:rPr>
              <w:tab/>
            </w:r>
            <w:r w:rsidR="00BE24EB" w:rsidRPr="00BE24EB">
              <w:rPr>
                <w:rStyle w:val="Lienhypertexte"/>
                <w:rFonts w:ascii="Arial" w:hAnsi="Arial" w:cs="Arial"/>
                <w:noProof/>
              </w:rPr>
              <w:t>Classe Stationnement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35</w:t>
            </w:r>
            <w:r w:rsidR="00BE24EB" w:rsidRPr="00BE24EB">
              <w:rPr>
                <w:rFonts w:ascii="Arial" w:hAnsi="Arial" w:cs="Arial"/>
                <w:noProof/>
                <w:webHidden/>
              </w:rPr>
              <w:fldChar w:fldCharType="end"/>
            </w:r>
          </w:hyperlink>
        </w:p>
        <w:p w14:paraId="56696FE2" w14:textId="1EC0A3B2" w:rsidR="00BE24EB" w:rsidRPr="00BE24EB" w:rsidRDefault="00FD4255">
          <w:pPr>
            <w:pStyle w:val="TM3"/>
            <w:rPr>
              <w:rFonts w:ascii="Arial" w:hAnsi="Arial" w:cs="Arial"/>
              <w:noProof/>
              <w:lang w:val="fr-FR" w:eastAsia="fr-FR"/>
            </w:rPr>
          </w:pPr>
          <w:hyperlink w:anchor="_Toc174032992" w:history="1">
            <w:r w:rsidR="00BE24EB" w:rsidRPr="00BE24EB">
              <w:rPr>
                <w:rStyle w:val="Lienhypertexte"/>
                <w:rFonts w:ascii="Arial" w:hAnsi="Arial" w:cs="Arial"/>
                <w:noProof/>
              </w:rPr>
              <w:t>5.3.24</w:t>
            </w:r>
            <w:r w:rsidR="00BE24EB" w:rsidRPr="00BE24EB">
              <w:rPr>
                <w:rFonts w:ascii="Arial" w:hAnsi="Arial" w:cs="Arial"/>
                <w:noProof/>
                <w:lang w:val="fr-FR" w:eastAsia="fr-FR"/>
              </w:rPr>
              <w:tab/>
            </w:r>
            <w:r w:rsidR="00BE24EB" w:rsidRPr="00BE24EB">
              <w:rPr>
                <w:rStyle w:val="Lienhypertexte"/>
                <w:rFonts w:ascii="Arial" w:hAnsi="Arial" w:cs="Arial"/>
                <w:noProof/>
              </w:rPr>
              <w:t>Description des types énumérés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_Toc174032992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38</w:t>
            </w:r>
            <w:r w:rsidR="00BE24EB" w:rsidRPr="00BE24EB">
              <w:rPr>
                <w:rFonts w:ascii="Arial" w:hAnsi="Arial" w:cs="Arial"/>
                <w:noProof/>
                <w:webHidden/>
              </w:rPr>
              <w:fldChar w:fldCharType="end"/>
            </w:r>
          </w:hyperlink>
        </w:p>
        <w:p w14:paraId="25F61AD4" w14:textId="70B75BF4" w:rsidR="00BE24EB" w:rsidRPr="00BE24EB" w:rsidRDefault="00FD4255">
          <w:pPr>
            <w:pStyle w:val="TM1"/>
            <w:rPr>
              <w:rFonts w:ascii="Arial" w:eastAsiaTheme="minorEastAsia" w:hAnsi="Arial" w:cs="Arial"/>
              <w:noProof/>
              <w:kern w:val="0"/>
              <w:sz w:val="22"/>
              <w:szCs w:val="22"/>
              <w:lang w:eastAsia="fr-FR"/>
            </w:rPr>
          </w:pPr>
          <w:hyperlink w:anchor="_Toc174032993" w:history="1">
            <w:r w:rsidR="00BE24EB" w:rsidRPr="00BE24EB">
              <w:rPr>
                <w:rStyle w:val="Lienhypertexte"/>
                <w:rFonts w:ascii="Arial" w:hAnsi="Arial" w:cs="Arial"/>
                <w:noProof/>
              </w:rPr>
              <w:t>6</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Systèmes de référence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_Toc174032993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40</w:t>
            </w:r>
            <w:r w:rsidR="00BE24EB" w:rsidRPr="00BE24EB">
              <w:rPr>
                <w:rFonts w:ascii="Arial" w:hAnsi="Arial" w:cs="Arial"/>
                <w:noProof/>
                <w:webHidden/>
              </w:rPr>
              <w:fldChar w:fldCharType="end"/>
            </w:r>
          </w:hyperlink>
        </w:p>
        <w:p w14:paraId="6D6FF5CE" w14:textId="5AED29E6"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94" w:history="1">
            <w:r w:rsidR="00BE24EB" w:rsidRPr="00BE24EB">
              <w:rPr>
                <w:rStyle w:val="Lienhypertexte"/>
                <w:rFonts w:ascii="Arial" w:hAnsi="Arial" w:cs="Arial"/>
                <w:noProof/>
              </w:rPr>
              <w:t>6.1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Systèmes de coordonnées :</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_Toc174032994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40</w:t>
            </w:r>
            <w:r w:rsidR="00BE24EB" w:rsidRPr="00BE24EB">
              <w:rPr>
                <w:rFonts w:ascii="Arial" w:hAnsi="Arial" w:cs="Arial"/>
                <w:noProof/>
                <w:webHidden/>
              </w:rPr>
              <w:fldChar w:fldCharType="end"/>
            </w:r>
          </w:hyperlink>
        </w:p>
        <w:p w14:paraId="7B35C1EA" w14:textId="76A39FD8"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95" w:history="1">
            <w:r w:rsidR="00BE24EB" w:rsidRPr="00BE24EB">
              <w:rPr>
                <w:rStyle w:val="Lienhypertexte"/>
                <w:rFonts w:ascii="Arial" w:hAnsi="Arial" w:cs="Arial"/>
                <w:noProof/>
              </w:rPr>
              <w:t>6.2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Système de référence temporel</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_Toc174032995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42</w:t>
            </w:r>
            <w:r w:rsidR="00BE24EB" w:rsidRPr="00BE24EB">
              <w:rPr>
                <w:rFonts w:ascii="Arial" w:hAnsi="Arial" w:cs="Arial"/>
                <w:noProof/>
                <w:webHidden/>
              </w:rPr>
              <w:fldChar w:fldCharType="end"/>
            </w:r>
          </w:hyperlink>
        </w:p>
        <w:p w14:paraId="585D255E" w14:textId="6625335D" w:rsidR="00BE24EB" w:rsidRPr="00BE24EB" w:rsidRDefault="00FD4255">
          <w:pPr>
            <w:pStyle w:val="TM1"/>
            <w:rPr>
              <w:rFonts w:ascii="Arial" w:eastAsiaTheme="minorEastAsia" w:hAnsi="Arial" w:cs="Arial"/>
              <w:noProof/>
              <w:kern w:val="0"/>
              <w:sz w:val="22"/>
              <w:szCs w:val="22"/>
              <w:lang w:eastAsia="fr-FR"/>
            </w:rPr>
          </w:pPr>
          <w:hyperlink w:anchor="_Toc174032996" w:history="1">
            <w:r w:rsidR="00BE24EB" w:rsidRPr="00BE24EB">
              <w:rPr>
                <w:rStyle w:val="Lienhypertexte"/>
                <w:rFonts w:ascii="Arial" w:hAnsi="Arial" w:cs="Arial"/>
                <w:noProof/>
              </w:rPr>
              <w:t>7</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Qualité</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_Toc174032996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43</w:t>
            </w:r>
            <w:r w:rsidR="00BE24EB" w:rsidRPr="00BE24EB">
              <w:rPr>
                <w:rFonts w:ascii="Arial" w:hAnsi="Arial" w:cs="Arial"/>
                <w:noProof/>
                <w:webHidden/>
              </w:rPr>
              <w:fldChar w:fldCharType="end"/>
            </w:r>
          </w:hyperlink>
        </w:p>
        <w:p w14:paraId="086F6EA1" w14:textId="281CF479"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97" w:history="1">
            <w:r w:rsidR="00BE24EB" w:rsidRPr="00BE24EB">
              <w:rPr>
                <w:rStyle w:val="Lienhypertexte"/>
                <w:rFonts w:ascii="Arial" w:hAnsi="Arial" w:cs="Arial"/>
                <w:noProof/>
              </w:rPr>
              <w:t>7.1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Exhaustivité</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_Toc174032997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43</w:t>
            </w:r>
            <w:r w:rsidR="00BE24EB" w:rsidRPr="00BE24EB">
              <w:rPr>
                <w:rFonts w:ascii="Arial" w:hAnsi="Arial" w:cs="Arial"/>
                <w:noProof/>
                <w:webHidden/>
              </w:rPr>
              <w:fldChar w:fldCharType="end"/>
            </w:r>
          </w:hyperlink>
        </w:p>
        <w:p w14:paraId="35F3C40C" w14:textId="453F8AF5"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98" w:history="1">
            <w:r w:rsidR="00BE24EB" w:rsidRPr="00BE24EB">
              <w:rPr>
                <w:rStyle w:val="Lienhypertexte"/>
                <w:rFonts w:ascii="Arial" w:hAnsi="Arial" w:cs="Arial"/>
                <w:noProof/>
              </w:rPr>
              <w:t>7.2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Précision sémantique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43</w:t>
            </w:r>
            <w:r w:rsidR="00BE24EB" w:rsidRPr="00BE24EB">
              <w:rPr>
                <w:rFonts w:ascii="Arial" w:hAnsi="Arial" w:cs="Arial"/>
                <w:noProof/>
                <w:webHidden/>
              </w:rPr>
              <w:fldChar w:fldCharType="end"/>
            </w:r>
          </w:hyperlink>
        </w:p>
        <w:p w14:paraId="63B4C49E" w14:textId="6B74EF43"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2999" w:history="1">
            <w:r w:rsidR="00BE24EB" w:rsidRPr="00BE24EB">
              <w:rPr>
                <w:rStyle w:val="Lienhypertexte"/>
                <w:rFonts w:ascii="Arial" w:hAnsi="Arial" w:cs="Arial"/>
                <w:noProof/>
              </w:rPr>
              <w:t>7.3</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Règles d'organisation et de codification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_Toc174032999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43</w:t>
            </w:r>
            <w:r w:rsidR="00BE24EB" w:rsidRPr="00BE24EB">
              <w:rPr>
                <w:rFonts w:ascii="Arial" w:hAnsi="Arial" w:cs="Arial"/>
                <w:noProof/>
                <w:webHidden/>
              </w:rPr>
              <w:fldChar w:fldCharType="end"/>
            </w:r>
          </w:hyperlink>
        </w:p>
        <w:p w14:paraId="28E7CD72" w14:textId="4E9BAB97" w:rsidR="00BE24EB" w:rsidRPr="00BE24EB" w:rsidRDefault="00FD4255">
          <w:pPr>
            <w:pStyle w:val="TM1"/>
            <w:rPr>
              <w:rFonts w:ascii="Arial" w:eastAsiaTheme="minorEastAsia" w:hAnsi="Arial" w:cs="Arial"/>
              <w:noProof/>
              <w:kern w:val="0"/>
              <w:sz w:val="22"/>
              <w:szCs w:val="22"/>
              <w:lang w:eastAsia="fr-FR"/>
            </w:rPr>
          </w:pPr>
          <w:hyperlink w:anchor="_Toc174033000" w:history="1">
            <w:r w:rsidR="00BE24EB" w:rsidRPr="00BE24EB">
              <w:rPr>
                <w:rStyle w:val="Lienhypertexte"/>
                <w:rFonts w:ascii="Arial" w:hAnsi="Arial" w:cs="Arial"/>
                <w:noProof/>
              </w:rPr>
              <w:t>8</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Métadonnées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_Toc174033000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44</w:t>
            </w:r>
            <w:r w:rsidR="00BE24EB" w:rsidRPr="00BE24EB">
              <w:rPr>
                <w:rFonts w:ascii="Arial" w:hAnsi="Arial" w:cs="Arial"/>
                <w:noProof/>
                <w:webHidden/>
              </w:rPr>
              <w:fldChar w:fldCharType="end"/>
            </w:r>
          </w:hyperlink>
        </w:p>
        <w:p w14:paraId="5FC16567" w14:textId="4DC08C6E" w:rsidR="00BE24EB" w:rsidRPr="00BE24EB" w:rsidRDefault="00FD4255">
          <w:pPr>
            <w:pStyle w:val="TM1"/>
            <w:rPr>
              <w:rFonts w:ascii="Arial" w:eastAsiaTheme="minorEastAsia" w:hAnsi="Arial" w:cs="Arial"/>
              <w:noProof/>
              <w:kern w:val="0"/>
              <w:sz w:val="22"/>
              <w:szCs w:val="22"/>
              <w:lang w:eastAsia="fr-FR"/>
            </w:rPr>
          </w:pPr>
          <w:hyperlink w:anchor="_Toc174033001" w:history="1">
            <w:r w:rsidR="00BE24EB" w:rsidRPr="00BE24EB">
              <w:rPr>
                <w:rStyle w:val="Lienhypertexte"/>
                <w:rFonts w:ascii="Arial" w:hAnsi="Arial" w:cs="Arial"/>
                <w:noProof/>
              </w:rPr>
              <w:t>9</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Format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45</w:t>
            </w:r>
            <w:r w:rsidR="00BE24EB" w:rsidRPr="00BE24EB">
              <w:rPr>
                <w:rFonts w:ascii="Arial" w:hAnsi="Arial" w:cs="Arial"/>
                <w:noProof/>
                <w:webHidden/>
              </w:rPr>
              <w:fldChar w:fldCharType="end"/>
            </w:r>
          </w:hyperlink>
        </w:p>
        <w:p w14:paraId="195C1C34" w14:textId="7802F0B6"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3002" w:history="1">
            <w:r w:rsidR="00BE24EB" w:rsidRPr="00BE24EB">
              <w:rPr>
                <w:rStyle w:val="Lienhypertexte"/>
                <w:rFonts w:ascii="Arial" w:hAnsi="Arial" w:cs="Arial"/>
                <w:noProof/>
              </w:rPr>
              <w:t>9.1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Format d’encodage</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_Toc174033002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45</w:t>
            </w:r>
            <w:r w:rsidR="00BE24EB" w:rsidRPr="00BE24EB">
              <w:rPr>
                <w:rFonts w:ascii="Arial" w:hAnsi="Arial" w:cs="Arial"/>
                <w:noProof/>
                <w:webHidden/>
              </w:rPr>
              <w:fldChar w:fldCharType="end"/>
            </w:r>
          </w:hyperlink>
        </w:p>
        <w:p w14:paraId="7DB2AD0F" w14:textId="3928BB37" w:rsidR="00BE24EB" w:rsidRPr="00BE24EB" w:rsidRDefault="00FD4255">
          <w:pPr>
            <w:pStyle w:val="TM1"/>
            <w:rPr>
              <w:rFonts w:ascii="Arial" w:eastAsiaTheme="minorEastAsia" w:hAnsi="Arial" w:cs="Arial"/>
              <w:noProof/>
              <w:kern w:val="0"/>
              <w:sz w:val="22"/>
              <w:szCs w:val="22"/>
              <w:lang w:eastAsia="fr-FR"/>
            </w:rPr>
          </w:pPr>
          <w:hyperlink w:anchor="_Toc174033003" w:history="1">
            <w:r w:rsidR="00BE24EB" w:rsidRPr="00BE24EB">
              <w:rPr>
                <w:rStyle w:val="Lienhypertexte"/>
                <w:rFonts w:ascii="Arial" w:hAnsi="Arial" w:cs="Arial"/>
                <w:noProof/>
              </w:rPr>
              <w:t>10</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Livraison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_Toc174033003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46</w:t>
            </w:r>
            <w:r w:rsidR="00BE24EB" w:rsidRPr="00BE24EB">
              <w:rPr>
                <w:rFonts w:ascii="Arial" w:hAnsi="Arial" w:cs="Arial"/>
                <w:noProof/>
                <w:webHidden/>
              </w:rPr>
              <w:fldChar w:fldCharType="end"/>
            </w:r>
          </w:hyperlink>
        </w:p>
        <w:p w14:paraId="4AA6252A" w14:textId="6D3E2015"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3004" w:history="1">
            <w:r w:rsidR="00BE24EB" w:rsidRPr="00BE24EB">
              <w:rPr>
                <w:rStyle w:val="Lienhypertexte"/>
                <w:rFonts w:ascii="Arial" w:hAnsi="Arial" w:cs="Arial"/>
                <w:noProof/>
              </w:rPr>
              <w:t>10.1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Format de livraison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_Toc174033004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46</w:t>
            </w:r>
            <w:r w:rsidR="00BE24EB" w:rsidRPr="00BE24EB">
              <w:rPr>
                <w:rFonts w:ascii="Arial" w:hAnsi="Arial" w:cs="Arial"/>
                <w:noProof/>
                <w:webHidden/>
              </w:rPr>
              <w:fldChar w:fldCharType="end"/>
            </w:r>
          </w:hyperlink>
        </w:p>
        <w:p w14:paraId="62EC9AE4" w14:textId="362C1B26"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3005" w:history="1">
            <w:r w:rsidR="00BE24EB" w:rsidRPr="00BE24EB">
              <w:rPr>
                <w:rStyle w:val="Lienhypertexte"/>
                <w:rFonts w:ascii="Arial" w:hAnsi="Arial" w:cs="Arial"/>
                <w:noProof/>
              </w:rPr>
              <w:t>10.2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Fourniture dans le livrable dossier du PLU</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_Toc174033005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46</w:t>
            </w:r>
            <w:r w:rsidR="00BE24EB" w:rsidRPr="00BE24EB">
              <w:rPr>
                <w:rFonts w:ascii="Arial" w:hAnsi="Arial" w:cs="Arial"/>
                <w:noProof/>
                <w:webHidden/>
              </w:rPr>
              <w:fldChar w:fldCharType="end"/>
            </w:r>
          </w:hyperlink>
        </w:p>
        <w:p w14:paraId="29FF067B" w14:textId="103EE921" w:rsidR="00BE24EB" w:rsidRPr="00BE24EB" w:rsidRDefault="00FD4255">
          <w:pPr>
            <w:pStyle w:val="TM1"/>
            <w:rPr>
              <w:rFonts w:ascii="Arial" w:eastAsiaTheme="minorEastAsia" w:hAnsi="Arial" w:cs="Arial"/>
              <w:noProof/>
              <w:kern w:val="0"/>
              <w:sz w:val="22"/>
              <w:szCs w:val="22"/>
              <w:lang w:eastAsia="fr-FR"/>
            </w:rPr>
          </w:pPr>
          <w:hyperlink w:anchor="_Toc174033006" w:history="1">
            <w:r w:rsidR="00BE24EB" w:rsidRPr="00BE24EB">
              <w:rPr>
                <w:rStyle w:val="Lienhypertexte"/>
                <w:rFonts w:ascii="Arial" w:hAnsi="Arial" w:cs="Arial"/>
                <w:noProof/>
              </w:rPr>
              <w:t>11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Cas d’utilisation</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_Toc174033006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47</w:t>
            </w:r>
            <w:r w:rsidR="00BE24EB" w:rsidRPr="00BE24EB">
              <w:rPr>
                <w:rFonts w:ascii="Arial" w:hAnsi="Arial" w:cs="Arial"/>
                <w:noProof/>
                <w:webHidden/>
              </w:rPr>
              <w:fldChar w:fldCharType="end"/>
            </w:r>
          </w:hyperlink>
        </w:p>
        <w:p w14:paraId="37A85482" w14:textId="0A9B6D04"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3007" w:history="1">
            <w:r w:rsidR="00BE24EB" w:rsidRPr="00BE24EB">
              <w:rPr>
                <w:rStyle w:val="Lienhypertexte"/>
                <w:rFonts w:ascii="Arial" w:hAnsi="Arial" w:cs="Arial"/>
                <w:noProof/>
              </w:rPr>
              <w:t>11.1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La hauteur</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_Toc174033007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47</w:t>
            </w:r>
            <w:r w:rsidR="00BE24EB" w:rsidRPr="00BE24EB">
              <w:rPr>
                <w:rFonts w:ascii="Arial" w:hAnsi="Arial" w:cs="Arial"/>
                <w:noProof/>
                <w:webHidden/>
              </w:rPr>
              <w:fldChar w:fldCharType="end"/>
            </w:r>
          </w:hyperlink>
        </w:p>
        <w:p w14:paraId="4FBEBF11" w14:textId="07749F60" w:rsidR="00BE24EB" w:rsidRPr="00BE24EB" w:rsidRDefault="00FD4255">
          <w:pPr>
            <w:pStyle w:val="TM2"/>
            <w:tabs>
              <w:tab w:val="left" w:pos="1020"/>
              <w:tab w:val="right" w:leader="dot" w:pos="9628"/>
            </w:tabs>
            <w:rPr>
              <w:rFonts w:ascii="Arial" w:eastAsiaTheme="minorEastAsia" w:hAnsi="Arial" w:cs="Arial"/>
              <w:noProof/>
              <w:kern w:val="0"/>
              <w:sz w:val="22"/>
              <w:szCs w:val="22"/>
              <w:lang w:eastAsia="fr-FR"/>
            </w:rPr>
          </w:pPr>
          <w:hyperlink w:anchor="_Toc174033008" w:history="1">
            <w:r w:rsidR="00BE24EB" w:rsidRPr="00BE24EB">
              <w:rPr>
                <w:rStyle w:val="Lienhypertexte"/>
                <w:rFonts w:ascii="Arial" w:hAnsi="Arial" w:cs="Arial"/>
                <w:noProof/>
              </w:rPr>
              <w:t>11.2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Exemples d’instanciations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_Toc174033008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48</w:t>
            </w:r>
            <w:r w:rsidR="00BE24EB" w:rsidRPr="00BE24EB">
              <w:rPr>
                <w:rFonts w:ascii="Arial" w:hAnsi="Arial" w:cs="Arial"/>
                <w:noProof/>
                <w:webHidden/>
              </w:rPr>
              <w:fldChar w:fldCharType="end"/>
            </w:r>
          </w:hyperlink>
        </w:p>
        <w:p w14:paraId="63B4BFB9" w14:textId="0616B65E" w:rsidR="00BE24EB" w:rsidRPr="00BE24EB" w:rsidRDefault="00FD4255">
          <w:pPr>
            <w:pStyle w:val="TM3"/>
            <w:rPr>
              <w:rFonts w:ascii="Arial" w:hAnsi="Arial" w:cs="Arial"/>
              <w:noProof/>
              <w:lang w:val="fr-FR" w:eastAsia="fr-FR"/>
            </w:rPr>
          </w:pPr>
          <w:hyperlink w:anchor="_Toc174033009" w:history="1">
            <w:r w:rsidR="00BE24EB" w:rsidRPr="00BE24EB">
              <w:rPr>
                <w:rStyle w:val="Lienhypertexte"/>
                <w:rFonts w:ascii="Arial" w:hAnsi="Arial" w:cs="Arial"/>
                <w:noProof/>
              </w:rPr>
              <w:t>11.2.1</w:t>
            </w:r>
            <w:r w:rsidR="00BE24EB" w:rsidRPr="00BE24EB">
              <w:rPr>
                <w:rFonts w:ascii="Arial" w:hAnsi="Arial" w:cs="Arial"/>
                <w:noProof/>
                <w:lang w:val="fr-FR" w:eastAsia="fr-FR"/>
              </w:rPr>
              <w:tab/>
            </w:r>
            <w:r w:rsidR="00BE24EB" w:rsidRPr="00BE24EB">
              <w:rPr>
                <w:rStyle w:val="Lienhypertexte"/>
                <w:rFonts w:ascii="Arial" w:hAnsi="Arial" w:cs="Arial"/>
                <w:noProof/>
              </w:rPr>
              <w:t>Exemple de cas de retrait de l’implantation des constructions par rapport aux limites séparatives.</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_Toc174033009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48</w:t>
            </w:r>
            <w:r w:rsidR="00BE24EB" w:rsidRPr="00BE24EB">
              <w:rPr>
                <w:rFonts w:ascii="Arial" w:hAnsi="Arial" w:cs="Arial"/>
                <w:noProof/>
                <w:webHidden/>
              </w:rPr>
              <w:fldChar w:fldCharType="end"/>
            </w:r>
          </w:hyperlink>
        </w:p>
        <w:p w14:paraId="282C002A" w14:textId="35636E58" w:rsidR="00BE24EB" w:rsidRPr="00BE24EB" w:rsidRDefault="00FD4255">
          <w:pPr>
            <w:pStyle w:val="TM3"/>
            <w:rPr>
              <w:rFonts w:ascii="Arial" w:hAnsi="Arial" w:cs="Arial"/>
              <w:noProof/>
              <w:lang w:val="fr-FR" w:eastAsia="fr-FR"/>
            </w:rPr>
          </w:pPr>
          <w:hyperlink w:anchor="_Toc174033010" w:history="1">
            <w:r w:rsidR="00BE24EB" w:rsidRPr="00BE24EB">
              <w:rPr>
                <w:rStyle w:val="Lienhypertexte"/>
                <w:rFonts w:ascii="Arial" w:hAnsi="Arial" w:cs="Arial"/>
                <w:noProof/>
              </w:rPr>
              <w:t>11.2.2</w:t>
            </w:r>
            <w:r w:rsidR="00BE24EB" w:rsidRPr="00BE24EB">
              <w:rPr>
                <w:rFonts w:ascii="Arial" w:hAnsi="Arial" w:cs="Arial"/>
                <w:noProof/>
                <w:lang w:val="fr-FR" w:eastAsia="fr-FR"/>
              </w:rPr>
              <w:tab/>
            </w:r>
            <w:r w:rsidR="00BE24EB" w:rsidRPr="00BE24EB">
              <w:rPr>
                <w:rStyle w:val="Lienhypertexte"/>
                <w:rFonts w:ascii="Arial" w:hAnsi="Arial" w:cs="Arial"/>
                <w:noProof/>
              </w:rPr>
              <w:t>Exemple de cas ou la Condition et le Périmètre sont considérés comme une bande de constructibilité :</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_Toc174033010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50</w:t>
            </w:r>
            <w:r w:rsidR="00BE24EB" w:rsidRPr="00BE24EB">
              <w:rPr>
                <w:rFonts w:ascii="Arial" w:hAnsi="Arial" w:cs="Arial"/>
                <w:noProof/>
                <w:webHidden/>
              </w:rPr>
              <w:fldChar w:fldCharType="end"/>
            </w:r>
          </w:hyperlink>
        </w:p>
        <w:p w14:paraId="3B0F0A93" w14:textId="12EE6AF8" w:rsidR="00BE24EB" w:rsidRPr="00BE24EB" w:rsidRDefault="00FD4255">
          <w:pPr>
            <w:pStyle w:val="TM1"/>
            <w:rPr>
              <w:rFonts w:ascii="Arial" w:eastAsiaTheme="minorEastAsia" w:hAnsi="Arial" w:cs="Arial"/>
              <w:noProof/>
              <w:kern w:val="0"/>
              <w:sz w:val="22"/>
              <w:szCs w:val="22"/>
              <w:lang w:eastAsia="fr-FR"/>
            </w:rPr>
          </w:pPr>
          <w:hyperlink w:anchor="_Toc174033011" w:history="1">
            <w:r w:rsidR="00BE24EB" w:rsidRPr="00BE24EB">
              <w:rPr>
                <w:rStyle w:val="Lienhypertexte"/>
                <w:rFonts w:ascii="Arial" w:hAnsi="Arial" w:cs="Arial"/>
                <w:noProof/>
              </w:rPr>
              <w:t>12</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Test de conformité</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_Toc174033011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53</w:t>
            </w:r>
            <w:r w:rsidR="00BE24EB" w:rsidRPr="00BE24EB">
              <w:rPr>
                <w:rFonts w:ascii="Arial" w:hAnsi="Arial" w:cs="Arial"/>
                <w:noProof/>
                <w:webHidden/>
              </w:rPr>
              <w:fldChar w:fldCharType="end"/>
            </w:r>
          </w:hyperlink>
        </w:p>
        <w:p w14:paraId="4B156F89" w14:textId="05095BEF" w:rsidR="00BE24EB" w:rsidRPr="00BE24EB" w:rsidRDefault="00FD4255">
          <w:pPr>
            <w:pStyle w:val="TM1"/>
            <w:rPr>
              <w:rFonts w:ascii="Arial" w:eastAsiaTheme="minorEastAsia" w:hAnsi="Arial" w:cs="Arial"/>
              <w:noProof/>
              <w:kern w:val="0"/>
              <w:sz w:val="22"/>
              <w:szCs w:val="22"/>
              <w:lang w:eastAsia="fr-FR"/>
            </w:rPr>
          </w:pPr>
          <w:hyperlink w:anchor="_Toc174033012" w:history="1">
            <w:r w:rsidR="00BE24EB" w:rsidRPr="00BE24EB">
              <w:rPr>
                <w:rStyle w:val="Lienhypertexte"/>
                <w:rFonts w:ascii="Arial" w:hAnsi="Arial" w:cs="Arial"/>
                <w:noProof/>
              </w:rPr>
              <w:t>13</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Glossaire :</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_Toc174033012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54</w:t>
            </w:r>
            <w:r w:rsidR="00BE24EB" w:rsidRPr="00BE24EB">
              <w:rPr>
                <w:rFonts w:ascii="Arial" w:hAnsi="Arial" w:cs="Arial"/>
                <w:noProof/>
                <w:webHidden/>
              </w:rPr>
              <w:fldChar w:fldCharType="end"/>
            </w:r>
          </w:hyperlink>
        </w:p>
        <w:p w14:paraId="6E4FF285" w14:textId="1064B536" w:rsidR="00732687" w:rsidRPr="008D07D1" w:rsidRDefault="007B52A5" w:rsidP="00276466">
          <w:pPr>
            <w:pStyle w:val="TM1"/>
            <w:tabs>
              <w:tab w:val="clear" w:pos="9628"/>
              <w:tab w:val="right" w:leader="dot" w:pos="9638"/>
            </w:tabs>
            <w:jc w:val="both"/>
            <w:rPr>
              <w:rFonts w:ascii="Arial" w:hAnsi="Arial" w:cs="Arial"/>
            </w:rPr>
          </w:pPr>
          <w:r w:rsidRPr="00BE24EB">
            <w:rPr>
              <w:rStyle w:val="Sautdindex"/>
              <w:rFonts w:ascii="Arial" w:hAnsi="Arial" w:cs="Arial"/>
              <w:sz w:val="22"/>
              <w:szCs w:val="22"/>
            </w:rPr>
            <w:fldChar w:fldCharType="end"/>
          </w:r>
        </w:p>
      </w:sdtContent>
    </w:sdt>
    <w:p w14:paraId="3A8FB648"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4" w:name="_Toc164181804"/>
      <w:bookmarkStart w:id="5" w:name="_Toc174032921"/>
      <w:r w:rsidRPr="008D07D1">
        <w:rPr>
          <w:rFonts w:ascii="Arial" w:hAnsi="Arial"/>
          <w:color w:val="000000" w:themeColor="text1"/>
          <w:sz w:val="22"/>
          <w:szCs w:val="22"/>
        </w:rPr>
        <w:t>Suivi du document</w:t>
      </w:r>
      <w:bookmarkEnd w:id="4"/>
      <w:bookmarkEnd w:id="5"/>
    </w:p>
    <w:p w14:paraId="3650CA50" w14:textId="77777777" w:rsidR="00732687" w:rsidRPr="008D07D1" w:rsidRDefault="00732687" w:rsidP="00276466">
      <w:pPr>
        <w:pStyle w:val="Corpsdetexte"/>
        <w:jc w:val="both"/>
        <w:rPr>
          <w:rFonts w:ascii="Arial" w:hAnsi="Arial" w:cs="Arial"/>
          <w:color w:val="000000" w:themeColor="text1"/>
          <w:szCs w:val="22"/>
        </w:rPr>
      </w:pPr>
    </w:p>
    <w:tbl>
      <w:tblPr>
        <w:tblW w:w="9638" w:type="dxa"/>
        <w:tblInd w:w="50" w:type="dxa"/>
        <w:tblLayout w:type="fixed"/>
        <w:tblCellMar>
          <w:top w:w="55" w:type="dxa"/>
          <w:left w:w="55" w:type="dxa"/>
          <w:bottom w:w="55" w:type="dxa"/>
          <w:right w:w="55" w:type="dxa"/>
        </w:tblCellMar>
        <w:tblLook w:val="0000" w:firstRow="0" w:lastRow="0" w:firstColumn="0" w:lastColumn="0" w:noHBand="0" w:noVBand="0"/>
      </w:tblPr>
      <w:tblGrid>
        <w:gridCol w:w="1277"/>
        <w:gridCol w:w="2453"/>
        <w:gridCol w:w="5908"/>
      </w:tblGrid>
      <w:tr w:rsidR="00732687" w:rsidRPr="008D07D1" w14:paraId="7D6DAAD6" w14:textId="77777777">
        <w:tc>
          <w:tcPr>
            <w:tcW w:w="1277" w:type="dxa"/>
            <w:tcBorders>
              <w:top w:val="single" w:sz="4" w:space="0" w:color="000000"/>
              <w:left w:val="single" w:sz="4" w:space="0" w:color="000000"/>
              <w:bottom w:val="single" w:sz="4" w:space="0" w:color="000000"/>
              <w:right w:val="single" w:sz="4" w:space="0" w:color="000000"/>
            </w:tcBorders>
          </w:tcPr>
          <w:p w14:paraId="546E36F4"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Version</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3F0AF4"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Date</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940416"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Description</w:t>
            </w:r>
          </w:p>
        </w:tc>
      </w:tr>
      <w:tr w:rsidR="00732687" w:rsidRPr="008D07D1" w14:paraId="0BBBDB32" w14:textId="77777777">
        <w:tc>
          <w:tcPr>
            <w:tcW w:w="1277" w:type="dxa"/>
            <w:tcBorders>
              <w:top w:val="single" w:sz="4" w:space="0" w:color="000000"/>
              <w:left w:val="single" w:sz="4" w:space="0" w:color="000000"/>
              <w:bottom w:val="single" w:sz="4" w:space="0" w:color="000000"/>
              <w:right w:val="single" w:sz="4" w:space="0" w:color="000000"/>
            </w:tcBorders>
          </w:tcPr>
          <w:p w14:paraId="733FD4B1"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1</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CF7B5D" w14:textId="77777777" w:rsidR="00732687" w:rsidRPr="008D07D1" w:rsidRDefault="007B52A5" w:rsidP="00276466">
            <w:pPr>
              <w:pStyle w:val="TexteFragment"/>
              <w:spacing w:before="28" w:after="28"/>
              <w:jc w:val="both"/>
              <w:rPr>
                <w:rFonts w:ascii="Arial" w:hAnsi="Arial" w:cs="Arial"/>
                <w:color w:val="000000" w:themeColor="text1"/>
                <w:szCs w:val="22"/>
              </w:rPr>
            </w:pPr>
            <w:r w:rsidRPr="008D07D1">
              <w:rPr>
                <w:rFonts w:ascii="Arial" w:hAnsi="Arial" w:cs="Arial"/>
                <w:color w:val="000000" w:themeColor="text1"/>
                <w:szCs w:val="22"/>
              </w:rPr>
              <w:t>07/03/2023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BCA2BD" w14:textId="77777777" w:rsidR="00732687" w:rsidRPr="008D07D1" w:rsidRDefault="007B52A5" w:rsidP="00276466">
            <w:pPr>
              <w:pStyle w:val="TexteFragment"/>
              <w:spacing w:before="28" w:after="28"/>
              <w:jc w:val="both"/>
              <w:rPr>
                <w:rFonts w:ascii="Arial" w:hAnsi="Arial" w:cs="Arial"/>
                <w:color w:val="000000" w:themeColor="text1"/>
                <w:szCs w:val="22"/>
              </w:rPr>
            </w:pPr>
            <w:r w:rsidRPr="008D07D1">
              <w:rPr>
                <w:rFonts w:ascii="Arial" w:hAnsi="Arial" w:cs="Arial"/>
                <w:color w:val="000000" w:themeColor="text1"/>
                <w:szCs w:val="22"/>
              </w:rPr>
              <w:t>Rédaction initiale</w:t>
            </w:r>
          </w:p>
        </w:tc>
      </w:tr>
      <w:tr w:rsidR="00732687" w:rsidRPr="008D07D1" w14:paraId="744CD9EA" w14:textId="77777777">
        <w:tc>
          <w:tcPr>
            <w:tcW w:w="1277" w:type="dxa"/>
            <w:tcBorders>
              <w:top w:val="single" w:sz="4" w:space="0" w:color="000000"/>
              <w:left w:val="single" w:sz="4" w:space="0" w:color="000000"/>
              <w:bottom w:val="single" w:sz="4" w:space="0" w:color="000000"/>
              <w:right w:val="single" w:sz="4" w:space="0" w:color="000000"/>
            </w:tcBorders>
          </w:tcPr>
          <w:p w14:paraId="40D4B8EC"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2</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C7129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02/05/2023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2046E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Relecture A. Gallais et M. Brasebin</w:t>
            </w:r>
          </w:p>
        </w:tc>
      </w:tr>
      <w:tr w:rsidR="00732687" w:rsidRPr="008D07D1" w14:paraId="358803C8" w14:textId="77777777">
        <w:tc>
          <w:tcPr>
            <w:tcW w:w="1277" w:type="dxa"/>
            <w:tcBorders>
              <w:top w:val="single" w:sz="4" w:space="0" w:color="000000"/>
              <w:left w:val="single" w:sz="4" w:space="0" w:color="000000"/>
              <w:bottom w:val="single" w:sz="4" w:space="0" w:color="000000"/>
              <w:right w:val="single" w:sz="4" w:space="0" w:color="000000"/>
            </w:tcBorders>
          </w:tcPr>
          <w:p w14:paraId="4350E995"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3</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1DD179"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26/06/2023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F9C85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03/05/2023</w:t>
            </w:r>
          </w:p>
        </w:tc>
      </w:tr>
      <w:tr w:rsidR="00732687" w:rsidRPr="008D07D1" w14:paraId="495F1F60" w14:textId="77777777">
        <w:tc>
          <w:tcPr>
            <w:tcW w:w="1277" w:type="dxa"/>
            <w:tcBorders>
              <w:top w:val="single" w:sz="4" w:space="0" w:color="000000"/>
              <w:left w:val="single" w:sz="4" w:space="0" w:color="000000"/>
              <w:bottom w:val="single" w:sz="4" w:space="0" w:color="000000"/>
              <w:right w:val="single" w:sz="4" w:space="0" w:color="000000"/>
            </w:tcBorders>
          </w:tcPr>
          <w:p w14:paraId="3E05D664"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4</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FE7FCA"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03/07/2023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92A7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03/07/2023</w:t>
            </w:r>
          </w:p>
        </w:tc>
      </w:tr>
      <w:tr w:rsidR="00732687" w:rsidRPr="008D07D1" w14:paraId="0DF93589" w14:textId="77777777">
        <w:tc>
          <w:tcPr>
            <w:tcW w:w="1277" w:type="dxa"/>
            <w:tcBorders>
              <w:left w:val="single" w:sz="4" w:space="0" w:color="000000"/>
              <w:bottom w:val="single" w:sz="4" w:space="0" w:color="000000"/>
              <w:right w:val="single" w:sz="4" w:space="0" w:color="000000"/>
            </w:tcBorders>
          </w:tcPr>
          <w:p w14:paraId="61438CC0"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5</w:t>
            </w:r>
          </w:p>
        </w:tc>
        <w:tc>
          <w:tcPr>
            <w:tcW w:w="2453" w:type="dxa"/>
            <w:tcBorders>
              <w:left w:val="single" w:sz="4" w:space="0" w:color="000000"/>
              <w:bottom w:val="single" w:sz="4" w:space="0" w:color="000000"/>
              <w:right w:val="single" w:sz="4" w:space="0" w:color="000000"/>
            </w:tcBorders>
            <w:tcMar>
              <w:top w:w="0" w:type="dxa"/>
              <w:left w:w="0" w:type="dxa"/>
              <w:bottom w:w="0" w:type="dxa"/>
              <w:right w:w="0" w:type="dxa"/>
            </w:tcMar>
          </w:tcPr>
          <w:p w14:paraId="777B8AA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16/10/2023</w:t>
            </w:r>
          </w:p>
        </w:tc>
        <w:tc>
          <w:tcPr>
            <w:tcW w:w="5908" w:type="dxa"/>
            <w:tcBorders>
              <w:left w:val="single" w:sz="4" w:space="0" w:color="000000"/>
              <w:bottom w:val="single" w:sz="4" w:space="0" w:color="000000"/>
              <w:right w:val="single" w:sz="4" w:space="0" w:color="000000"/>
            </w:tcBorders>
            <w:tcMar>
              <w:top w:w="0" w:type="dxa"/>
              <w:left w:w="0" w:type="dxa"/>
              <w:bottom w:w="0" w:type="dxa"/>
              <w:right w:w="0" w:type="dxa"/>
            </w:tcMar>
          </w:tcPr>
          <w:p w14:paraId="5982E78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05/09/2023</w:t>
            </w:r>
          </w:p>
        </w:tc>
      </w:tr>
      <w:tr w:rsidR="00732687" w:rsidRPr="008D07D1" w14:paraId="5EAB8068" w14:textId="77777777">
        <w:tc>
          <w:tcPr>
            <w:tcW w:w="1277" w:type="dxa"/>
            <w:tcBorders>
              <w:top w:val="single" w:sz="4" w:space="0" w:color="000000"/>
              <w:left w:val="single" w:sz="4" w:space="0" w:color="000000"/>
              <w:bottom w:val="single" w:sz="4" w:space="0" w:color="000000"/>
              <w:right w:val="single" w:sz="4" w:space="0" w:color="000000"/>
            </w:tcBorders>
          </w:tcPr>
          <w:p w14:paraId="2C87762D"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6</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CD790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05/02/2024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A91C3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aux réunions du 08/11/2023 et 08/01/2024</w:t>
            </w:r>
          </w:p>
        </w:tc>
      </w:tr>
      <w:tr w:rsidR="00732687" w:rsidRPr="008D07D1" w14:paraId="46F1F8AC" w14:textId="77777777">
        <w:tc>
          <w:tcPr>
            <w:tcW w:w="1277" w:type="dxa"/>
            <w:tcBorders>
              <w:top w:val="single" w:sz="4" w:space="0" w:color="000000"/>
              <w:left w:val="single" w:sz="4" w:space="0" w:color="000000"/>
              <w:bottom w:val="single" w:sz="4" w:space="0" w:color="000000"/>
              <w:right w:val="single" w:sz="4" w:space="0" w:color="000000"/>
            </w:tcBorders>
          </w:tcPr>
          <w:p w14:paraId="7469F23D"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7</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7F13E9"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05/03/2024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B8DF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aux retours des membres du GT</w:t>
            </w:r>
          </w:p>
        </w:tc>
      </w:tr>
      <w:tr w:rsidR="00732687" w:rsidRPr="008D07D1" w14:paraId="699DCDA9" w14:textId="77777777">
        <w:tc>
          <w:tcPr>
            <w:tcW w:w="1277" w:type="dxa"/>
            <w:tcBorders>
              <w:top w:val="single" w:sz="4" w:space="0" w:color="000000"/>
              <w:left w:val="single" w:sz="4" w:space="0" w:color="000000"/>
              <w:bottom w:val="single" w:sz="4" w:space="0" w:color="000000"/>
              <w:right w:val="single" w:sz="4" w:space="0" w:color="000000"/>
            </w:tcBorders>
          </w:tcPr>
          <w:p w14:paraId="4BDDC450"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8</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C1052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14/04/2024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EEBB8D"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08/03/2024</w:t>
            </w:r>
          </w:p>
        </w:tc>
      </w:tr>
      <w:tr w:rsidR="00732687" w:rsidRPr="008D07D1" w14:paraId="5D4DFCE9" w14:textId="77777777">
        <w:tc>
          <w:tcPr>
            <w:tcW w:w="1277" w:type="dxa"/>
            <w:tcBorders>
              <w:top w:val="single" w:sz="4" w:space="0" w:color="000000"/>
              <w:left w:val="single" w:sz="4" w:space="0" w:color="000000"/>
              <w:bottom w:val="single" w:sz="4" w:space="0" w:color="000000"/>
              <w:right w:val="single" w:sz="4" w:space="0" w:color="000000"/>
            </w:tcBorders>
          </w:tcPr>
          <w:p w14:paraId="65E7CA7F"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9</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505EE1"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20/05/2024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549111"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18/04/2024</w:t>
            </w:r>
          </w:p>
        </w:tc>
      </w:tr>
      <w:tr w:rsidR="00FA0309" w:rsidRPr="008D07D1" w14:paraId="183A94AA" w14:textId="77777777">
        <w:tc>
          <w:tcPr>
            <w:tcW w:w="1277" w:type="dxa"/>
            <w:tcBorders>
              <w:top w:val="single" w:sz="4" w:space="0" w:color="000000"/>
              <w:left w:val="single" w:sz="4" w:space="0" w:color="000000"/>
              <w:bottom w:val="single" w:sz="4" w:space="0" w:color="000000"/>
              <w:right w:val="single" w:sz="4" w:space="0" w:color="000000"/>
            </w:tcBorders>
          </w:tcPr>
          <w:p w14:paraId="18FCA48C" w14:textId="431506FD" w:rsidR="00FA0309" w:rsidRPr="008D07D1" w:rsidRDefault="00FA0309" w:rsidP="00276466">
            <w:pPr>
              <w:jc w:val="both"/>
              <w:rPr>
                <w:rFonts w:ascii="Arial" w:hAnsi="Arial" w:cs="Arial"/>
                <w:color w:val="000000" w:themeColor="text1"/>
                <w:szCs w:val="22"/>
              </w:rPr>
            </w:pPr>
            <w:r w:rsidRPr="008D07D1">
              <w:rPr>
                <w:rFonts w:ascii="Arial" w:hAnsi="Arial" w:cs="Arial"/>
                <w:color w:val="000000" w:themeColor="text1"/>
                <w:szCs w:val="22"/>
              </w:rPr>
              <w:t>Projet 10</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1604F" w14:textId="726D4DE7" w:rsidR="00FA0309" w:rsidRPr="008D07D1" w:rsidRDefault="00197B8A" w:rsidP="00276466">
            <w:pPr>
              <w:pStyle w:val="TexteFragment"/>
              <w:spacing w:before="0"/>
              <w:jc w:val="both"/>
              <w:rPr>
                <w:rFonts w:ascii="Arial" w:hAnsi="Arial" w:cs="Arial"/>
                <w:color w:val="000000" w:themeColor="text1"/>
                <w:szCs w:val="22"/>
              </w:rPr>
            </w:pPr>
            <w:r>
              <w:rPr>
                <w:rFonts w:ascii="Arial" w:hAnsi="Arial" w:cs="Arial"/>
                <w:color w:val="000000" w:themeColor="text1"/>
                <w:szCs w:val="22"/>
              </w:rPr>
              <w:t>08</w:t>
            </w:r>
            <w:r w:rsidR="00FA0309" w:rsidRPr="008D07D1">
              <w:rPr>
                <w:rFonts w:ascii="Arial" w:hAnsi="Arial" w:cs="Arial"/>
                <w:color w:val="000000" w:themeColor="text1"/>
                <w:szCs w:val="22"/>
              </w:rPr>
              <w:t>/0</w:t>
            </w:r>
            <w:r>
              <w:rPr>
                <w:rFonts w:ascii="Arial" w:hAnsi="Arial" w:cs="Arial"/>
                <w:color w:val="000000" w:themeColor="text1"/>
                <w:szCs w:val="22"/>
              </w:rPr>
              <w:t>8</w:t>
            </w:r>
            <w:r w:rsidR="00FA0309" w:rsidRPr="008D07D1">
              <w:rPr>
                <w:rFonts w:ascii="Arial" w:hAnsi="Arial" w:cs="Arial"/>
                <w:color w:val="000000" w:themeColor="text1"/>
                <w:szCs w:val="22"/>
              </w:rPr>
              <w:t>/2024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187B2E" w14:textId="158BF148" w:rsidR="00FA0309" w:rsidRPr="008D07D1" w:rsidRDefault="00FA0309"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11/06/2024</w:t>
            </w:r>
          </w:p>
        </w:tc>
      </w:tr>
    </w:tbl>
    <w:p w14:paraId="13EC5847" w14:textId="77777777" w:rsidR="00732687" w:rsidRPr="008D07D1" w:rsidRDefault="00732687" w:rsidP="00276466">
      <w:pPr>
        <w:pStyle w:val="Texte"/>
        <w:jc w:val="both"/>
        <w:rPr>
          <w:rFonts w:ascii="Arial" w:hAnsi="Arial" w:cs="Arial"/>
          <w:b/>
          <w:bCs/>
          <w:color w:val="000000" w:themeColor="text1"/>
          <w:szCs w:val="22"/>
        </w:rPr>
      </w:pPr>
    </w:p>
    <w:p w14:paraId="6D036944" w14:textId="77777777" w:rsidR="00732687" w:rsidRPr="008D07D1" w:rsidRDefault="00732687" w:rsidP="00276466">
      <w:pPr>
        <w:pStyle w:val="Texte"/>
        <w:jc w:val="both"/>
        <w:rPr>
          <w:rFonts w:ascii="Arial" w:hAnsi="Arial" w:cs="Arial"/>
          <w:b/>
          <w:bCs/>
          <w:color w:val="000000" w:themeColor="text1"/>
          <w:szCs w:val="22"/>
        </w:rPr>
      </w:pPr>
    </w:p>
    <w:p w14:paraId="36EA4EDD"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6" w:name="_Toc164181805"/>
      <w:bookmarkStart w:id="7" w:name="_Toc129020151"/>
      <w:bookmarkStart w:id="8" w:name="_Toc174032922"/>
      <w:r w:rsidRPr="008D07D1">
        <w:rPr>
          <w:rFonts w:ascii="Arial" w:hAnsi="Arial"/>
          <w:color w:val="000000" w:themeColor="text1"/>
          <w:sz w:val="22"/>
          <w:szCs w:val="22"/>
        </w:rPr>
        <w:t>Définitions</w:t>
      </w:r>
      <w:bookmarkEnd w:id="6"/>
      <w:bookmarkEnd w:id="7"/>
      <w:bookmarkEnd w:id="8"/>
    </w:p>
    <w:p w14:paraId="55E0432F" w14:textId="77777777" w:rsidR="00732687" w:rsidRPr="008D07D1" w:rsidRDefault="00732687" w:rsidP="00276466">
      <w:pPr>
        <w:pStyle w:val="Corpsdetexte"/>
        <w:jc w:val="both"/>
        <w:rPr>
          <w:rFonts w:ascii="Arial" w:hAnsi="Arial" w:cs="Arial"/>
          <w:b/>
          <w:bCs/>
          <w:color w:val="000000" w:themeColor="text1"/>
          <w:szCs w:val="22"/>
        </w:rPr>
      </w:pPr>
    </w:p>
    <w:p w14:paraId="177E462E" w14:textId="77777777" w:rsidR="00732687" w:rsidRPr="008D07D1" w:rsidRDefault="007B52A5" w:rsidP="00276466">
      <w:pPr>
        <w:pStyle w:val="Corpsdetexte"/>
        <w:spacing w:after="0"/>
        <w:jc w:val="both"/>
        <w:rPr>
          <w:rFonts w:ascii="Arial" w:hAnsi="Arial" w:cs="Arial"/>
          <w:b/>
          <w:bCs/>
          <w:color w:val="000000" w:themeColor="text1"/>
          <w:szCs w:val="22"/>
        </w:rPr>
      </w:pPr>
      <w:r w:rsidRPr="008D07D1">
        <w:rPr>
          <w:rFonts w:ascii="Arial" w:hAnsi="Arial" w:cs="Arial"/>
          <w:b/>
          <w:bCs/>
          <w:color w:val="000000" w:themeColor="text1"/>
          <w:szCs w:val="22"/>
        </w:rPr>
        <w:t>Document d’urbanisme</w:t>
      </w:r>
    </w:p>
    <w:p w14:paraId="62571FF6" w14:textId="77777777"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Englobe dans ce document les PLU, PLUi, et PSMV.</w:t>
      </w:r>
    </w:p>
    <w:p w14:paraId="4372049F" w14:textId="77777777" w:rsidR="00732687" w:rsidRPr="008D07D1" w:rsidRDefault="00732687" w:rsidP="00276466">
      <w:pPr>
        <w:pStyle w:val="Corpsdetexte"/>
        <w:spacing w:after="0"/>
        <w:jc w:val="both"/>
        <w:rPr>
          <w:rFonts w:ascii="Arial" w:hAnsi="Arial" w:cs="Arial"/>
          <w:color w:val="000000" w:themeColor="text1"/>
          <w:szCs w:val="22"/>
        </w:rPr>
      </w:pPr>
    </w:p>
    <w:p w14:paraId="082822F4"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Parcelle</w:t>
      </w:r>
    </w:p>
    <w:p w14:paraId="06D1A04B" w14:textId="77777777" w:rsidR="00732687" w:rsidRPr="008D07D1" w:rsidRDefault="007B52A5" w:rsidP="00276466">
      <w:pPr>
        <w:spacing w:line="276" w:lineRule="auto"/>
        <w:jc w:val="both"/>
        <w:rPr>
          <w:rFonts w:ascii="Arial" w:hAnsi="Arial" w:cs="Arial"/>
          <w:color w:val="000000" w:themeColor="text1"/>
          <w:szCs w:val="22"/>
        </w:rPr>
      </w:pPr>
      <w:r w:rsidRPr="008D07D1">
        <w:rPr>
          <w:rFonts w:ascii="Arial" w:hAnsi="Arial" w:cs="Arial"/>
          <w:color w:val="000000" w:themeColor="text1"/>
          <w:szCs w:val="22"/>
        </w:rPr>
        <w:t>La parcelle cadastrale est l'élément unitaire de propriété du sol. Elle est formée par toute portion de terrain d'un seul tenant appartenant à un seul propriétaire (ou à une même indivision).</w:t>
      </w:r>
    </w:p>
    <w:p w14:paraId="32FF12D2" w14:textId="77777777"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 xml:space="preserve">Les parcelles sont identifiées par un numéro attribué par section cadastrale dans un ordre continu à partir de l’unité. [Définition </w:t>
      </w:r>
      <w:hyperlink r:id="rId21">
        <w:r w:rsidRPr="008D07D1">
          <w:rPr>
            <w:rStyle w:val="Lienhypertexte"/>
            <w:rFonts w:ascii="Arial" w:hAnsi="Arial" w:cs="Arial"/>
            <w:color w:val="000000" w:themeColor="text1"/>
            <w:szCs w:val="22"/>
          </w:rPr>
          <w:t>APUR</w:t>
        </w:r>
      </w:hyperlink>
      <w:r w:rsidRPr="008D07D1">
        <w:rPr>
          <w:rFonts w:ascii="Arial" w:hAnsi="Arial" w:cs="Arial"/>
          <w:color w:val="000000" w:themeColor="text1"/>
          <w:szCs w:val="22"/>
        </w:rPr>
        <w:t>]</w:t>
      </w:r>
    </w:p>
    <w:p w14:paraId="7E81D741" w14:textId="77777777" w:rsidR="00732687" w:rsidRPr="008D07D1" w:rsidRDefault="00732687" w:rsidP="00276466">
      <w:pPr>
        <w:pStyle w:val="Corpsdetexte"/>
        <w:jc w:val="both"/>
        <w:rPr>
          <w:rFonts w:ascii="Arial" w:hAnsi="Arial" w:cs="Arial"/>
          <w:b/>
          <w:bCs/>
          <w:color w:val="000000" w:themeColor="text1"/>
          <w:szCs w:val="22"/>
        </w:rPr>
      </w:pPr>
    </w:p>
    <w:p w14:paraId="562BD811" w14:textId="77777777" w:rsidR="00732687" w:rsidRPr="008D07D1" w:rsidRDefault="007B52A5" w:rsidP="00276466">
      <w:pPr>
        <w:pStyle w:val="Corpsdetexte"/>
        <w:spacing w:after="0"/>
        <w:jc w:val="both"/>
        <w:rPr>
          <w:rFonts w:ascii="Arial" w:hAnsi="Arial" w:cs="Arial"/>
          <w:b/>
          <w:bCs/>
          <w:color w:val="000000" w:themeColor="text1"/>
          <w:szCs w:val="22"/>
        </w:rPr>
      </w:pPr>
      <w:r w:rsidRPr="008D07D1">
        <w:rPr>
          <w:rFonts w:ascii="Arial" w:hAnsi="Arial" w:cs="Arial"/>
          <w:b/>
          <w:bCs/>
          <w:color w:val="000000" w:themeColor="text1"/>
          <w:szCs w:val="22"/>
        </w:rPr>
        <w:t>PLU</w:t>
      </w:r>
    </w:p>
    <w:p w14:paraId="6B0CDCF7" w14:textId="77777777"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Le plan local d’urbanisme est le principal document de planification à l’échelle communale et, de plus en plus fréquemment, intercommunale (PLUi). Il a été créé par la loi Solidarité et Renouvellement Urbains (SRU) du 13 décembre 2000.</w:t>
      </w:r>
    </w:p>
    <w:p w14:paraId="6785D2EF" w14:textId="77777777" w:rsidR="00732687" w:rsidRPr="008D07D1" w:rsidRDefault="00732687" w:rsidP="00276466">
      <w:pPr>
        <w:pStyle w:val="Corpsdetexte"/>
        <w:jc w:val="both"/>
        <w:rPr>
          <w:rFonts w:ascii="Arial" w:hAnsi="Arial" w:cs="Arial"/>
          <w:color w:val="000000" w:themeColor="text1"/>
          <w:szCs w:val="22"/>
        </w:rPr>
      </w:pPr>
    </w:p>
    <w:p w14:paraId="13FA078C" w14:textId="77777777" w:rsidR="00732687" w:rsidRPr="008D07D1" w:rsidRDefault="007B52A5" w:rsidP="00276466">
      <w:pPr>
        <w:pStyle w:val="Corpsdetexte"/>
        <w:spacing w:after="0"/>
        <w:jc w:val="both"/>
        <w:rPr>
          <w:rFonts w:ascii="Arial" w:hAnsi="Arial" w:cs="Arial"/>
          <w:b/>
          <w:bCs/>
          <w:color w:val="000000" w:themeColor="text1"/>
          <w:szCs w:val="22"/>
        </w:rPr>
      </w:pPr>
      <w:r w:rsidRPr="008D07D1">
        <w:rPr>
          <w:rFonts w:ascii="Arial" w:hAnsi="Arial" w:cs="Arial"/>
          <w:b/>
          <w:bCs/>
          <w:color w:val="000000" w:themeColor="text1"/>
          <w:szCs w:val="22"/>
        </w:rPr>
        <w:t>PLUi</w:t>
      </w:r>
    </w:p>
    <w:p w14:paraId="7A004ED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PLU à l’échelle de plusieurs communes, consacré par la loi Engagement National pour l'Environnement dite ENE puis la "loi pour l’accès au logement et un urbanisme rénové" du 24 mars 2014, dite ALUR, comme le document de planification d’échelle la plus pertinente.</w:t>
      </w:r>
    </w:p>
    <w:p w14:paraId="78DD64CB"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Prescription</w:t>
      </w:r>
    </w:p>
    <w:p w14:paraId="6070C617" w14:textId="5BAE7DC6"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 xml:space="preserve">Une « prescription » au sens du présent standard se présente sous la forme d'une information surfacique, linéaire ou ponctuelle qui apparaît en superposition du zonage, sur les documents graphiques du PLU. [Définition </w:t>
      </w:r>
      <w:r w:rsidRPr="008D07D1">
        <w:rPr>
          <w:rFonts w:ascii="Arial" w:hAnsi="Arial" w:cs="Arial"/>
          <w:color w:val="000000"/>
          <w:szCs w:val="22"/>
          <w:u w:val="single"/>
        </w:rPr>
        <w:fldChar w:fldCharType="begin"/>
      </w:r>
      <w:r w:rsidRPr="008D07D1">
        <w:rPr>
          <w:rFonts w:ascii="Arial" w:hAnsi="Arial" w:cs="Arial"/>
          <w:color w:val="000000"/>
          <w:szCs w:val="22"/>
          <w:u w:val="single"/>
        </w:rPr>
        <w:instrText xml:space="preserve"> REF stdPLU \h </w:instrText>
      </w:r>
      <w:r w:rsidR="008D07D1">
        <w:rPr>
          <w:rFonts w:ascii="Arial" w:hAnsi="Arial" w:cs="Arial"/>
          <w:color w:val="000000"/>
          <w:szCs w:val="22"/>
          <w:u w:val="single"/>
        </w:rPr>
        <w:instrText xml:space="preserve"> \* MERGEFORMAT </w:instrText>
      </w:r>
      <w:r w:rsidRPr="008D07D1">
        <w:rPr>
          <w:rFonts w:ascii="Arial" w:hAnsi="Arial" w:cs="Arial"/>
          <w:color w:val="000000"/>
          <w:szCs w:val="22"/>
          <w:u w:val="single"/>
        </w:rPr>
      </w:r>
      <w:r w:rsidRPr="008D07D1">
        <w:rPr>
          <w:rFonts w:ascii="Arial" w:hAnsi="Arial" w:cs="Arial"/>
          <w:color w:val="000000"/>
          <w:szCs w:val="22"/>
          <w:u w:val="single"/>
        </w:rPr>
        <w:fldChar w:fldCharType="separate"/>
      </w:r>
      <w:r w:rsidRPr="008D07D1">
        <w:rPr>
          <w:rFonts w:ascii="Arial" w:hAnsi="Arial" w:cs="Arial"/>
          <w:color w:val="000000"/>
          <w:szCs w:val="22"/>
          <w:u w:val="single"/>
        </w:rPr>
        <w:t>Standard CNIG PLU</w:t>
      </w:r>
      <w:r w:rsidRPr="008D07D1">
        <w:rPr>
          <w:rFonts w:ascii="Arial" w:hAnsi="Arial" w:cs="Arial"/>
          <w:color w:val="000000"/>
          <w:szCs w:val="22"/>
          <w:u w:val="single"/>
        </w:rPr>
        <w:fldChar w:fldCharType="end"/>
      </w:r>
      <w:r w:rsidRPr="008D07D1">
        <w:rPr>
          <w:rFonts w:ascii="Arial" w:hAnsi="Arial" w:cs="Arial"/>
          <w:color w:val="000000" w:themeColor="text1"/>
          <w:szCs w:val="22"/>
        </w:rPr>
        <w:t>]</w:t>
      </w:r>
    </w:p>
    <w:p w14:paraId="616C546B" w14:textId="77777777" w:rsidR="00732687" w:rsidRPr="008D07D1" w:rsidRDefault="00732687" w:rsidP="00276466">
      <w:pPr>
        <w:pStyle w:val="Corpsdetexte"/>
        <w:jc w:val="both"/>
        <w:rPr>
          <w:rFonts w:ascii="Arial" w:hAnsi="Arial" w:cs="Arial"/>
          <w:color w:val="000000" w:themeColor="text1"/>
          <w:szCs w:val="22"/>
        </w:rPr>
      </w:pPr>
    </w:p>
    <w:p w14:paraId="13EF7493"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Règlement d’urbanisme</w:t>
      </w:r>
    </w:p>
    <w:p w14:paraId="6457EDDD" w14:textId="77777777" w:rsidR="00732687" w:rsidRPr="008D07D1" w:rsidRDefault="007B52A5" w:rsidP="00276466">
      <w:pPr>
        <w:pStyle w:val="Corpsdetexte"/>
        <w:spacing w:after="6"/>
        <w:jc w:val="both"/>
        <w:rPr>
          <w:rFonts w:ascii="Arial" w:hAnsi="Arial" w:cs="Arial"/>
          <w:color w:val="000000" w:themeColor="text1"/>
          <w:szCs w:val="22"/>
        </w:rPr>
      </w:pPr>
      <w:r w:rsidRPr="008D07D1">
        <w:rPr>
          <w:rFonts w:ascii="Arial" w:hAnsi="Arial" w:cs="Arial"/>
          <w:color w:val="000000" w:themeColor="text1"/>
          <w:szCs w:val="22"/>
        </w:rPr>
        <w:t>Le règlement (littéral et graphique) est opposable aux autorisations d’urbanisme en termes de conformité.</w:t>
      </w:r>
    </w:p>
    <w:p w14:paraId="1C4D158C" w14:textId="77777777" w:rsidR="00732687" w:rsidRPr="008D07D1" w:rsidRDefault="007B52A5" w:rsidP="00276466">
      <w:pPr>
        <w:pStyle w:val="Corpsdetexte"/>
        <w:spacing w:after="6"/>
        <w:jc w:val="both"/>
        <w:rPr>
          <w:rFonts w:ascii="Arial" w:hAnsi="Arial" w:cs="Arial"/>
          <w:color w:val="000000" w:themeColor="text1"/>
          <w:szCs w:val="22"/>
        </w:rPr>
      </w:pPr>
      <w:r w:rsidRPr="008D07D1">
        <w:rPr>
          <w:rFonts w:ascii="Arial" w:hAnsi="Arial" w:cs="Arial"/>
          <w:color w:val="000000" w:themeColor="text1"/>
          <w:szCs w:val="22"/>
        </w:rPr>
        <w:t>Dans chaque zone le règlement fixe des règles, et elles peuvent être différenciées selon la destination ou la sous-destination des constructions.</w:t>
      </w:r>
    </w:p>
    <w:p w14:paraId="544062AA" w14:textId="77777777" w:rsidR="00732687" w:rsidRPr="008D07D1" w:rsidRDefault="00732687" w:rsidP="00276466">
      <w:pPr>
        <w:jc w:val="both"/>
        <w:rPr>
          <w:rFonts w:ascii="Arial" w:hAnsi="Arial" w:cs="Arial"/>
          <w:color w:val="000000" w:themeColor="text1"/>
          <w:szCs w:val="22"/>
        </w:rPr>
      </w:pPr>
    </w:p>
    <w:p w14:paraId="4516068C"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Secteur de projet</w:t>
      </w:r>
    </w:p>
    <w:p w14:paraId="79060D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Aire géographique sur laquelle s’étend un projet de construction. Elle comprend une ou plusieurs parcelles.</w:t>
      </w:r>
    </w:p>
    <w:p w14:paraId="7834CC97" w14:textId="77777777" w:rsidR="00732687" w:rsidRPr="008D07D1" w:rsidRDefault="00732687" w:rsidP="00276466">
      <w:pPr>
        <w:pStyle w:val="Titredetableau"/>
        <w:jc w:val="both"/>
        <w:rPr>
          <w:rFonts w:ascii="Arial" w:hAnsi="Arial" w:cs="Arial"/>
          <w:color w:val="000000" w:themeColor="text1"/>
          <w:szCs w:val="22"/>
        </w:rPr>
      </w:pPr>
    </w:p>
    <w:p w14:paraId="1C99BB43"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Zonage</w:t>
      </w:r>
    </w:p>
    <w:p w14:paraId="50B1BD4D" w14:textId="501BF909"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Le zonage est décrit dans le code de l'urbanisme sur la base d’une partition stricte, sans intersection possible, dans les quatre types de zones (urbaine, à urbaniser, agricole, naturelle et forestière). [Définition </w:t>
      </w:r>
      <w:r w:rsidRPr="008D07D1">
        <w:rPr>
          <w:rFonts w:ascii="Arial" w:hAnsi="Arial" w:cs="Arial"/>
          <w:color w:val="000000"/>
          <w:szCs w:val="22"/>
          <w:u w:val="single"/>
        </w:rPr>
        <w:fldChar w:fldCharType="begin"/>
      </w:r>
      <w:r w:rsidRPr="008D07D1">
        <w:rPr>
          <w:rFonts w:ascii="Arial" w:hAnsi="Arial" w:cs="Arial"/>
          <w:color w:val="000000"/>
          <w:szCs w:val="22"/>
          <w:u w:val="single"/>
        </w:rPr>
        <w:instrText xml:space="preserve"> REF stdPLU \h </w:instrText>
      </w:r>
      <w:r w:rsidR="008D07D1">
        <w:rPr>
          <w:rFonts w:ascii="Arial" w:hAnsi="Arial" w:cs="Arial"/>
          <w:color w:val="000000"/>
          <w:szCs w:val="22"/>
          <w:u w:val="single"/>
        </w:rPr>
        <w:instrText xml:space="preserve"> \* MERGEFORMAT </w:instrText>
      </w:r>
      <w:r w:rsidRPr="008D07D1">
        <w:rPr>
          <w:rFonts w:ascii="Arial" w:hAnsi="Arial" w:cs="Arial"/>
          <w:color w:val="000000"/>
          <w:szCs w:val="22"/>
          <w:u w:val="single"/>
        </w:rPr>
      </w:r>
      <w:r w:rsidRPr="008D07D1">
        <w:rPr>
          <w:rFonts w:ascii="Arial" w:hAnsi="Arial" w:cs="Arial"/>
          <w:color w:val="000000"/>
          <w:szCs w:val="22"/>
          <w:u w:val="single"/>
        </w:rPr>
        <w:fldChar w:fldCharType="separate"/>
      </w:r>
      <w:r w:rsidRPr="008D07D1">
        <w:rPr>
          <w:rFonts w:ascii="Arial" w:hAnsi="Arial" w:cs="Arial"/>
          <w:color w:val="000000"/>
          <w:szCs w:val="22"/>
          <w:u w:val="single"/>
        </w:rPr>
        <w:t>Standard CNIG PLU</w:t>
      </w:r>
      <w:r w:rsidRPr="008D07D1">
        <w:rPr>
          <w:rFonts w:ascii="Arial" w:hAnsi="Arial" w:cs="Arial"/>
          <w:color w:val="000000"/>
          <w:szCs w:val="22"/>
          <w:u w:val="single"/>
        </w:rPr>
        <w:fldChar w:fldCharType="end"/>
      </w:r>
      <w:r w:rsidRPr="008D07D1">
        <w:rPr>
          <w:rFonts w:ascii="Arial" w:hAnsi="Arial" w:cs="Arial"/>
          <w:color w:val="000000" w:themeColor="text1"/>
          <w:szCs w:val="22"/>
        </w:rPr>
        <w:t>].</w:t>
      </w:r>
    </w:p>
    <w:p w14:paraId="4DB80325"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Note : le terme zonage peut être également utilisé pour désigner un type de zone.</w:t>
      </w:r>
    </w:p>
    <w:p w14:paraId="275D89EB" w14:textId="77777777" w:rsidR="00732687" w:rsidRPr="008D07D1" w:rsidRDefault="00732687" w:rsidP="00276466">
      <w:pPr>
        <w:pStyle w:val="Titredetableau"/>
        <w:jc w:val="both"/>
        <w:rPr>
          <w:rFonts w:ascii="Arial" w:hAnsi="Arial" w:cs="Arial"/>
          <w:color w:val="000000" w:themeColor="text1"/>
          <w:szCs w:val="22"/>
        </w:rPr>
      </w:pPr>
    </w:p>
    <w:p w14:paraId="4A80D04A"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Zone</w:t>
      </w:r>
    </w:p>
    <w:p w14:paraId="4AC39181" w14:textId="5C2D9B85"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Le Code de l’urbanisme définit quatre grands types de zones (R.151-17 à R.151-25) : les zones urbaines (U), les zones à urbaniser (AU), les zones agricoles (A) et les zones naturelles et forestières (N). Ces zones sont délimitées sur un ou plusieurs documents graphiques du règlement. [Définition </w:t>
      </w:r>
      <w:r w:rsidRPr="008D07D1">
        <w:rPr>
          <w:rFonts w:ascii="Arial" w:hAnsi="Arial" w:cs="Arial"/>
          <w:color w:val="000000"/>
          <w:szCs w:val="22"/>
          <w:u w:val="single"/>
        </w:rPr>
        <w:fldChar w:fldCharType="begin"/>
      </w:r>
      <w:r w:rsidRPr="008D07D1">
        <w:rPr>
          <w:rFonts w:ascii="Arial" w:hAnsi="Arial" w:cs="Arial"/>
          <w:color w:val="000000"/>
          <w:szCs w:val="22"/>
          <w:u w:val="single"/>
        </w:rPr>
        <w:instrText xml:space="preserve"> REF stdPLU \h </w:instrText>
      </w:r>
      <w:r w:rsidR="008D07D1">
        <w:rPr>
          <w:rFonts w:ascii="Arial" w:hAnsi="Arial" w:cs="Arial"/>
          <w:color w:val="000000"/>
          <w:szCs w:val="22"/>
          <w:u w:val="single"/>
        </w:rPr>
        <w:instrText xml:space="preserve"> \* MERGEFORMAT </w:instrText>
      </w:r>
      <w:r w:rsidRPr="008D07D1">
        <w:rPr>
          <w:rFonts w:ascii="Arial" w:hAnsi="Arial" w:cs="Arial"/>
          <w:color w:val="000000"/>
          <w:szCs w:val="22"/>
          <w:u w:val="single"/>
        </w:rPr>
      </w:r>
      <w:r w:rsidRPr="008D07D1">
        <w:rPr>
          <w:rFonts w:ascii="Arial" w:hAnsi="Arial" w:cs="Arial"/>
          <w:color w:val="000000"/>
          <w:szCs w:val="22"/>
          <w:u w:val="single"/>
        </w:rPr>
        <w:fldChar w:fldCharType="separate"/>
      </w:r>
      <w:r w:rsidRPr="008D07D1">
        <w:rPr>
          <w:rFonts w:ascii="Arial" w:hAnsi="Arial" w:cs="Arial"/>
          <w:color w:val="000000"/>
          <w:szCs w:val="22"/>
          <w:u w:val="single"/>
        </w:rPr>
        <w:t>Standard CNIG PLU</w:t>
      </w:r>
      <w:r w:rsidRPr="008D07D1">
        <w:rPr>
          <w:rFonts w:ascii="Arial" w:hAnsi="Arial" w:cs="Arial"/>
          <w:color w:val="000000"/>
          <w:szCs w:val="22"/>
          <w:u w:val="single"/>
        </w:rPr>
        <w:fldChar w:fldCharType="end"/>
      </w:r>
      <w:r w:rsidRPr="008D07D1">
        <w:rPr>
          <w:rFonts w:ascii="Arial" w:hAnsi="Arial" w:cs="Arial"/>
          <w:color w:val="000000" w:themeColor="text1"/>
          <w:szCs w:val="22"/>
        </w:rPr>
        <w:t>]</w:t>
      </w:r>
    </w:p>
    <w:p w14:paraId="4BB1EDE9"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9" w:name="_Toc164181806"/>
      <w:bookmarkStart w:id="10" w:name="_Toc129020152"/>
      <w:bookmarkStart w:id="11" w:name="_Toc174032923"/>
      <w:r w:rsidRPr="008D07D1">
        <w:rPr>
          <w:rFonts w:ascii="Arial" w:hAnsi="Arial"/>
          <w:color w:val="000000" w:themeColor="text1"/>
          <w:sz w:val="22"/>
          <w:szCs w:val="22"/>
        </w:rPr>
        <w:t>Acronymes</w:t>
      </w:r>
      <w:bookmarkEnd w:id="9"/>
      <w:bookmarkEnd w:id="10"/>
      <w:bookmarkEnd w:id="11"/>
    </w:p>
    <w:tbl>
      <w:tblPr>
        <w:tblW w:w="9654" w:type="dxa"/>
        <w:tblInd w:w="53" w:type="dxa"/>
        <w:tblLayout w:type="fixed"/>
        <w:tblCellMar>
          <w:top w:w="55" w:type="dxa"/>
          <w:left w:w="55" w:type="dxa"/>
          <w:bottom w:w="55" w:type="dxa"/>
          <w:right w:w="55" w:type="dxa"/>
        </w:tblCellMar>
        <w:tblLook w:val="0000" w:firstRow="0" w:lastRow="0" w:firstColumn="0" w:lastColumn="0" w:noHBand="0" w:noVBand="0"/>
      </w:tblPr>
      <w:tblGrid>
        <w:gridCol w:w="2309"/>
        <w:gridCol w:w="7345"/>
      </w:tblGrid>
      <w:tr w:rsidR="00732687" w:rsidRPr="008D07D1" w14:paraId="6B174763" w14:textId="77777777">
        <w:tc>
          <w:tcPr>
            <w:tcW w:w="2309" w:type="dxa"/>
            <w:tcBorders>
              <w:top w:val="single" w:sz="2" w:space="0" w:color="000000"/>
              <w:left w:val="single" w:sz="2" w:space="0" w:color="000000"/>
              <w:bottom w:val="single" w:sz="2" w:space="0" w:color="000000"/>
            </w:tcBorders>
          </w:tcPr>
          <w:p w14:paraId="0400DAA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ADS</w:t>
            </w:r>
          </w:p>
        </w:tc>
        <w:tc>
          <w:tcPr>
            <w:tcW w:w="7344" w:type="dxa"/>
            <w:tcBorders>
              <w:top w:val="single" w:sz="2" w:space="0" w:color="000000"/>
              <w:left w:val="single" w:sz="2" w:space="0" w:color="000000"/>
              <w:bottom w:val="single" w:sz="2" w:space="0" w:color="000000"/>
              <w:right w:val="single" w:sz="2" w:space="0" w:color="000000"/>
            </w:tcBorders>
          </w:tcPr>
          <w:p w14:paraId="2FD074A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Application du Droit du Sol</w:t>
            </w:r>
          </w:p>
        </w:tc>
      </w:tr>
      <w:tr w:rsidR="00732687" w:rsidRPr="008D07D1" w14:paraId="7BEFE22B" w14:textId="77777777">
        <w:tc>
          <w:tcPr>
            <w:tcW w:w="2309" w:type="dxa"/>
            <w:tcBorders>
              <w:left w:val="single" w:sz="2" w:space="0" w:color="000000"/>
              <w:bottom w:val="single" w:sz="2" w:space="0" w:color="000000"/>
            </w:tcBorders>
          </w:tcPr>
          <w:p w14:paraId="771A875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API</w:t>
            </w:r>
          </w:p>
        </w:tc>
        <w:tc>
          <w:tcPr>
            <w:tcW w:w="7344" w:type="dxa"/>
            <w:tcBorders>
              <w:left w:val="single" w:sz="2" w:space="0" w:color="000000"/>
              <w:bottom w:val="single" w:sz="2" w:space="0" w:color="000000"/>
              <w:right w:val="single" w:sz="2" w:space="0" w:color="000000"/>
            </w:tcBorders>
          </w:tcPr>
          <w:p w14:paraId="4FC60D0F"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Application Programming Interface</w:t>
            </w:r>
          </w:p>
        </w:tc>
      </w:tr>
      <w:tr w:rsidR="00732687" w:rsidRPr="008D07D1" w14:paraId="245C51C6" w14:textId="77777777">
        <w:tc>
          <w:tcPr>
            <w:tcW w:w="2309" w:type="dxa"/>
            <w:tcBorders>
              <w:left w:val="single" w:sz="2" w:space="0" w:color="000000"/>
              <w:bottom w:val="single" w:sz="2" w:space="0" w:color="000000"/>
            </w:tcBorders>
          </w:tcPr>
          <w:p w14:paraId="3CC4972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CC</w:t>
            </w:r>
          </w:p>
        </w:tc>
        <w:tc>
          <w:tcPr>
            <w:tcW w:w="7344" w:type="dxa"/>
            <w:tcBorders>
              <w:left w:val="single" w:sz="2" w:space="0" w:color="000000"/>
              <w:bottom w:val="single" w:sz="2" w:space="0" w:color="000000"/>
              <w:right w:val="single" w:sz="2" w:space="0" w:color="000000"/>
            </w:tcBorders>
          </w:tcPr>
          <w:p w14:paraId="5CE6FBF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Carte Communale</w:t>
            </w:r>
          </w:p>
        </w:tc>
      </w:tr>
      <w:tr w:rsidR="00732687" w:rsidRPr="008D07D1" w14:paraId="53FD80F4" w14:textId="77777777">
        <w:tc>
          <w:tcPr>
            <w:tcW w:w="2309" w:type="dxa"/>
            <w:tcBorders>
              <w:left w:val="single" w:sz="2" w:space="0" w:color="000000"/>
              <w:bottom w:val="single" w:sz="2" w:space="0" w:color="000000"/>
            </w:tcBorders>
          </w:tcPr>
          <w:p w14:paraId="04B9F12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CNIG</w:t>
            </w:r>
          </w:p>
        </w:tc>
        <w:tc>
          <w:tcPr>
            <w:tcW w:w="7344" w:type="dxa"/>
            <w:tcBorders>
              <w:left w:val="single" w:sz="2" w:space="0" w:color="000000"/>
              <w:bottom w:val="single" w:sz="2" w:space="0" w:color="000000"/>
              <w:right w:val="single" w:sz="2" w:space="0" w:color="000000"/>
            </w:tcBorders>
          </w:tcPr>
          <w:p w14:paraId="6C640415"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Conseil National de l'Information Géolocalisée</w:t>
            </w:r>
          </w:p>
        </w:tc>
      </w:tr>
      <w:tr w:rsidR="00732687" w:rsidRPr="008D07D1" w14:paraId="082D0B56" w14:textId="77777777">
        <w:tc>
          <w:tcPr>
            <w:tcW w:w="2309" w:type="dxa"/>
            <w:tcBorders>
              <w:left w:val="single" w:sz="2" w:space="0" w:color="000000"/>
              <w:bottom w:val="single" w:sz="2" w:space="0" w:color="000000"/>
            </w:tcBorders>
          </w:tcPr>
          <w:p w14:paraId="3F48FD1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CSS</w:t>
            </w:r>
          </w:p>
        </w:tc>
        <w:tc>
          <w:tcPr>
            <w:tcW w:w="7344" w:type="dxa"/>
            <w:tcBorders>
              <w:left w:val="single" w:sz="2" w:space="0" w:color="000000"/>
              <w:bottom w:val="single" w:sz="2" w:space="0" w:color="000000"/>
              <w:right w:val="single" w:sz="2" w:space="0" w:color="000000"/>
            </w:tcBorders>
          </w:tcPr>
          <w:p w14:paraId="6E21224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Cascading Style Sheets</w:t>
            </w:r>
          </w:p>
        </w:tc>
      </w:tr>
      <w:tr w:rsidR="00732687" w:rsidRPr="008D07D1" w14:paraId="2C009791" w14:textId="77777777">
        <w:tc>
          <w:tcPr>
            <w:tcW w:w="2309" w:type="dxa"/>
            <w:tcBorders>
              <w:left w:val="single" w:sz="2" w:space="0" w:color="000000"/>
              <w:bottom w:val="single" w:sz="2" w:space="0" w:color="000000"/>
            </w:tcBorders>
          </w:tcPr>
          <w:p w14:paraId="43189A5D"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GT CNIG DDU</w:t>
            </w:r>
          </w:p>
        </w:tc>
        <w:tc>
          <w:tcPr>
            <w:tcW w:w="7344" w:type="dxa"/>
            <w:tcBorders>
              <w:left w:val="single" w:sz="2" w:space="0" w:color="000000"/>
              <w:bottom w:val="single" w:sz="2" w:space="0" w:color="000000"/>
              <w:right w:val="single" w:sz="2" w:space="0" w:color="000000"/>
            </w:tcBorders>
          </w:tcPr>
          <w:p w14:paraId="21E6BD8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Groupe du CNIG « Dématérialisation des Documents d’Urbanisme »</w:t>
            </w:r>
          </w:p>
        </w:tc>
      </w:tr>
      <w:tr w:rsidR="00732687" w:rsidRPr="008D07D1" w14:paraId="0CE5E48D" w14:textId="77777777">
        <w:tc>
          <w:tcPr>
            <w:tcW w:w="2309" w:type="dxa"/>
            <w:tcBorders>
              <w:left w:val="single" w:sz="2" w:space="0" w:color="000000"/>
              <w:bottom w:val="single" w:sz="2" w:space="0" w:color="000000"/>
            </w:tcBorders>
          </w:tcPr>
          <w:p w14:paraId="2DC354C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DGALN</w:t>
            </w:r>
          </w:p>
        </w:tc>
        <w:tc>
          <w:tcPr>
            <w:tcW w:w="7344" w:type="dxa"/>
            <w:tcBorders>
              <w:left w:val="single" w:sz="2" w:space="0" w:color="000000"/>
              <w:bottom w:val="single" w:sz="2" w:space="0" w:color="000000"/>
              <w:right w:val="single" w:sz="2" w:space="0" w:color="000000"/>
            </w:tcBorders>
          </w:tcPr>
          <w:p w14:paraId="3997BAC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Direction Générale de l'Aménagement, du Logement et de la Nature</w:t>
            </w:r>
          </w:p>
        </w:tc>
      </w:tr>
      <w:tr w:rsidR="00732687" w:rsidRPr="008D07D1" w14:paraId="1A4BD49C" w14:textId="77777777">
        <w:tc>
          <w:tcPr>
            <w:tcW w:w="2309" w:type="dxa"/>
            <w:tcBorders>
              <w:left w:val="single" w:sz="2" w:space="0" w:color="000000"/>
              <w:bottom w:val="single" w:sz="2" w:space="0" w:color="000000"/>
            </w:tcBorders>
          </w:tcPr>
          <w:p w14:paraId="6A7DB0CA"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GPU</w:t>
            </w:r>
          </w:p>
        </w:tc>
        <w:tc>
          <w:tcPr>
            <w:tcW w:w="7344" w:type="dxa"/>
            <w:tcBorders>
              <w:left w:val="single" w:sz="2" w:space="0" w:color="000000"/>
              <w:bottom w:val="single" w:sz="2" w:space="0" w:color="000000"/>
              <w:right w:val="single" w:sz="2" w:space="0" w:color="000000"/>
            </w:tcBorders>
          </w:tcPr>
          <w:p w14:paraId="72F41EB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Géoportail de l’urbanisme [https://www.geoportail-urbanisme.gouv.fr/]</w:t>
            </w:r>
          </w:p>
        </w:tc>
      </w:tr>
      <w:tr w:rsidR="00732687" w:rsidRPr="008D07D1" w14:paraId="51A93A81" w14:textId="77777777">
        <w:tc>
          <w:tcPr>
            <w:tcW w:w="2309" w:type="dxa"/>
            <w:tcBorders>
              <w:left w:val="single" w:sz="2" w:space="0" w:color="000000"/>
              <w:bottom w:val="single" w:sz="2" w:space="0" w:color="000000"/>
            </w:tcBorders>
          </w:tcPr>
          <w:p w14:paraId="6A283511"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HTML</w:t>
            </w:r>
          </w:p>
        </w:tc>
        <w:tc>
          <w:tcPr>
            <w:tcW w:w="7344" w:type="dxa"/>
            <w:tcBorders>
              <w:left w:val="single" w:sz="2" w:space="0" w:color="000000"/>
              <w:bottom w:val="single" w:sz="2" w:space="0" w:color="000000"/>
              <w:right w:val="single" w:sz="2" w:space="0" w:color="000000"/>
            </w:tcBorders>
          </w:tcPr>
          <w:p w14:paraId="2388C98F"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HyperText Markup Language</w:t>
            </w:r>
          </w:p>
        </w:tc>
      </w:tr>
      <w:tr w:rsidR="00732687" w:rsidRPr="008D07D1" w14:paraId="503B1A12" w14:textId="77777777">
        <w:tc>
          <w:tcPr>
            <w:tcW w:w="2309" w:type="dxa"/>
            <w:tcBorders>
              <w:left w:val="single" w:sz="2" w:space="0" w:color="000000"/>
              <w:bottom w:val="single" w:sz="2" w:space="0" w:color="000000"/>
            </w:tcBorders>
          </w:tcPr>
          <w:p w14:paraId="6436529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IGN</w:t>
            </w:r>
          </w:p>
        </w:tc>
        <w:tc>
          <w:tcPr>
            <w:tcW w:w="7344" w:type="dxa"/>
            <w:tcBorders>
              <w:left w:val="single" w:sz="2" w:space="0" w:color="000000"/>
              <w:bottom w:val="single" w:sz="2" w:space="0" w:color="000000"/>
              <w:right w:val="single" w:sz="2" w:space="0" w:color="000000"/>
            </w:tcBorders>
          </w:tcPr>
          <w:p w14:paraId="130C0C2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Institut national de l’information géographique et forestière</w:t>
            </w:r>
          </w:p>
        </w:tc>
      </w:tr>
      <w:tr w:rsidR="00732687" w:rsidRPr="008D07D1" w14:paraId="40EA8249" w14:textId="77777777">
        <w:tc>
          <w:tcPr>
            <w:tcW w:w="2309" w:type="dxa"/>
            <w:tcBorders>
              <w:left w:val="single" w:sz="2" w:space="0" w:color="000000"/>
              <w:bottom w:val="single" w:sz="2" w:space="0" w:color="000000"/>
            </w:tcBorders>
          </w:tcPr>
          <w:p w14:paraId="0663FF95"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INSEE</w:t>
            </w:r>
          </w:p>
        </w:tc>
        <w:tc>
          <w:tcPr>
            <w:tcW w:w="7344" w:type="dxa"/>
            <w:tcBorders>
              <w:left w:val="single" w:sz="2" w:space="0" w:color="000000"/>
              <w:bottom w:val="single" w:sz="2" w:space="0" w:color="000000"/>
              <w:right w:val="single" w:sz="2" w:space="0" w:color="000000"/>
            </w:tcBorders>
          </w:tcPr>
          <w:p w14:paraId="45509ED7"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Institut National de la Statistique et des Études Économiques</w:t>
            </w:r>
          </w:p>
        </w:tc>
      </w:tr>
      <w:tr w:rsidR="00732687" w:rsidRPr="008D07D1" w14:paraId="440FDF62" w14:textId="77777777">
        <w:tc>
          <w:tcPr>
            <w:tcW w:w="2309" w:type="dxa"/>
            <w:tcBorders>
              <w:left w:val="single" w:sz="2" w:space="0" w:color="000000"/>
              <w:bottom w:val="single" w:sz="2" w:space="0" w:color="000000"/>
            </w:tcBorders>
          </w:tcPr>
          <w:p w14:paraId="7F94FEB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ISO</w:t>
            </w:r>
          </w:p>
        </w:tc>
        <w:tc>
          <w:tcPr>
            <w:tcW w:w="7344" w:type="dxa"/>
            <w:tcBorders>
              <w:left w:val="single" w:sz="2" w:space="0" w:color="000000"/>
              <w:bottom w:val="single" w:sz="2" w:space="0" w:color="000000"/>
              <w:right w:val="single" w:sz="2" w:space="0" w:color="000000"/>
            </w:tcBorders>
          </w:tcPr>
          <w:p w14:paraId="11FD78C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International Organization for Standardization</w:t>
            </w:r>
          </w:p>
        </w:tc>
      </w:tr>
      <w:tr w:rsidR="00732687" w:rsidRPr="008D07D1" w14:paraId="09634466" w14:textId="77777777">
        <w:tc>
          <w:tcPr>
            <w:tcW w:w="2309" w:type="dxa"/>
            <w:tcBorders>
              <w:left w:val="single" w:sz="2" w:space="0" w:color="000000"/>
              <w:bottom w:val="single" w:sz="2" w:space="0" w:color="000000"/>
            </w:tcBorders>
          </w:tcPr>
          <w:p w14:paraId="2FF99210"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MTES - MCT</w:t>
            </w:r>
          </w:p>
        </w:tc>
        <w:tc>
          <w:tcPr>
            <w:tcW w:w="7344" w:type="dxa"/>
            <w:tcBorders>
              <w:left w:val="single" w:sz="2" w:space="0" w:color="000000"/>
              <w:bottom w:val="single" w:sz="2" w:space="0" w:color="000000"/>
              <w:right w:val="single" w:sz="2" w:space="0" w:color="000000"/>
            </w:tcBorders>
          </w:tcPr>
          <w:p w14:paraId="14653307"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Ministère de la transition écologique et solidaire - Ministère de la cohésion des Territoires</w:t>
            </w:r>
          </w:p>
        </w:tc>
      </w:tr>
      <w:tr w:rsidR="00732687" w:rsidRPr="008D07D1" w14:paraId="66498F99" w14:textId="77777777">
        <w:tc>
          <w:tcPr>
            <w:tcW w:w="2309" w:type="dxa"/>
            <w:tcBorders>
              <w:left w:val="single" w:sz="2" w:space="0" w:color="000000"/>
              <w:bottom w:val="single" w:sz="2" w:space="0" w:color="000000"/>
            </w:tcBorders>
          </w:tcPr>
          <w:p w14:paraId="4043C104"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OAP</w:t>
            </w:r>
          </w:p>
        </w:tc>
        <w:tc>
          <w:tcPr>
            <w:tcW w:w="7344" w:type="dxa"/>
            <w:tcBorders>
              <w:left w:val="single" w:sz="2" w:space="0" w:color="000000"/>
              <w:bottom w:val="single" w:sz="2" w:space="0" w:color="000000"/>
              <w:right w:val="single" w:sz="2" w:space="0" w:color="000000"/>
            </w:tcBorders>
          </w:tcPr>
          <w:p w14:paraId="025086A1"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Orientations d’Aménagement et de Programmation</w:t>
            </w:r>
          </w:p>
        </w:tc>
      </w:tr>
      <w:tr w:rsidR="00732687" w:rsidRPr="008D07D1" w14:paraId="516E3AA0" w14:textId="77777777">
        <w:tc>
          <w:tcPr>
            <w:tcW w:w="2309" w:type="dxa"/>
            <w:tcBorders>
              <w:left w:val="single" w:sz="2" w:space="0" w:color="000000"/>
              <w:bottom w:val="single" w:sz="2" w:space="0" w:color="000000"/>
            </w:tcBorders>
          </w:tcPr>
          <w:p w14:paraId="2F16DADE"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PLU - PLUi</w:t>
            </w:r>
          </w:p>
        </w:tc>
        <w:tc>
          <w:tcPr>
            <w:tcW w:w="7344" w:type="dxa"/>
            <w:tcBorders>
              <w:left w:val="single" w:sz="2" w:space="0" w:color="000000"/>
              <w:bottom w:val="single" w:sz="2" w:space="0" w:color="000000"/>
              <w:right w:val="single" w:sz="2" w:space="0" w:color="000000"/>
            </w:tcBorders>
          </w:tcPr>
          <w:p w14:paraId="1AD751EA"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Plan Local d’Urbanisme - Plan Local d'Urbanisme Intercommunal</w:t>
            </w:r>
          </w:p>
        </w:tc>
      </w:tr>
      <w:tr w:rsidR="00732687" w:rsidRPr="008D07D1" w14:paraId="2F8F4BC3" w14:textId="77777777">
        <w:tc>
          <w:tcPr>
            <w:tcW w:w="2309" w:type="dxa"/>
            <w:tcBorders>
              <w:left w:val="single" w:sz="2" w:space="0" w:color="000000"/>
              <w:bottom w:val="single" w:sz="2" w:space="0" w:color="000000"/>
            </w:tcBorders>
          </w:tcPr>
          <w:p w14:paraId="0CCBE3F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PSMV</w:t>
            </w:r>
          </w:p>
        </w:tc>
        <w:tc>
          <w:tcPr>
            <w:tcW w:w="7344" w:type="dxa"/>
            <w:tcBorders>
              <w:left w:val="single" w:sz="2" w:space="0" w:color="000000"/>
              <w:bottom w:val="single" w:sz="2" w:space="0" w:color="000000"/>
              <w:right w:val="single" w:sz="2" w:space="0" w:color="000000"/>
            </w:tcBorders>
          </w:tcPr>
          <w:p w14:paraId="04F469E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Plan de Sauvegarde et de Mise en Valeur</w:t>
            </w:r>
          </w:p>
        </w:tc>
      </w:tr>
      <w:tr w:rsidR="00732687" w:rsidRPr="008D07D1" w14:paraId="551A3033" w14:textId="77777777">
        <w:tc>
          <w:tcPr>
            <w:tcW w:w="2309" w:type="dxa"/>
            <w:tcBorders>
              <w:left w:val="single" w:sz="2" w:space="0" w:color="000000"/>
              <w:bottom w:val="single" w:sz="2" w:space="0" w:color="000000"/>
            </w:tcBorders>
          </w:tcPr>
          <w:p w14:paraId="275A3BF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SG6</w:t>
            </w:r>
          </w:p>
        </w:tc>
        <w:tc>
          <w:tcPr>
            <w:tcW w:w="7344" w:type="dxa"/>
            <w:tcBorders>
              <w:left w:val="single" w:sz="2" w:space="0" w:color="000000"/>
              <w:bottom w:val="single" w:sz="2" w:space="0" w:color="000000"/>
              <w:right w:val="single" w:sz="2" w:space="0" w:color="000000"/>
            </w:tcBorders>
          </w:tcPr>
          <w:p w14:paraId="4BBAB76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Sous-groupe du GT CNIG DDU dédié à l’élaboration du standard SRU</w:t>
            </w:r>
          </w:p>
        </w:tc>
      </w:tr>
      <w:tr w:rsidR="00732687" w:rsidRPr="008D07D1" w14:paraId="4E619039" w14:textId="77777777">
        <w:tc>
          <w:tcPr>
            <w:tcW w:w="2309" w:type="dxa"/>
            <w:tcBorders>
              <w:left w:val="single" w:sz="2" w:space="0" w:color="000000"/>
              <w:bottom w:val="single" w:sz="2" w:space="0" w:color="000000"/>
            </w:tcBorders>
          </w:tcPr>
          <w:p w14:paraId="68B7E93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SIG</w:t>
            </w:r>
          </w:p>
        </w:tc>
        <w:tc>
          <w:tcPr>
            <w:tcW w:w="7344" w:type="dxa"/>
            <w:tcBorders>
              <w:left w:val="single" w:sz="2" w:space="0" w:color="000000"/>
              <w:bottom w:val="single" w:sz="2" w:space="0" w:color="000000"/>
              <w:right w:val="single" w:sz="2" w:space="0" w:color="000000"/>
            </w:tcBorders>
          </w:tcPr>
          <w:p w14:paraId="727A06BE"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Système d’Information Géographique</w:t>
            </w:r>
          </w:p>
        </w:tc>
      </w:tr>
      <w:tr w:rsidR="00732687" w:rsidRPr="008D07D1" w14:paraId="4104A17C" w14:textId="77777777">
        <w:tc>
          <w:tcPr>
            <w:tcW w:w="2309" w:type="dxa"/>
            <w:tcBorders>
              <w:left w:val="single" w:sz="2" w:space="0" w:color="000000"/>
              <w:bottom w:val="single" w:sz="2" w:space="0" w:color="000000"/>
            </w:tcBorders>
          </w:tcPr>
          <w:p w14:paraId="0FE6B57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UML</w:t>
            </w:r>
          </w:p>
        </w:tc>
        <w:tc>
          <w:tcPr>
            <w:tcW w:w="7344" w:type="dxa"/>
            <w:tcBorders>
              <w:left w:val="single" w:sz="2" w:space="0" w:color="000000"/>
              <w:bottom w:val="single" w:sz="2" w:space="0" w:color="000000"/>
              <w:right w:val="single" w:sz="2" w:space="0" w:color="000000"/>
            </w:tcBorders>
          </w:tcPr>
          <w:p w14:paraId="20CBAEF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Unified Modeling Language</w:t>
            </w:r>
          </w:p>
        </w:tc>
      </w:tr>
      <w:tr w:rsidR="00732687" w:rsidRPr="008D07D1" w14:paraId="2A7B0D7E" w14:textId="77777777">
        <w:tc>
          <w:tcPr>
            <w:tcW w:w="2309" w:type="dxa"/>
            <w:tcBorders>
              <w:left w:val="single" w:sz="2" w:space="0" w:color="000000"/>
              <w:bottom w:val="single" w:sz="2" w:space="0" w:color="000000"/>
            </w:tcBorders>
          </w:tcPr>
          <w:p w14:paraId="69B3E4C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URI</w:t>
            </w:r>
          </w:p>
        </w:tc>
        <w:tc>
          <w:tcPr>
            <w:tcW w:w="7344" w:type="dxa"/>
            <w:tcBorders>
              <w:left w:val="single" w:sz="2" w:space="0" w:color="000000"/>
              <w:bottom w:val="single" w:sz="2" w:space="0" w:color="000000"/>
              <w:right w:val="single" w:sz="2" w:space="0" w:color="000000"/>
            </w:tcBorders>
          </w:tcPr>
          <w:p w14:paraId="355C216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Unique Resource Identifier</w:t>
            </w:r>
          </w:p>
        </w:tc>
      </w:tr>
      <w:tr w:rsidR="00732687" w:rsidRPr="008D07D1" w14:paraId="737F360B" w14:textId="77777777">
        <w:tc>
          <w:tcPr>
            <w:tcW w:w="2309" w:type="dxa"/>
            <w:tcBorders>
              <w:left w:val="single" w:sz="2" w:space="0" w:color="000000"/>
              <w:bottom w:val="single" w:sz="2" w:space="0" w:color="000000"/>
            </w:tcBorders>
          </w:tcPr>
          <w:p w14:paraId="4DC16BC5"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URL</w:t>
            </w:r>
          </w:p>
        </w:tc>
        <w:tc>
          <w:tcPr>
            <w:tcW w:w="7344" w:type="dxa"/>
            <w:tcBorders>
              <w:left w:val="single" w:sz="2" w:space="0" w:color="000000"/>
              <w:bottom w:val="single" w:sz="2" w:space="0" w:color="000000"/>
              <w:right w:val="single" w:sz="2" w:space="0" w:color="000000"/>
            </w:tcBorders>
          </w:tcPr>
          <w:p w14:paraId="10504BF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Unique Resource Locator</w:t>
            </w:r>
          </w:p>
        </w:tc>
      </w:tr>
      <w:tr w:rsidR="00732687" w:rsidRPr="008D07D1" w14:paraId="2BB11F36" w14:textId="77777777">
        <w:tc>
          <w:tcPr>
            <w:tcW w:w="2309" w:type="dxa"/>
            <w:tcBorders>
              <w:left w:val="single" w:sz="2" w:space="0" w:color="000000"/>
              <w:bottom w:val="single" w:sz="2" w:space="0" w:color="000000"/>
            </w:tcBorders>
          </w:tcPr>
          <w:p w14:paraId="724932BD"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W3C</w:t>
            </w:r>
          </w:p>
        </w:tc>
        <w:tc>
          <w:tcPr>
            <w:tcW w:w="7344" w:type="dxa"/>
            <w:tcBorders>
              <w:left w:val="single" w:sz="2" w:space="0" w:color="000000"/>
              <w:bottom w:val="single" w:sz="2" w:space="0" w:color="000000"/>
              <w:right w:val="single" w:sz="2" w:space="0" w:color="000000"/>
            </w:tcBorders>
          </w:tcPr>
          <w:p w14:paraId="7D2C687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World Wide Web Consortium</w:t>
            </w:r>
          </w:p>
        </w:tc>
      </w:tr>
      <w:tr w:rsidR="00732687" w:rsidRPr="008D07D1" w14:paraId="60B10FD9" w14:textId="77777777">
        <w:trPr>
          <w:trHeight w:val="363"/>
        </w:trPr>
        <w:tc>
          <w:tcPr>
            <w:tcW w:w="2309" w:type="dxa"/>
            <w:tcBorders>
              <w:left w:val="single" w:sz="2" w:space="0" w:color="000000"/>
              <w:bottom w:val="single" w:sz="2" w:space="0" w:color="000000"/>
            </w:tcBorders>
          </w:tcPr>
          <w:p w14:paraId="45071D1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XHTML</w:t>
            </w:r>
          </w:p>
        </w:tc>
        <w:tc>
          <w:tcPr>
            <w:tcW w:w="7344" w:type="dxa"/>
            <w:tcBorders>
              <w:left w:val="single" w:sz="2" w:space="0" w:color="000000"/>
              <w:bottom w:val="single" w:sz="2" w:space="0" w:color="000000"/>
              <w:right w:val="single" w:sz="2" w:space="0" w:color="000000"/>
            </w:tcBorders>
          </w:tcPr>
          <w:p w14:paraId="3CF36687"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Extensible HyperText Markup Language</w:t>
            </w:r>
          </w:p>
        </w:tc>
      </w:tr>
    </w:tbl>
    <w:p w14:paraId="03B9EAA0"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12" w:name="_Toc164181807"/>
      <w:bookmarkStart w:id="13" w:name="_Toc129020153"/>
      <w:bookmarkStart w:id="14" w:name="_Toc174032924"/>
      <w:r w:rsidRPr="008D07D1">
        <w:rPr>
          <w:rFonts w:ascii="Arial" w:hAnsi="Arial"/>
          <w:color w:val="000000" w:themeColor="text1"/>
          <w:sz w:val="22"/>
          <w:szCs w:val="22"/>
        </w:rPr>
        <w:t>Présentation du standard SRU niveau 2</w:t>
      </w:r>
      <w:bookmarkStart w:id="15" w:name="_Toc129020154"/>
      <w:bookmarkEnd w:id="12"/>
      <w:bookmarkEnd w:id="13"/>
      <w:bookmarkEnd w:id="14"/>
      <w:r w:rsidRPr="008D07D1">
        <w:rPr>
          <w:rFonts w:ascii="Arial" w:hAnsi="Arial"/>
          <w:color w:val="000000" w:themeColor="text1"/>
          <w:sz w:val="22"/>
          <w:szCs w:val="22"/>
        </w:rPr>
        <w:t xml:space="preserve"> </w:t>
      </w:r>
      <w:bookmarkEnd w:id="15"/>
    </w:p>
    <w:p w14:paraId="0E6ABA18" w14:textId="77777777" w:rsidR="00732687" w:rsidRPr="008D07D1" w:rsidRDefault="00732687" w:rsidP="00276466">
      <w:pPr>
        <w:pStyle w:val="Corpsdetexte"/>
        <w:jc w:val="both"/>
        <w:rPr>
          <w:rFonts w:ascii="Arial" w:hAnsi="Arial" w:cs="Arial"/>
          <w:color w:val="000000" w:themeColor="text1"/>
          <w:szCs w:val="22"/>
        </w:rPr>
      </w:pPr>
    </w:p>
    <w:tbl>
      <w:tblPr>
        <w:tblW w:w="5000" w:type="pct"/>
        <w:tblInd w:w="-5" w:type="dxa"/>
        <w:tblLayout w:type="fixed"/>
        <w:tblCellMar>
          <w:left w:w="5" w:type="dxa"/>
          <w:right w:w="5" w:type="dxa"/>
        </w:tblCellMar>
        <w:tblLook w:val="0000" w:firstRow="0" w:lastRow="0" w:firstColumn="0" w:lastColumn="0" w:noHBand="0" w:noVBand="0"/>
      </w:tblPr>
      <w:tblGrid>
        <w:gridCol w:w="2314"/>
        <w:gridCol w:w="7314"/>
      </w:tblGrid>
      <w:tr w:rsidR="00732687" w:rsidRPr="008D07D1" w14:paraId="391CD5F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F71E683"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Nom du standard</w:t>
            </w:r>
          </w:p>
        </w:tc>
        <w:tc>
          <w:tcPr>
            <w:tcW w:w="7321" w:type="dxa"/>
            <w:tcBorders>
              <w:top w:val="single" w:sz="4" w:space="0" w:color="000000"/>
              <w:left w:val="single" w:sz="4" w:space="0" w:color="000000"/>
              <w:bottom w:val="single" w:sz="4" w:space="0" w:color="000000"/>
              <w:right w:val="single" w:sz="4" w:space="0" w:color="000000"/>
            </w:tcBorders>
          </w:tcPr>
          <w:p w14:paraId="3FA507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Standard CNIG Standard SRU niveau 2</w:t>
            </w:r>
          </w:p>
        </w:tc>
      </w:tr>
      <w:tr w:rsidR="00732687" w:rsidRPr="008D07D1" w14:paraId="054663EA"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24A6916"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Titre du standard</w:t>
            </w:r>
          </w:p>
        </w:tc>
        <w:tc>
          <w:tcPr>
            <w:tcW w:w="7321" w:type="dxa"/>
            <w:tcBorders>
              <w:top w:val="single" w:sz="4" w:space="0" w:color="000000"/>
              <w:left w:val="single" w:sz="4" w:space="0" w:color="000000"/>
              <w:bottom w:val="single" w:sz="4" w:space="0" w:color="000000"/>
              <w:right w:val="single" w:sz="4" w:space="0" w:color="000000"/>
            </w:tcBorders>
          </w:tcPr>
          <w:p w14:paraId="1BAE35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Standard national de Structuration du Règlement d’Urbanisme</w:t>
            </w:r>
          </w:p>
        </w:tc>
      </w:tr>
      <w:tr w:rsidR="00732687" w:rsidRPr="008D07D1" w14:paraId="62ACD8F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7873AC45"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État des lieux</w:t>
            </w:r>
            <w:r w:rsidRPr="008D07D1">
              <w:rPr>
                <w:rFonts w:ascii="Arial" w:hAnsi="Arial" w:cs="Arial"/>
                <w:b/>
                <w:bCs/>
                <w:i/>
                <w:iCs/>
                <w:color w:val="000000" w:themeColor="text1"/>
                <w:szCs w:val="22"/>
              </w:rPr>
              <w:br/>
              <w:t>Raison d’être du standard</w:t>
            </w:r>
          </w:p>
        </w:tc>
        <w:tc>
          <w:tcPr>
            <w:tcW w:w="7321" w:type="dxa"/>
            <w:tcBorders>
              <w:top w:val="single" w:sz="4" w:space="0" w:color="000000"/>
              <w:left w:val="single" w:sz="4" w:space="0" w:color="000000"/>
              <w:bottom w:val="single" w:sz="4" w:space="0" w:color="000000"/>
              <w:right w:val="single" w:sz="4" w:space="0" w:color="000000"/>
            </w:tcBorders>
          </w:tcPr>
          <w:p w14:paraId="08A4CFF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standard SRU se décompose en deux niveaux. Le premier niveau permet de générer un document interrogeable à la parcelle, rassemblant l’ensemble des règles écrites du règlement (texte et schémas/illustrations) en fonction du zonage, au format texte structuré par blocs ;</w:t>
            </w:r>
          </w:p>
          <w:p w14:paraId="35CB55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deuxième niveau du standard consiste à pouvoir modéliser plus finement les règles d’urbanisme de façon à ce qu’elles soient directement interrogeables par des programmes informatiques. Ce niveau doit s’attacher à modéliser à la fois les règles qualitatives et les règles quantitatives extraites du règlement.</w:t>
            </w:r>
          </w:p>
          <w:p w14:paraId="549C0B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 niveau contient des schémas, illustrations et lexiques en annexe pour mettre en valeur la logique des concepts de modélisation des règles d’urbanisme qui sont des éléments clés pour la compréhension de ce standard.</w:t>
            </w:r>
          </w:p>
          <w:p w14:paraId="017AE4E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 document ne décrit que le niveau 2 du standard SRU pour plus d’informations sur le niveau 1, il est nécessaire de consulter le document standard SRU niveau 1 disponible </w:t>
            </w:r>
            <w:hyperlink r:id="rId22">
              <w:r w:rsidRPr="008D07D1">
                <w:rPr>
                  <w:rStyle w:val="Lienhypertexte"/>
                  <w:rFonts w:ascii="Arial" w:hAnsi="Arial" w:cs="Arial"/>
                  <w:color w:val="000000" w:themeColor="text1"/>
                  <w:szCs w:val="22"/>
                </w:rPr>
                <w:t>sur le site du CNIG</w:t>
              </w:r>
            </w:hyperlink>
            <w:r w:rsidRPr="008D07D1">
              <w:rPr>
                <w:rFonts w:ascii="Arial" w:hAnsi="Arial" w:cs="Arial"/>
                <w:color w:val="000000" w:themeColor="text1"/>
                <w:szCs w:val="22"/>
              </w:rPr>
              <w:t>.</w:t>
            </w:r>
          </w:p>
        </w:tc>
      </w:tr>
      <w:tr w:rsidR="00732687" w:rsidRPr="008D07D1" w14:paraId="07FD870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1C0D8F5F" w14:textId="77777777" w:rsidR="00732687" w:rsidRPr="008D07D1" w:rsidRDefault="007B52A5" w:rsidP="00276466">
            <w:pPr>
              <w:pStyle w:val="Corpsdetexte"/>
              <w:jc w:val="both"/>
              <w:rPr>
                <w:rFonts w:ascii="Arial" w:hAnsi="Arial" w:cs="Arial"/>
                <w:b/>
                <w:bCs/>
                <w:i/>
                <w:iCs/>
                <w:color w:val="000000" w:themeColor="text1"/>
                <w:szCs w:val="22"/>
                <w:lang w:val="en-US"/>
              </w:rPr>
            </w:pPr>
            <w:r w:rsidRPr="008D07D1">
              <w:rPr>
                <w:rFonts w:ascii="Arial" w:hAnsi="Arial" w:cs="Arial"/>
                <w:b/>
                <w:bCs/>
                <w:i/>
                <w:iCs/>
                <w:color w:val="000000" w:themeColor="text1"/>
                <w:szCs w:val="22"/>
                <w:lang w:val="en-US"/>
              </w:rPr>
              <w:t>Enjeux</w:t>
            </w:r>
          </w:p>
        </w:tc>
        <w:tc>
          <w:tcPr>
            <w:tcW w:w="7321" w:type="dxa"/>
            <w:tcBorders>
              <w:top w:val="single" w:sz="4" w:space="0" w:color="000000"/>
              <w:left w:val="single" w:sz="4" w:space="0" w:color="000000"/>
              <w:bottom w:val="single" w:sz="4" w:space="0" w:color="000000"/>
              <w:right w:val="single" w:sz="4" w:space="0" w:color="000000"/>
            </w:tcBorders>
          </w:tcPr>
          <w:p w14:paraId="4F42018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Les enjeux sont liés à l’exploitation informatique des informations contenues dans les règlements. Ils concernent de multiples usages pour l’aménagement et l’explicitation des politiques publiques comme :</w:t>
            </w:r>
          </w:p>
          <w:p w14:paraId="3242A0D1" w14:textId="77777777" w:rsidR="00732687" w:rsidRPr="008D07D1" w:rsidRDefault="007B52A5" w:rsidP="00276466">
            <w:pPr>
              <w:pStyle w:val="Corpsdetexte"/>
              <w:numPr>
                <w:ilvl w:val="0"/>
                <w:numId w:val="14"/>
              </w:numPr>
              <w:jc w:val="both"/>
              <w:rPr>
                <w:rFonts w:ascii="Arial" w:hAnsi="Arial" w:cs="Arial"/>
                <w:szCs w:val="22"/>
              </w:rPr>
            </w:pPr>
            <w:r w:rsidRPr="008D07D1">
              <w:rPr>
                <w:rFonts w:ascii="Arial" w:hAnsi="Arial" w:cs="Arial"/>
                <w:color w:val="000000" w:themeColor="text1"/>
                <w:szCs w:val="22"/>
              </w:rPr>
              <w:t>L’instruction ADS : vérification de la compatibilité entre un projet et le règlement, accéder aux articles relatifs à une zone, comparer les règles entre zones ;</w:t>
            </w:r>
          </w:p>
          <w:p w14:paraId="412051E9" w14:textId="77777777" w:rsidR="00732687" w:rsidRPr="008D07D1" w:rsidRDefault="007B52A5" w:rsidP="00276466">
            <w:pPr>
              <w:pStyle w:val="Corpsdetexte"/>
              <w:numPr>
                <w:ilvl w:val="0"/>
                <w:numId w:val="14"/>
              </w:numPr>
              <w:jc w:val="both"/>
              <w:rPr>
                <w:rFonts w:ascii="Arial" w:hAnsi="Arial" w:cs="Arial"/>
                <w:szCs w:val="22"/>
              </w:rPr>
            </w:pPr>
            <w:r w:rsidRPr="008D07D1">
              <w:rPr>
                <w:rFonts w:ascii="Arial" w:hAnsi="Arial" w:cs="Arial"/>
                <w:color w:val="000000" w:themeColor="text1"/>
                <w:szCs w:val="22"/>
              </w:rPr>
              <w:t>L’estimation du potentiel constructible et création d’enveloppe constructible ;</w:t>
            </w:r>
          </w:p>
          <w:p w14:paraId="0FF32546" w14:textId="77777777" w:rsidR="00732687" w:rsidRPr="008D07D1" w:rsidRDefault="007B52A5" w:rsidP="00276466">
            <w:pPr>
              <w:pStyle w:val="Corpsdetexte"/>
              <w:numPr>
                <w:ilvl w:val="0"/>
                <w:numId w:val="14"/>
              </w:numPr>
              <w:jc w:val="both"/>
              <w:rPr>
                <w:rFonts w:ascii="Arial" w:hAnsi="Arial" w:cs="Arial"/>
                <w:color w:val="000000" w:themeColor="text1"/>
                <w:szCs w:val="22"/>
              </w:rPr>
            </w:pPr>
            <w:r w:rsidRPr="008D07D1">
              <w:rPr>
                <w:rFonts w:ascii="Arial" w:hAnsi="Arial" w:cs="Arial"/>
                <w:color w:val="000000" w:themeColor="text1"/>
                <w:szCs w:val="22"/>
              </w:rPr>
              <w:t xml:space="preserve">Mesure des potentiels de densification (niveau 2), afin de participer à l’objectif de zéro artificialisation nette des sols fixé par La </w:t>
            </w:r>
            <w:hyperlink r:id="rId23">
              <w:r w:rsidRPr="008D07D1">
                <w:rPr>
                  <w:rStyle w:val="Lienhypertexte"/>
                  <w:rFonts w:ascii="Arial" w:hAnsi="Arial" w:cs="Arial"/>
                  <w:color w:val="000000" w:themeColor="text1"/>
                  <w:szCs w:val="22"/>
                </w:rPr>
                <w:t>Loi Climat et résilience</w:t>
              </w:r>
            </w:hyperlink>
            <w:r w:rsidRPr="008D07D1">
              <w:rPr>
                <w:rFonts w:ascii="Arial" w:hAnsi="Arial" w:cs="Arial"/>
                <w:color w:val="000000" w:themeColor="text1"/>
                <w:szCs w:val="22"/>
              </w:rPr>
              <w:t>.</w:t>
            </w:r>
          </w:p>
          <w:p w14:paraId="7DE9A8CC" w14:textId="77777777" w:rsidR="00732687" w:rsidRPr="008D07D1" w:rsidRDefault="00732687" w:rsidP="00276466">
            <w:pPr>
              <w:pStyle w:val="Corpsdetexte"/>
              <w:jc w:val="both"/>
              <w:rPr>
                <w:rFonts w:ascii="Arial" w:hAnsi="Arial" w:cs="Arial"/>
                <w:color w:val="000000" w:themeColor="text1"/>
                <w:szCs w:val="22"/>
              </w:rPr>
            </w:pPr>
          </w:p>
        </w:tc>
      </w:tr>
      <w:tr w:rsidR="00732687" w:rsidRPr="008D07D1" w14:paraId="3EB90CE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433021F" w14:textId="77777777" w:rsidR="00732687" w:rsidRPr="008D07D1" w:rsidRDefault="007B52A5" w:rsidP="00276466">
            <w:pPr>
              <w:pStyle w:val="Corpsdetexte"/>
              <w:jc w:val="both"/>
              <w:rPr>
                <w:rFonts w:ascii="Arial" w:hAnsi="Arial" w:cs="Arial"/>
                <w:b/>
                <w:bCs/>
                <w:i/>
                <w:iCs/>
                <w:color w:val="000000" w:themeColor="text1"/>
                <w:szCs w:val="22"/>
                <w:lang w:val="en-US"/>
              </w:rPr>
            </w:pPr>
            <w:r w:rsidRPr="008D07D1">
              <w:rPr>
                <w:rFonts w:ascii="Arial" w:hAnsi="Arial" w:cs="Arial"/>
                <w:b/>
                <w:bCs/>
                <w:i/>
                <w:iCs/>
                <w:color w:val="000000" w:themeColor="text1"/>
                <w:szCs w:val="22"/>
                <w:lang w:val="en-US"/>
              </w:rPr>
              <w:t>Objectif de la standardisation</w:t>
            </w:r>
          </w:p>
        </w:tc>
        <w:tc>
          <w:tcPr>
            <w:tcW w:w="7321" w:type="dxa"/>
            <w:tcBorders>
              <w:top w:val="single" w:sz="4" w:space="0" w:color="000000"/>
              <w:left w:val="single" w:sz="4" w:space="0" w:color="000000"/>
              <w:bottom w:val="single" w:sz="4" w:space="0" w:color="000000"/>
              <w:right w:val="single" w:sz="4" w:space="0" w:color="000000"/>
            </w:tcBorders>
          </w:tcPr>
          <w:p w14:paraId="53E537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L’objectif partagé du standard est de produire un standard ouvert d’échange d’un règlement d’urbanisme informatiquement exploitable.</w:t>
            </w:r>
          </w:p>
          <w:p w14:paraId="1B900ED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L’élaboration de ce standard devra :</w:t>
            </w:r>
          </w:p>
          <w:p w14:paraId="0095E497"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À terme, permettre l’intégration des documents d’urbanisme structurés selon ce standard dans le GPU ;</w:t>
            </w:r>
          </w:p>
          <w:p w14:paraId="116F14DA"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Se baser au maximum sur des standards existants et ouverts (modèles de données, métadonnées, formats…) ;</w:t>
            </w:r>
          </w:p>
          <w:p w14:paraId="6D7FB82D"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Rester compatible avec le standard CNIG PLU afin de permettre une implémentation progressive de ce standard ;</w:t>
            </w:r>
          </w:p>
          <w:p w14:paraId="57C9788A"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Respecter les évolutions législatives qui tendent à libérer la rédaction des règles d’urbanisme pour que celles-ci permettent le déploiement d’un véritable projet de territoire.</w:t>
            </w:r>
          </w:p>
          <w:p w14:paraId="672234C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L’objectif de ce sous-groupe de travail est donc que le règlement d’urbanisme devienne exploitable informatiquement. D’autres éléments règlementant l’urbanisme (OAP – orientations d’aménagement et de programmation et annexes) seront traités ultérieurement.</w:t>
            </w:r>
          </w:p>
          <w:p w14:paraId="2650812E" w14:textId="77777777" w:rsidR="00732687" w:rsidRPr="008D07D1" w:rsidRDefault="007B52A5" w:rsidP="00276466">
            <w:pPr>
              <w:pStyle w:val="LO-Normal"/>
              <w:suppressAutoHyphens w:val="0"/>
              <w:spacing w:before="100"/>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Par ailleurs, ne sont pas traités dans ce document :</w:t>
            </w:r>
          </w:p>
          <w:p w14:paraId="797879FB" w14:textId="77777777" w:rsidR="00732687" w:rsidRPr="008D07D1" w:rsidRDefault="007B52A5" w:rsidP="00276466">
            <w:pPr>
              <w:pStyle w:val="LO-Normal"/>
              <w:numPr>
                <w:ilvl w:val="0"/>
                <w:numId w:val="7"/>
              </w:numPr>
              <w:suppressAutoHyphens w:val="0"/>
              <w:spacing w:before="100" w:after="119"/>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La conception des outils permettant d’exploiter le règlement d’urbanisme (ils sont du ressort des acteurs du secteur de l’urbanisme intéressés) ;</w:t>
            </w:r>
          </w:p>
          <w:p w14:paraId="1DEC7BD6" w14:textId="77777777" w:rsidR="00732687" w:rsidRPr="008D07D1" w:rsidRDefault="007B52A5" w:rsidP="00276466">
            <w:pPr>
              <w:pStyle w:val="LO-Normal"/>
              <w:numPr>
                <w:ilvl w:val="0"/>
                <w:numId w:val="7"/>
              </w:numPr>
              <w:suppressAutoHyphens w:val="0"/>
              <w:spacing w:before="100" w:after="119"/>
              <w:jc w:val="both"/>
              <w:rPr>
                <w:rFonts w:ascii="Arial" w:hAnsi="Arial" w:cs="Arial"/>
                <w:color w:val="000000" w:themeColor="text1"/>
                <w:sz w:val="22"/>
                <w:szCs w:val="22"/>
              </w:rPr>
            </w:pPr>
            <w:r w:rsidRPr="008D07D1">
              <w:rPr>
                <w:rFonts w:ascii="Arial" w:eastAsia="Times New Roman" w:hAnsi="Arial" w:cs="Arial"/>
                <w:color w:val="000000" w:themeColor="text1"/>
                <w:sz w:val="22"/>
                <w:szCs w:val="22"/>
              </w:rPr>
              <w:t xml:space="preserve">La publication des </w:t>
            </w:r>
            <w:r w:rsidRPr="008D07D1">
              <w:rPr>
                <w:rFonts w:ascii="Arial" w:hAnsi="Arial" w:cs="Arial"/>
                <w:color w:val="000000" w:themeColor="text1"/>
                <w:sz w:val="22"/>
                <w:szCs w:val="22"/>
              </w:rPr>
              <w:t>documents d’urbanisme et de leurs règlements</w:t>
            </w:r>
            <w:r w:rsidRPr="008D07D1">
              <w:rPr>
                <w:rFonts w:ascii="Arial" w:eastAsia="Times New Roman" w:hAnsi="Arial" w:cs="Arial"/>
                <w:color w:val="000000" w:themeColor="text1"/>
                <w:kern w:val="0"/>
                <w:sz w:val="22"/>
                <w:szCs w:val="22"/>
              </w:rPr>
              <w:t xml:space="preserve"> dans le GPU (est du ressort des collectivités) ;</w:t>
            </w:r>
          </w:p>
          <w:p w14:paraId="145778B7" w14:textId="77777777" w:rsidR="00732687" w:rsidRPr="008D07D1" w:rsidRDefault="007B52A5" w:rsidP="00276466">
            <w:pPr>
              <w:pStyle w:val="LO-Normal"/>
              <w:numPr>
                <w:ilvl w:val="0"/>
                <w:numId w:val="7"/>
              </w:numPr>
              <w:suppressAutoHyphens w:val="0"/>
              <w:spacing w:before="100" w:after="119"/>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Les cas d’utilisation qui ne sont pas cités ci-dessus ;</w:t>
            </w:r>
          </w:p>
          <w:p w14:paraId="7ABED241" w14:textId="77777777" w:rsidR="00732687" w:rsidRPr="008D07D1" w:rsidRDefault="007B52A5" w:rsidP="00276466">
            <w:pPr>
              <w:pStyle w:val="LO-Normal"/>
              <w:numPr>
                <w:ilvl w:val="0"/>
                <w:numId w:val="7"/>
              </w:numPr>
              <w:suppressAutoHyphens w:val="0"/>
              <w:spacing w:before="100" w:after="119"/>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Les annexes informatives, OAP, les SUP et documents d’urbanisme hors PLU.</w:t>
            </w:r>
          </w:p>
          <w:p w14:paraId="0594F649" w14:textId="77777777" w:rsidR="00732687" w:rsidRPr="008D07D1" w:rsidRDefault="007B52A5" w:rsidP="00276466">
            <w:pPr>
              <w:pStyle w:val="LO-Normal"/>
              <w:numPr>
                <w:ilvl w:val="0"/>
                <w:numId w:val="7"/>
              </w:numPr>
              <w:suppressAutoHyphens w:val="0"/>
              <w:spacing w:before="100" w:after="119"/>
              <w:jc w:val="both"/>
              <w:rPr>
                <w:rFonts w:ascii="Arial" w:hAnsi="Arial" w:cs="Arial"/>
                <w:color w:val="000000" w:themeColor="text1"/>
                <w:sz w:val="22"/>
                <w:szCs w:val="22"/>
              </w:rPr>
            </w:pPr>
            <w:r w:rsidRPr="008D07D1">
              <w:rPr>
                <w:rFonts w:ascii="Arial" w:eastAsia="Times New Roman" w:hAnsi="Arial" w:cs="Arial"/>
                <w:color w:val="000000" w:themeColor="text1"/>
                <w:kern w:val="0"/>
                <w:sz w:val="22"/>
                <w:szCs w:val="22"/>
              </w:rPr>
              <w:t>La mise en page du règlement d’urbanisme</w:t>
            </w:r>
          </w:p>
        </w:tc>
      </w:tr>
      <w:tr w:rsidR="00732687" w:rsidRPr="008D07D1" w14:paraId="3C2BA719"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5C32126D"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Structure et contenu du document</w:t>
            </w:r>
          </w:p>
        </w:tc>
        <w:tc>
          <w:tcPr>
            <w:tcW w:w="7321" w:type="dxa"/>
            <w:tcBorders>
              <w:top w:val="single" w:sz="4" w:space="0" w:color="000000"/>
              <w:left w:val="single" w:sz="4" w:space="0" w:color="000000"/>
              <w:bottom w:val="single" w:sz="4" w:space="0" w:color="000000"/>
              <w:right w:val="single" w:sz="4" w:space="0" w:color="000000"/>
            </w:tcBorders>
          </w:tcPr>
          <w:p w14:paraId="07F9C52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 document comprend plusieurs parties.</w:t>
            </w:r>
          </w:p>
          <w:p w14:paraId="140C3B3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la première explicite le contexte technique, réglementaire, et les enjeux ;</w:t>
            </w:r>
          </w:p>
          <w:p w14:paraId="34475CC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la deuxième décrit le modèle conceptuel des données et le catalogue d’objets ;</w:t>
            </w:r>
            <w:commentRangeStart w:id="16"/>
            <w:commentRangeStart w:id="17"/>
            <w:commentRangeEnd w:id="16"/>
            <w:r w:rsidRPr="008D07D1">
              <w:rPr>
                <w:rFonts w:ascii="Arial" w:hAnsi="Arial" w:cs="Arial"/>
              </w:rPr>
              <w:commentReference w:id="16"/>
            </w:r>
            <w:commentRangeEnd w:id="17"/>
            <w:r w:rsidR="00276466">
              <w:rPr>
                <w:rStyle w:val="Marquedecommentaire"/>
                <w:rFonts w:ascii="Times New Roman" w:hAnsi="Times New Roman"/>
              </w:rPr>
              <w:commentReference w:id="17"/>
            </w:r>
          </w:p>
          <w:p w14:paraId="0CD400B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Pour la qualité et la saisie des métadonnées se référer au </w:t>
            </w:r>
            <w:hyperlink r:id="rId28">
              <w:r w:rsidRPr="008D07D1">
                <w:rPr>
                  <w:rStyle w:val="Lienhypertexte"/>
                  <w:rFonts w:ascii="Arial" w:hAnsi="Arial" w:cs="Arial"/>
                  <w:szCs w:val="22"/>
                </w:rPr>
                <w:t>« guide de saisie des éléments de métadonnées Inspire v2.0 »</w:t>
              </w:r>
            </w:hyperlink>
          </w:p>
        </w:tc>
      </w:tr>
      <w:tr w:rsidR="00732687" w:rsidRPr="008D07D1" w14:paraId="071AEC54"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71B63C47"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A qui s’adresse le standard ?</w:t>
            </w:r>
          </w:p>
        </w:tc>
        <w:tc>
          <w:tcPr>
            <w:tcW w:w="7321" w:type="dxa"/>
            <w:tcBorders>
              <w:top w:val="single" w:sz="4" w:space="0" w:color="000000"/>
              <w:left w:val="single" w:sz="4" w:space="0" w:color="000000"/>
              <w:bottom w:val="single" w:sz="4" w:space="0" w:color="000000"/>
              <w:right w:val="single" w:sz="4" w:space="0" w:color="000000"/>
            </w:tcBorders>
          </w:tcPr>
          <w:p w14:paraId="773353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Il s’adresse aux collectivités territoriales concernées par l'élaboration et la dématérialisation d'un document d'urbanisme et à leur prestataire pour cette mission et également aux utilisateurs (citoyens, prestataires de service, utilisateurs du GPU) qui souhaitent développer des applications à partir du règlement d’urbanisme structuré ou simplement disposer de plus d’informations sur le format défini dans ce standard.</w:t>
            </w:r>
          </w:p>
        </w:tc>
      </w:tr>
      <w:tr w:rsidR="00732687" w:rsidRPr="008D07D1" w14:paraId="28E9E7ED"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EE8FA9B" w14:textId="77777777" w:rsidR="00732687" w:rsidRPr="008D07D1" w:rsidRDefault="007B52A5" w:rsidP="00276466">
            <w:pPr>
              <w:pStyle w:val="Corpsdetexte"/>
              <w:jc w:val="both"/>
              <w:rPr>
                <w:rFonts w:ascii="Arial" w:hAnsi="Arial" w:cs="Arial"/>
                <w:b/>
                <w:bCs/>
                <w:i/>
                <w:iCs/>
                <w:color w:val="000000" w:themeColor="text1"/>
                <w:szCs w:val="22"/>
                <w:lang w:val="en-US"/>
              </w:rPr>
            </w:pPr>
            <w:r w:rsidRPr="008D07D1">
              <w:rPr>
                <w:rFonts w:ascii="Arial" w:hAnsi="Arial" w:cs="Arial"/>
                <w:b/>
                <w:bCs/>
                <w:i/>
                <w:iCs/>
                <w:color w:val="000000" w:themeColor="text1"/>
                <w:szCs w:val="22"/>
                <w:lang w:val="en-US"/>
              </w:rPr>
              <w:t>Principaux thèmes</w:t>
            </w:r>
          </w:p>
        </w:tc>
        <w:tc>
          <w:tcPr>
            <w:tcW w:w="7321" w:type="dxa"/>
            <w:tcBorders>
              <w:top w:val="single" w:sz="4" w:space="0" w:color="000000"/>
              <w:left w:val="single" w:sz="4" w:space="0" w:color="000000"/>
              <w:bottom w:val="single" w:sz="4" w:space="0" w:color="000000"/>
              <w:right w:val="single" w:sz="4" w:space="0" w:color="000000"/>
            </w:tcBorders>
          </w:tcPr>
          <w:p w14:paraId="3AE2C69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Aménagement du territoire, Foncier, Urbanisme, Réglementation</w:t>
            </w:r>
          </w:p>
        </w:tc>
      </w:tr>
      <w:tr w:rsidR="00732687" w:rsidRPr="008D07D1" w14:paraId="7F694F5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30732AB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b/>
                <w:bCs/>
                <w:i/>
                <w:iCs/>
                <w:color w:val="000000" w:themeColor="text1"/>
                <w:szCs w:val="22"/>
                <w:lang w:val="en-US"/>
              </w:rPr>
              <w:t>Liens avec la réglementation</w:t>
            </w:r>
          </w:p>
        </w:tc>
        <w:tc>
          <w:tcPr>
            <w:tcW w:w="7321" w:type="dxa"/>
            <w:tcBorders>
              <w:top w:val="single" w:sz="4" w:space="0" w:color="000000"/>
              <w:left w:val="single" w:sz="4" w:space="0" w:color="000000"/>
              <w:bottom w:val="single" w:sz="4" w:space="0" w:color="000000"/>
              <w:right w:val="single" w:sz="4" w:space="0" w:color="000000"/>
            </w:tcBorders>
          </w:tcPr>
          <w:p w14:paraId="4D3B84F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 standard d’échange de données n'est actuellement visé par aucune réglementation en vigueur</w:t>
            </w:r>
          </w:p>
        </w:tc>
      </w:tr>
      <w:tr w:rsidR="00732687" w:rsidRPr="008D07D1" w14:paraId="6BCE47C4"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0616E694" w14:textId="77777777" w:rsidR="00732687" w:rsidRPr="008D07D1" w:rsidRDefault="007B52A5" w:rsidP="00276466">
            <w:pPr>
              <w:pStyle w:val="Corpsdetexte"/>
              <w:jc w:val="both"/>
              <w:rPr>
                <w:rFonts w:ascii="Arial" w:hAnsi="Arial" w:cs="Arial"/>
                <w:b/>
                <w:bCs/>
                <w:i/>
                <w:iCs/>
                <w:color w:val="000000" w:themeColor="text1"/>
                <w:szCs w:val="22"/>
                <w:lang w:val="en-US"/>
              </w:rPr>
            </w:pPr>
            <w:r w:rsidRPr="008D07D1">
              <w:rPr>
                <w:rFonts w:ascii="Arial" w:hAnsi="Arial" w:cs="Arial"/>
                <w:b/>
                <w:bCs/>
                <w:i/>
                <w:iCs/>
                <w:color w:val="000000" w:themeColor="text1"/>
                <w:szCs w:val="22"/>
                <w:lang w:val="en-US"/>
              </w:rPr>
              <w:t>Zone géographique d'application</w:t>
            </w:r>
          </w:p>
        </w:tc>
        <w:tc>
          <w:tcPr>
            <w:tcW w:w="7321" w:type="dxa"/>
            <w:tcBorders>
              <w:top w:val="single" w:sz="4" w:space="0" w:color="000000"/>
              <w:left w:val="single" w:sz="4" w:space="0" w:color="000000"/>
              <w:bottom w:val="single" w:sz="4" w:space="0" w:color="000000"/>
              <w:right w:val="single" w:sz="4" w:space="0" w:color="000000"/>
            </w:tcBorders>
          </w:tcPr>
          <w:p w14:paraId="3798610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France entière</w:t>
            </w:r>
          </w:p>
        </w:tc>
      </w:tr>
    </w:tbl>
    <w:p w14:paraId="63A41353" w14:textId="77777777" w:rsidR="00732687" w:rsidRPr="008D07D1" w:rsidRDefault="00732687" w:rsidP="00276466">
      <w:pPr>
        <w:pStyle w:val="Corpsdetexte"/>
        <w:jc w:val="both"/>
        <w:rPr>
          <w:rFonts w:ascii="Arial" w:hAnsi="Arial" w:cs="Arial"/>
          <w:color w:val="000000" w:themeColor="text1"/>
          <w:szCs w:val="22"/>
        </w:rPr>
      </w:pPr>
    </w:p>
    <w:p w14:paraId="2886515D" w14:textId="77777777" w:rsidR="00732687" w:rsidRPr="008D07D1" w:rsidRDefault="00732687" w:rsidP="00276466">
      <w:pPr>
        <w:pStyle w:val="Corpsdetexte"/>
        <w:jc w:val="both"/>
        <w:rPr>
          <w:rFonts w:ascii="Arial" w:hAnsi="Arial" w:cs="Arial"/>
          <w:color w:val="000000" w:themeColor="text1"/>
          <w:szCs w:val="22"/>
        </w:rPr>
      </w:pPr>
    </w:p>
    <w:p w14:paraId="43EC1A14" w14:textId="77777777" w:rsidR="00732687" w:rsidRPr="008D07D1" w:rsidRDefault="00732687" w:rsidP="00276466">
      <w:pPr>
        <w:pStyle w:val="Corpsdetexte"/>
        <w:jc w:val="both"/>
        <w:rPr>
          <w:rFonts w:ascii="Arial" w:hAnsi="Arial" w:cs="Arial"/>
          <w:color w:val="000000" w:themeColor="text1"/>
          <w:szCs w:val="22"/>
        </w:rPr>
      </w:pPr>
    </w:p>
    <w:p w14:paraId="53B13B12" w14:textId="77777777" w:rsidR="00732687" w:rsidRPr="008D07D1" w:rsidRDefault="007B52A5" w:rsidP="00276466">
      <w:pPr>
        <w:pStyle w:val="Titre2"/>
        <w:numPr>
          <w:ilvl w:val="0"/>
          <w:numId w:val="16"/>
        </w:numPr>
        <w:jc w:val="both"/>
        <w:rPr>
          <w:rFonts w:ascii="Arial" w:hAnsi="Arial"/>
          <w:color w:val="000000" w:themeColor="text1"/>
          <w:sz w:val="22"/>
          <w:szCs w:val="22"/>
        </w:rPr>
      </w:pPr>
      <w:bookmarkStart w:id="18" w:name="_Toc164181808"/>
      <w:bookmarkStart w:id="19" w:name="_Toc129020155"/>
      <w:bookmarkStart w:id="20" w:name="_Toc174032925"/>
      <w:r w:rsidRPr="008D07D1">
        <w:rPr>
          <w:rFonts w:ascii="Arial" w:hAnsi="Arial"/>
          <w:color w:val="000000" w:themeColor="text1"/>
          <w:sz w:val="22"/>
          <w:szCs w:val="22"/>
        </w:rPr>
        <w:t>Références normatives</w:t>
      </w:r>
      <w:bookmarkEnd w:id="18"/>
      <w:bookmarkEnd w:id="19"/>
      <w:bookmarkEnd w:id="20"/>
    </w:p>
    <w:p w14:paraId="5133F828" w14:textId="77777777" w:rsidR="00732687" w:rsidRPr="008D07D1" w:rsidRDefault="00732687" w:rsidP="00276466">
      <w:pPr>
        <w:pStyle w:val="TexteFragment"/>
        <w:ind w:left="27"/>
        <w:jc w:val="both"/>
        <w:rPr>
          <w:rFonts w:ascii="Arial" w:hAnsi="Arial" w:cs="Arial"/>
          <w:color w:val="000000" w:themeColor="text1"/>
          <w:szCs w:val="22"/>
        </w:rPr>
      </w:pPr>
    </w:p>
    <w:tbl>
      <w:tblPr>
        <w:tblW w:w="9638" w:type="dxa"/>
        <w:tblInd w:w="50" w:type="dxa"/>
        <w:tblLayout w:type="fixed"/>
        <w:tblCellMar>
          <w:top w:w="55" w:type="dxa"/>
          <w:left w:w="55" w:type="dxa"/>
          <w:bottom w:w="55" w:type="dxa"/>
          <w:right w:w="55" w:type="dxa"/>
        </w:tblCellMar>
        <w:tblLook w:val="0000" w:firstRow="0" w:lastRow="0" w:firstColumn="0" w:lastColumn="0" w:noHBand="0" w:noVBand="0"/>
      </w:tblPr>
      <w:tblGrid>
        <w:gridCol w:w="2279"/>
        <w:gridCol w:w="7359"/>
      </w:tblGrid>
      <w:tr w:rsidR="00732687" w:rsidRPr="008D07D1" w14:paraId="37B673C7" w14:textId="77777777">
        <w:tc>
          <w:tcPr>
            <w:tcW w:w="2279" w:type="dxa"/>
            <w:tcBorders>
              <w:top w:val="single" w:sz="4" w:space="0" w:color="000000"/>
              <w:left w:val="single" w:sz="4" w:space="0" w:color="000000"/>
              <w:bottom w:val="single" w:sz="4" w:space="0" w:color="000000"/>
              <w:right w:val="single" w:sz="4" w:space="0" w:color="000000"/>
            </w:tcBorders>
          </w:tcPr>
          <w:p w14:paraId="51C3EF78" w14:textId="77777777" w:rsidR="00732687" w:rsidRPr="008D07D1" w:rsidRDefault="007B52A5" w:rsidP="00276466">
            <w:pPr>
              <w:pStyle w:val="Titredetableau"/>
              <w:jc w:val="both"/>
              <w:rPr>
                <w:rFonts w:ascii="Arial" w:hAnsi="Arial" w:cs="Arial"/>
                <w:color w:val="000000" w:themeColor="text1"/>
                <w:szCs w:val="22"/>
              </w:rPr>
            </w:pPr>
            <w:bookmarkStart w:id="21" w:name="__RefHeading___Toc3328_12175618"/>
            <w:bookmarkStart w:id="22" w:name="stdPLU"/>
            <w:bookmarkEnd w:id="21"/>
            <w:r w:rsidRPr="008D07D1">
              <w:rPr>
                <w:rFonts w:ascii="Arial" w:hAnsi="Arial" w:cs="Arial"/>
                <w:color w:val="000000" w:themeColor="text1"/>
                <w:szCs w:val="22"/>
              </w:rPr>
              <w:t>Standard CNIG PLU</w:t>
            </w:r>
            <w:bookmarkEnd w:id="22"/>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C6BFBC" w14:textId="77777777" w:rsidR="00732687" w:rsidRPr="008D07D1" w:rsidRDefault="007B52A5" w:rsidP="00276466">
            <w:pPr>
              <w:pStyle w:val="TexteFragment"/>
              <w:jc w:val="both"/>
              <w:rPr>
                <w:rFonts w:ascii="Arial" w:hAnsi="Arial" w:cs="Arial"/>
                <w:color w:val="000000" w:themeColor="text1"/>
                <w:szCs w:val="22"/>
              </w:rPr>
            </w:pPr>
            <w:r w:rsidRPr="008D07D1">
              <w:rPr>
                <w:rFonts w:ascii="Arial" w:hAnsi="Arial" w:cs="Arial"/>
                <w:color w:val="000000" w:themeColor="text1"/>
                <w:szCs w:val="22"/>
              </w:rPr>
              <w:t xml:space="preserve">Standard CNIG PLU publié sur : </w:t>
            </w:r>
            <w:hyperlink r:id="rId29">
              <w:r w:rsidRPr="008D07D1">
                <w:rPr>
                  <w:rStyle w:val="Lienhypertexte"/>
                  <w:rFonts w:ascii="Arial" w:hAnsi="Arial" w:cs="Arial"/>
                  <w:color w:val="000000" w:themeColor="text1"/>
                  <w:szCs w:val="22"/>
                </w:rPr>
                <w:t>https://cnig.gouv.fr/ressources-dematerialisation-documents-d-urbanisme-a2732.html</w:t>
              </w:r>
            </w:hyperlink>
          </w:p>
        </w:tc>
      </w:tr>
      <w:tr w:rsidR="00732687" w:rsidRPr="008D07D1" w14:paraId="0F0E1E28" w14:textId="77777777">
        <w:tc>
          <w:tcPr>
            <w:tcW w:w="2279" w:type="dxa"/>
            <w:tcBorders>
              <w:top w:val="single" w:sz="4" w:space="0" w:color="000000"/>
              <w:left w:val="single" w:sz="4" w:space="0" w:color="000000"/>
              <w:bottom w:val="single" w:sz="4" w:space="0" w:color="000000"/>
              <w:right w:val="single" w:sz="4" w:space="0" w:color="000000"/>
            </w:tcBorders>
          </w:tcPr>
          <w:p w14:paraId="6D846305" w14:textId="77777777" w:rsidR="00732687" w:rsidRPr="008D07D1" w:rsidRDefault="007B52A5" w:rsidP="00276466">
            <w:pPr>
              <w:pStyle w:val="Titredetableau"/>
              <w:jc w:val="both"/>
              <w:rPr>
                <w:rFonts w:ascii="Arial" w:hAnsi="Arial" w:cs="Arial"/>
                <w:color w:val="000000" w:themeColor="text1"/>
                <w:szCs w:val="22"/>
              </w:rPr>
            </w:pPr>
            <w:bookmarkStart w:id="23" w:name="__RefHeading___Toc3330_12175618"/>
            <w:bookmarkStart w:id="24" w:name="XHTML"/>
            <w:bookmarkEnd w:id="23"/>
            <w:r w:rsidRPr="008D07D1">
              <w:rPr>
                <w:rFonts w:ascii="Arial" w:hAnsi="Arial" w:cs="Arial"/>
                <w:color w:val="000000" w:themeColor="text1"/>
                <w:szCs w:val="22"/>
              </w:rPr>
              <w:t>Standard XHTML</w:t>
            </w:r>
            <w:bookmarkEnd w:id="24"/>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D7ACD5" w14:textId="77777777" w:rsidR="00732687" w:rsidRPr="008D07D1" w:rsidRDefault="00FD4255" w:rsidP="00276466">
            <w:pPr>
              <w:pStyle w:val="TexteFragment"/>
              <w:jc w:val="both"/>
              <w:rPr>
                <w:rFonts w:ascii="Arial" w:hAnsi="Arial" w:cs="Arial"/>
                <w:color w:val="000000" w:themeColor="text1"/>
                <w:szCs w:val="22"/>
              </w:rPr>
            </w:pPr>
            <w:hyperlink r:id="rId30" w:tgtFrame="_top">
              <w:r w:rsidR="007B52A5" w:rsidRPr="008D07D1">
                <w:rPr>
                  <w:rStyle w:val="Lienhypertexte"/>
                  <w:rFonts w:ascii="Arial" w:hAnsi="Arial" w:cs="Arial"/>
                  <w:color w:val="000000" w:themeColor="text1"/>
                  <w:szCs w:val="22"/>
                </w:rPr>
                <w:t>https://www.w3.org/TR/xhtml1/</w:t>
              </w:r>
            </w:hyperlink>
          </w:p>
        </w:tc>
      </w:tr>
      <w:tr w:rsidR="00732687" w:rsidRPr="008D07D1" w14:paraId="1E0DA2CD" w14:textId="77777777">
        <w:tc>
          <w:tcPr>
            <w:tcW w:w="2279" w:type="dxa"/>
            <w:tcBorders>
              <w:top w:val="single" w:sz="4" w:space="0" w:color="000000"/>
              <w:left w:val="single" w:sz="4" w:space="0" w:color="000000"/>
              <w:bottom w:val="single" w:sz="4" w:space="0" w:color="000000"/>
              <w:right w:val="single" w:sz="4" w:space="0" w:color="000000"/>
            </w:tcBorders>
          </w:tcPr>
          <w:p w14:paraId="2BA78F8B" w14:textId="77777777" w:rsidR="00732687" w:rsidRPr="008D07D1" w:rsidRDefault="007B52A5" w:rsidP="00276466">
            <w:pPr>
              <w:pStyle w:val="Titredetableau"/>
              <w:jc w:val="both"/>
              <w:rPr>
                <w:rFonts w:ascii="Arial" w:hAnsi="Arial" w:cs="Arial"/>
                <w:color w:val="000000" w:themeColor="text1"/>
                <w:szCs w:val="22"/>
              </w:rPr>
            </w:pPr>
            <w:bookmarkStart w:id="25" w:name="iso19139"/>
            <w:r w:rsidRPr="008D07D1">
              <w:rPr>
                <w:rFonts w:ascii="Arial" w:hAnsi="Arial" w:cs="Arial"/>
                <w:color w:val="000000" w:themeColor="text1"/>
                <w:szCs w:val="22"/>
              </w:rPr>
              <w:t>ISO/TS 19139-1 :2019</w:t>
            </w:r>
            <w:bookmarkEnd w:id="25"/>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3A8503" w14:textId="77777777" w:rsidR="00732687" w:rsidRPr="008D07D1" w:rsidRDefault="00FD4255" w:rsidP="00276466">
            <w:pPr>
              <w:pStyle w:val="TexteFragment"/>
              <w:jc w:val="both"/>
              <w:rPr>
                <w:rFonts w:ascii="Arial" w:hAnsi="Arial" w:cs="Arial"/>
                <w:color w:val="000000" w:themeColor="text1"/>
                <w:szCs w:val="22"/>
              </w:rPr>
            </w:pPr>
            <w:hyperlink r:id="rId31">
              <w:r w:rsidR="007B52A5" w:rsidRPr="008D07D1">
                <w:rPr>
                  <w:rStyle w:val="Lienhypertexte"/>
                  <w:rFonts w:ascii="Arial" w:hAnsi="Arial" w:cs="Arial"/>
                  <w:szCs w:val="22"/>
                </w:rPr>
                <w:t>Spécification technique d’implémentation XML des données dans le domaine de l’information géographique.</w:t>
              </w:r>
            </w:hyperlink>
          </w:p>
        </w:tc>
      </w:tr>
    </w:tbl>
    <w:p w14:paraId="0C2B5CBB" w14:textId="77777777" w:rsidR="00732687" w:rsidRPr="008D07D1" w:rsidRDefault="00732687" w:rsidP="00276466">
      <w:pPr>
        <w:suppressLineNumbers/>
        <w:spacing w:before="57"/>
        <w:ind w:left="27"/>
        <w:jc w:val="both"/>
        <w:rPr>
          <w:rFonts w:ascii="Arial" w:hAnsi="Arial" w:cs="Arial"/>
          <w:color w:val="000000" w:themeColor="text1"/>
          <w:szCs w:val="22"/>
        </w:rPr>
      </w:pPr>
    </w:p>
    <w:p w14:paraId="769125A2" w14:textId="77777777" w:rsidR="00732687" w:rsidRPr="008D07D1" w:rsidRDefault="00732687" w:rsidP="00276466">
      <w:pPr>
        <w:pStyle w:val="TexteFragment"/>
        <w:ind w:left="27"/>
        <w:jc w:val="both"/>
        <w:rPr>
          <w:rFonts w:ascii="Arial" w:hAnsi="Arial" w:cs="Arial"/>
          <w:color w:val="000000" w:themeColor="text1"/>
          <w:szCs w:val="22"/>
        </w:rPr>
      </w:pPr>
    </w:p>
    <w:p w14:paraId="395D9E6E" w14:textId="77777777" w:rsidR="00732687" w:rsidRPr="008D07D1" w:rsidRDefault="007B52A5" w:rsidP="00276466">
      <w:pPr>
        <w:pStyle w:val="Titre2"/>
        <w:numPr>
          <w:ilvl w:val="0"/>
          <w:numId w:val="16"/>
        </w:numPr>
        <w:jc w:val="both"/>
        <w:rPr>
          <w:rFonts w:ascii="Arial" w:hAnsi="Arial"/>
          <w:color w:val="000000" w:themeColor="text1"/>
          <w:sz w:val="22"/>
          <w:szCs w:val="22"/>
        </w:rPr>
      </w:pPr>
      <w:bookmarkStart w:id="26" w:name="_Toc164181809"/>
      <w:bookmarkStart w:id="27" w:name="_Toc129020156"/>
      <w:bookmarkStart w:id="28" w:name="_Toc174032926"/>
      <w:r w:rsidRPr="008D07D1">
        <w:rPr>
          <w:rFonts w:ascii="Arial" w:hAnsi="Arial"/>
          <w:color w:val="000000" w:themeColor="text1"/>
          <w:sz w:val="22"/>
          <w:szCs w:val="22"/>
        </w:rPr>
        <w:t>Ressources complémentaires</w:t>
      </w:r>
      <w:bookmarkEnd w:id="26"/>
      <w:bookmarkEnd w:id="27"/>
      <w:bookmarkEnd w:id="28"/>
    </w:p>
    <w:p w14:paraId="5793AF10" w14:textId="77777777" w:rsidR="00732687" w:rsidRPr="008D07D1" w:rsidRDefault="007B52A5" w:rsidP="00276466">
      <w:pPr>
        <w:pStyle w:val="TexteFragment"/>
        <w:jc w:val="both"/>
        <w:rPr>
          <w:rFonts w:ascii="Arial" w:hAnsi="Arial" w:cs="Arial"/>
          <w:color w:val="000000" w:themeColor="text1"/>
          <w:szCs w:val="22"/>
        </w:rPr>
      </w:pPr>
      <w:r w:rsidRPr="008D07D1">
        <w:rPr>
          <w:rFonts w:ascii="Arial" w:hAnsi="Arial" w:cs="Arial"/>
          <w:color w:val="000000" w:themeColor="text1"/>
          <w:szCs w:val="22"/>
        </w:rPr>
        <w:t>L'utilisateur pourra se référer aux ressources suivantes :</w:t>
      </w:r>
    </w:p>
    <w:tbl>
      <w:tblPr>
        <w:tblW w:w="9638" w:type="dxa"/>
        <w:tblInd w:w="50" w:type="dxa"/>
        <w:tblLayout w:type="fixed"/>
        <w:tblCellMar>
          <w:top w:w="55" w:type="dxa"/>
          <w:left w:w="55" w:type="dxa"/>
          <w:bottom w:w="55" w:type="dxa"/>
          <w:right w:w="55" w:type="dxa"/>
        </w:tblCellMar>
        <w:tblLook w:val="0000" w:firstRow="0" w:lastRow="0" w:firstColumn="0" w:lastColumn="0" w:noHBand="0" w:noVBand="0"/>
      </w:tblPr>
      <w:tblGrid>
        <w:gridCol w:w="2279"/>
        <w:gridCol w:w="7359"/>
      </w:tblGrid>
      <w:tr w:rsidR="00732687" w:rsidRPr="008D07D1" w14:paraId="41D11755" w14:textId="77777777">
        <w:tc>
          <w:tcPr>
            <w:tcW w:w="2279" w:type="dxa"/>
            <w:tcBorders>
              <w:top w:val="single" w:sz="4" w:space="0" w:color="000000"/>
              <w:left w:val="single" w:sz="4" w:space="0" w:color="000000"/>
              <w:bottom w:val="single" w:sz="4" w:space="0" w:color="000000"/>
              <w:right w:val="single" w:sz="4" w:space="0" w:color="000000"/>
            </w:tcBorders>
          </w:tcPr>
          <w:p w14:paraId="57AFCF21" w14:textId="77777777" w:rsidR="00732687" w:rsidRPr="008D07D1" w:rsidRDefault="007B52A5" w:rsidP="00276466">
            <w:pPr>
              <w:pStyle w:val="Titredetableau"/>
              <w:jc w:val="both"/>
              <w:rPr>
                <w:rFonts w:ascii="Arial" w:hAnsi="Arial" w:cs="Arial"/>
                <w:color w:val="000000" w:themeColor="text1"/>
                <w:szCs w:val="22"/>
              </w:rPr>
            </w:pPr>
            <w:bookmarkStart w:id="29" w:name="__RefHeading__17664_427923442"/>
            <w:bookmarkStart w:id="30" w:name="Mandat"/>
            <w:bookmarkEnd w:id="29"/>
            <w:r w:rsidRPr="008D07D1">
              <w:rPr>
                <w:rFonts w:ascii="Arial" w:hAnsi="Arial" w:cs="Arial"/>
                <w:color w:val="000000" w:themeColor="text1"/>
                <w:szCs w:val="22"/>
              </w:rPr>
              <w:t>Mandat du sous-groupe</w:t>
            </w:r>
            <w:bookmarkEnd w:id="30"/>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AA086C" w14:textId="77777777" w:rsidR="00732687" w:rsidRPr="008D07D1" w:rsidRDefault="00FD4255" w:rsidP="00276466">
            <w:pPr>
              <w:pStyle w:val="TexteFragment"/>
              <w:jc w:val="both"/>
              <w:rPr>
                <w:rFonts w:ascii="Arial" w:hAnsi="Arial" w:cs="Arial"/>
                <w:color w:val="000000" w:themeColor="text1"/>
                <w:szCs w:val="22"/>
              </w:rPr>
            </w:pPr>
            <w:hyperlink r:id="rId32">
              <w:r w:rsidR="007B52A5" w:rsidRPr="008D07D1">
                <w:rPr>
                  <w:rStyle w:val="Lienhypertexte"/>
                  <w:rFonts w:ascii="Arial" w:hAnsi="Arial" w:cs="Arial"/>
                  <w:color w:val="000000" w:themeColor="text1"/>
                  <w:szCs w:val="22"/>
                </w:rPr>
                <w:t>http://cnig.gouv.fr/structuration-des-reglements-d-urbanisme-a25890.html</w:t>
              </w:r>
            </w:hyperlink>
          </w:p>
          <w:p w14:paraId="2C11CC23" w14:textId="77777777" w:rsidR="00732687" w:rsidRPr="008D07D1" w:rsidRDefault="00732687" w:rsidP="00276466">
            <w:pPr>
              <w:pStyle w:val="TexteFragment"/>
              <w:jc w:val="both"/>
              <w:rPr>
                <w:rStyle w:val="Marquedecommentaire"/>
                <w:rFonts w:ascii="Arial" w:hAnsi="Arial" w:cs="Arial"/>
                <w:color w:val="000000" w:themeColor="text1"/>
                <w:sz w:val="22"/>
                <w:szCs w:val="22"/>
              </w:rPr>
            </w:pPr>
          </w:p>
        </w:tc>
      </w:tr>
      <w:tr w:rsidR="00732687" w:rsidRPr="008D07D1" w14:paraId="031A034C" w14:textId="77777777">
        <w:tc>
          <w:tcPr>
            <w:tcW w:w="2279" w:type="dxa"/>
            <w:tcBorders>
              <w:top w:val="single" w:sz="4" w:space="0" w:color="000000"/>
              <w:left w:val="single" w:sz="4" w:space="0" w:color="000000"/>
              <w:bottom w:val="single" w:sz="4" w:space="0" w:color="000000"/>
              <w:right w:val="single" w:sz="4" w:space="0" w:color="000000"/>
            </w:tcBorders>
          </w:tcPr>
          <w:p w14:paraId="0D78EFB3" w14:textId="77777777" w:rsidR="00732687" w:rsidRPr="008D07D1" w:rsidRDefault="007B52A5" w:rsidP="00276466">
            <w:pPr>
              <w:pStyle w:val="Titredetableau"/>
              <w:jc w:val="both"/>
              <w:rPr>
                <w:rFonts w:ascii="Arial" w:hAnsi="Arial" w:cs="Arial"/>
                <w:color w:val="000000" w:themeColor="text1"/>
                <w:szCs w:val="22"/>
              </w:rPr>
            </w:pPr>
            <w:bookmarkStart w:id="31" w:name="gitHub"/>
            <w:r w:rsidRPr="008D07D1">
              <w:rPr>
                <w:rFonts w:ascii="Arial" w:hAnsi="Arial" w:cs="Arial"/>
                <w:color w:val="000000" w:themeColor="text1"/>
                <w:szCs w:val="22"/>
              </w:rPr>
              <w:t>Projet GitHub</w:t>
            </w:r>
            <w:bookmarkEnd w:id="31"/>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905501" w14:textId="77777777" w:rsidR="00732687" w:rsidRPr="008D07D1" w:rsidRDefault="00FD4255" w:rsidP="00276466">
            <w:pPr>
              <w:pStyle w:val="TexteFragment"/>
              <w:jc w:val="both"/>
              <w:rPr>
                <w:rFonts w:ascii="Arial" w:hAnsi="Arial" w:cs="Arial"/>
                <w:color w:val="000000" w:themeColor="text1"/>
                <w:szCs w:val="22"/>
              </w:rPr>
            </w:pPr>
            <w:hyperlink r:id="rId33" w:tgtFrame="_top">
              <w:r w:rsidR="007B52A5" w:rsidRPr="008D07D1">
                <w:rPr>
                  <w:rStyle w:val="Lienhypertexte"/>
                  <w:rFonts w:ascii="Arial" w:hAnsi="Arial" w:cs="Arial"/>
                  <w:color w:val="000000" w:themeColor="text1"/>
                  <w:szCs w:val="22"/>
                </w:rPr>
                <w:t>https://github.com/cnigfr/structuration-reglement-urbanisme/</w:t>
              </w:r>
            </w:hyperlink>
          </w:p>
        </w:tc>
      </w:tr>
      <w:tr w:rsidR="00732687" w:rsidRPr="008D07D1" w14:paraId="64AAB8A8" w14:textId="77777777">
        <w:tc>
          <w:tcPr>
            <w:tcW w:w="2279" w:type="dxa"/>
            <w:tcBorders>
              <w:top w:val="single" w:sz="4" w:space="0" w:color="000000"/>
              <w:left w:val="single" w:sz="4" w:space="0" w:color="000000"/>
              <w:bottom w:val="single" w:sz="4" w:space="0" w:color="000000"/>
              <w:right w:val="single" w:sz="4" w:space="0" w:color="000000"/>
            </w:tcBorders>
          </w:tcPr>
          <w:p w14:paraId="17FD3EDF"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Code de l’urbanisme</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61B6B2" w14:textId="77777777" w:rsidR="00732687" w:rsidRPr="008D07D1" w:rsidRDefault="00FD4255" w:rsidP="00276466">
            <w:pPr>
              <w:pStyle w:val="TexteFragment"/>
              <w:jc w:val="both"/>
              <w:rPr>
                <w:rFonts w:ascii="Arial" w:hAnsi="Arial" w:cs="Arial"/>
                <w:color w:val="000000" w:themeColor="text1"/>
                <w:szCs w:val="22"/>
              </w:rPr>
            </w:pPr>
            <w:hyperlink r:id="rId34" w:tgtFrame="_top">
              <w:r w:rsidR="007B52A5" w:rsidRPr="008D07D1">
                <w:rPr>
                  <w:rStyle w:val="Lienhypertexte"/>
                  <w:rFonts w:ascii="Arial" w:hAnsi="Arial" w:cs="Arial"/>
                  <w:color w:val="000000" w:themeColor="text1"/>
                  <w:szCs w:val="22"/>
                </w:rPr>
                <w:t>https://www.legifrance.gouv.fr/affichCode.do;jsessionid=3FDD232A511205EB017422052B1DAEF5.tpdila23v_1?cidTexte=LEGITEXT000006074075&amp;dateTexte=20140704</w:t>
              </w:r>
            </w:hyperlink>
          </w:p>
        </w:tc>
      </w:tr>
      <w:tr w:rsidR="00732687" w:rsidRPr="008D07D1" w14:paraId="378A80AA" w14:textId="77777777">
        <w:tc>
          <w:tcPr>
            <w:tcW w:w="2279" w:type="dxa"/>
            <w:tcBorders>
              <w:top w:val="single" w:sz="4" w:space="0" w:color="000000"/>
              <w:left w:val="single" w:sz="4" w:space="0" w:color="000000"/>
              <w:bottom w:val="single" w:sz="4" w:space="0" w:color="000000"/>
              <w:right w:val="single" w:sz="4" w:space="0" w:color="000000"/>
            </w:tcBorders>
          </w:tcPr>
          <w:p w14:paraId="047AF7C0"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Site d’information du CNIG</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7F37BE" w14:textId="77777777" w:rsidR="00732687" w:rsidRPr="008D07D1" w:rsidRDefault="00FD4255" w:rsidP="00276466">
            <w:pPr>
              <w:pStyle w:val="TexteFragment"/>
              <w:jc w:val="both"/>
              <w:rPr>
                <w:rFonts w:ascii="Arial" w:hAnsi="Arial" w:cs="Arial"/>
                <w:color w:val="000000" w:themeColor="text1"/>
                <w:szCs w:val="22"/>
              </w:rPr>
            </w:pPr>
            <w:hyperlink r:id="rId35" w:tgtFrame="_top">
              <w:r w:rsidR="007B52A5" w:rsidRPr="008D07D1">
                <w:rPr>
                  <w:rStyle w:val="Lienhypertexte"/>
                  <w:rFonts w:ascii="Arial" w:hAnsi="Arial" w:cs="Arial"/>
                  <w:color w:val="000000" w:themeColor="text1"/>
                  <w:szCs w:val="22"/>
                </w:rPr>
                <w:t>Conseil national de l’information géolocalisée (cnig.gouv.fr)</w:t>
              </w:r>
            </w:hyperlink>
          </w:p>
        </w:tc>
      </w:tr>
      <w:tr w:rsidR="00732687" w:rsidRPr="008D07D1" w14:paraId="10F87F82" w14:textId="77777777">
        <w:tc>
          <w:tcPr>
            <w:tcW w:w="2279" w:type="dxa"/>
            <w:tcBorders>
              <w:top w:val="single" w:sz="4" w:space="0" w:color="000000"/>
              <w:left w:val="single" w:sz="4" w:space="0" w:color="000000"/>
              <w:bottom w:val="single" w:sz="4" w:space="0" w:color="000000"/>
              <w:right w:val="single" w:sz="4" w:space="0" w:color="000000"/>
            </w:tcBorders>
          </w:tcPr>
          <w:p w14:paraId="5776D159" w14:textId="77777777" w:rsidR="00732687" w:rsidRPr="008D07D1" w:rsidRDefault="007B52A5" w:rsidP="00276466">
            <w:pPr>
              <w:pStyle w:val="Titredetableau"/>
              <w:jc w:val="both"/>
              <w:rPr>
                <w:rFonts w:ascii="Arial" w:hAnsi="Arial" w:cs="Arial"/>
                <w:color w:val="000000" w:themeColor="text1"/>
                <w:szCs w:val="22"/>
              </w:rPr>
            </w:pPr>
            <w:bookmarkStart w:id="32" w:name="GuidePLU"/>
            <w:r w:rsidRPr="008D07D1">
              <w:rPr>
                <w:rFonts w:ascii="Arial" w:hAnsi="Arial" w:cs="Arial"/>
                <w:color w:val="000000" w:themeColor="text1"/>
                <w:szCs w:val="22"/>
              </w:rPr>
              <w:t xml:space="preserve">Guide de saisie des métadonnées </w:t>
            </w:r>
            <w:bookmarkEnd w:id="32"/>
            <w:r w:rsidRPr="008D07D1">
              <w:rPr>
                <w:rFonts w:ascii="Arial" w:hAnsi="Arial" w:cs="Arial"/>
                <w:color w:val="000000" w:themeColor="text1"/>
                <w:szCs w:val="22"/>
              </w:rPr>
              <w:t>du standard CNIG PLU</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4A2A23" w14:textId="77777777" w:rsidR="00732687" w:rsidRPr="008D07D1" w:rsidRDefault="00FD4255" w:rsidP="00276466">
            <w:pPr>
              <w:pStyle w:val="TexteFragment"/>
              <w:jc w:val="both"/>
              <w:rPr>
                <w:rFonts w:ascii="Arial" w:hAnsi="Arial" w:cs="Arial"/>
                <w:color w:val="000000" w:themeColor="text1"/>
                <w:szCs w:val="22"/>
              </w:rPr>
            </w:pPr>
            <w:hyperlink r:id="rId36">
              <w:r w:rsidR="007B52A5" w:rsidRPr="008D07D1">
                <w:rPr>
                  <w:rStyle w:val="Lienhypertexte"/>
                  <w:rFonts w:ascii="Arial" w:hAnsi="Arial" w:cs="Arial"/>
                  <w:color w:val="000000" w:themeColor="text1"/>
                  <w:szCs w:val="22"/>
                </w:rPr>
                <w:t>http://cnig.gouv.fr/ressources-dematerialisation-documents-d-urbanisme-a2732.html</w:t>
              </w:r>
            </w:hyperlink>
          </w:p>
          <w:p w14:paraId="2C3F3C49" w14:textId="77777777" w:rsidR="00732687" w:rsidRPr="008D07D1" w:rsidRDefault="00732687" w:rsidP="00276466">
            <w:pPr>
              <w:pStyle w:val="TexteFragment"/>
              <w:jc w:val="both"/>
              <w:rPr>
                <w:rStyle w:val="Marquedecommentaire"/>
                <w:rFonts w:ascii="Arial" w:hAnsi="Arial" w:cs="Arial"/>
                <w:color w:val="000000" w:themeColor="text1"/>
                <w:sz w:val="22"/>
                <w:szCs w:val="22"/>
              </w:rPr>
            </w:pPr>
          </w:p>
        </w:tc>
      </w:tr>
      <w:tr w:rsidR="00732687" w:rsidRPr="00E775C7" w14:paraId="6E9D01B6" w14:textId="77777777">
        <w:tc>
          <w:tcPr>
            <w:tcW w:w="2279" w:type="dxa"/>
            <w:tcBorders>
              <w:top w:val="single" w:sz="4" w:space="0" w:color="000000"/>
              <w:left w:val="single" w:sz="4" w:space="0" w:color="000000"/>
              <w:bottom w:val="single" w:sz="4" w:space="0" w:color="000000"/>
              <w:right w:val="single" w:sz="4" w:space="0" w:color="000000"/>
            </w:tcBorders>
          </w:tcPr>
          <w:p w14:paraId="2840608A"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Contacts</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C45E75" w14:textId="77777777" w:rsidR="00732687" w:rsidRPr="008D07D1" w:rsidRDefault="007B52A5" w:rsidP="00276466">
            <w:pPr>
              <w:pStyle w:val="TexteFragment"/>
              <w:jc w:val="both"/>
              <w:rPr>
                <w:rFonts w:ascii="Arial" w:hAnsi="Arial" w:cs="Arial"/>
                <w:color w:val="000000" w:themeColor="text1"/>
                <w:szCs w:val="22"/>
              </w:rPr>
            </w:pPr>
            <w:r w:rsidRPr="008D07D1">
              <w:rPr>
                <w:rFonts w:ascii="Arial" w:hAnsi="Arial" w:cs="Arial"/>
                <w:color w:val="000000" w:themeColor="text1"/>
                <w:szCs w:val="22"/>
                <w:u w:val="single"/>
              </w:rPr>
              <w:t xml:space="preserve">Sur le volet urbanisme : Ministère de l'Ecologie / DGALN / </w:t>
            </w:r>
            <w:r w:rsidRPr="008D07D1">
              <w:rPr>
                <w:rFonts w:ascii="Arial" w:hAnsi="Arial" w:cs="Arial"/>
                <w:color w:val="000000" w:themeColor="text1"/>
                <w:szCs w:val="22"/>
              </w:rPr>
              <w:t>DHUP</w:t>
            </w:r>
          </w:p>
          <w:p w14:paraId="30687D8E" w14:textId="77777777" w:rsidR="00732687" w:rsidRPr="008D07D1" w:rsidRDefault="007B52A5" w:rsidP="00276466">
            <w:pPr>
              <w:pStyle w:val="TexteFragment"/>
              <w:jc w:val="both"/>
              <w:rPr>
                <w:rFonts w:ascii="Arial" w:hAnsi="Arial" w:cs="Arial"/>
                <w:color w:val="000000" w:themeColor="text1"/>
                <w:szCs w:val="22"/>
                <w:u w:val="single"/>
              </w:rPr>
            </w:pPr>
            <w:r w:rsidRPr="008D07D1">
              <w:rPr>
                <w:rFonts w:ascii="Arial" w:hAnsi="Arial" w:cs="Arial"/>
                <w:color w:val="000000" w:themeColor="text1"/>
                <w:szCs w:val="22"/>
                <w:u w:val="single"/>
              </w:rPr>
              <w:t>Sur le volet numérisation et exploitation géomatique :</w:t>
            </w:r>
          </w:p>
          <w:p w14:paraId="33A57C44" w14:textId="77777777" w:rsidR="00732687" w:rsidRPr="008D07D1" w:rsidRDefault="007B52A5" w:rsidP="00276466">
            <w:pPr>
              <w:pStyle w:val="TexteFragment"/>
              <w:jc w:val="both"/>
              <w:rPr>
                <w:rFonts w:ascii="Arial" w:hAnsi="Arial" w:cs="Arial"/>
                <w:color w:val="000000" w:themeColor="text1"/>
                <w:szCs w:val="22"/>
                <w:lang w:val="en-US"/>
              </w:rPr>
            </w:pPr>
            <w:r w:rsidRPr="008D07D1">
              <w:rPr>
                <w:rFonts w:ascii="Arial" w:hAnsi="Arial" w:cs="Arial"/>
                <w:color w:val="000000" w:themeColor="text1"/>
                <w:szCs w:val="22"/>
                <w:lang w:val="en-US"/>
              </w:rPr>
              <w:t xml:space="preserve">Contact CNIG: </w:t>
            </w:r>
            <w:hyperlink r:id="rId37" w:tgtFrame="_top">
              <w:r w:rsidRPr="008D07D1">
                <w:rPr>
                  <w:rStyle w:val="Lienhypertexte"/>
                  <w:rFonts w:ascii="Arial" w:hAnsi="Arial" w:cs="Arial"/>
                  <w:color w:val="000000" w:themeColor="text1"/>
                  <w:szCs w:val="22"/>
                  <w:lang w:val="en-US"/>
                </w:rPr>
                <w:t>cnig@cnig.gouv.fr</w:t>
              </w:r>
            </w:hyperlink>
          </w:p>
        </w:tc>
      </w:tr>
    </w:tbl>
    <w:p w14:paraId="18578820" w14:textId="77777777" w:rsidR="00732687" w:rsidRPr="008D07D1" w:rsidRDefault="00732687" w:rsidP="00276466">
      <w:pPr>
        <w:jc w:val="both"/>
        <w:rPr>
          <w:rFonts w:ascii="Arial" w:hAnsi="Arial" w:cs="Arial"/>
          <w:color w:val="000000" w:themeColor="text1"/>
          <w:szCs w:val="22"/>
          <w:lang w:val="en-US"/>
        </w:rPr>
      </w:pPr>
    </w:p>
    <w:p w14:paraId="710DE167" w14:textId="77777777" w:rsidR="00732687" w:rsidRPr="008D07D1" w:rsidRDefault="00732687" w:rsidP="00276466">
      <w:pPr>
        <w:pStyle w:val="Corpsdetexte"/>
        <w:jc w:val="both"/>
        <w:rPr>
          <w:rFonts w:ascii="Arial" w:hAnsi="Arial" w:cs="Arial"/>
          <w:color w:val="000000" w:themeColor="text1"/>
          <w:szCs w:val="22"/>
          <w:lang w:val="en-US"/>
        </w:rPr>
      </w:pPr>
    </w:p>
    <w:p w14:paraId="3C8D2BF2" w14:textId="77777777" w:rsidR="00732687" w:rsidRPr="008D07D1" w:rsidRDefault="007B52A5" w:rsidP="00276466">
      <w:pPr>
        <w:pStyle w:val="Titre1"/>
        <w:numPr>
          <w:ilvl w:val="0"/>
          <w:numId w:val="10"/>
        </w:numPr>
        <w:jc w:val="both"/>
        <w:rPr>
          <w:rFonts w:ascii="Arial" w:hAnsi="Arial"/>
        </w:rPr>
      </w:pPr>
      <w:bookmarkStart w:id="33" w:name="_Toc129020157"/>
      <w:bookmarkStart w:id="34" w:name="_Ref151737150"/>
      <w:bookmarkStart w:id="35" w:name="_Ref151737146"/>
      <w:bookmarkStart w:id="36" w:name="_Ref151737145"/>
      <w:bookmarkStart w:id="37" w:name="_Ref151737077"/>
      <w:bookmarkStart w:id="38" w:name="_Toc164181810"/>
      <w:bookmarkStart w:id="39" w:name="_Ref174026699"/>
      <w:bookmarkStart w:id="40" w:name="_Toc174032927"/>
      <w:bookmarkEnd w:id="33"/>
      <w:bookmarkEnd w:id="34"/>
      <w:bookmarkEnd w:id="35"/>
      <w:bookmarkEnd w:id="36"/>
      <w:bookmarkEnd w:id="37"/>
      <w:r w:rsidRPr="008D07D1">
        <w:rPr>
          <w:rFonts w:ascii="Arial" w:hAnsi="Arial"/>
        </w:rPr>
        <w:t>Structuration du règlement d’urbanisme</w:t>
      </w:r>
      <w:bookmarkEnd w:id="38"/>
      <w:bookmarkEnd w:id="39"/>
      <w:bookmarkEnd w:id="40"/>
    </w:p>
    <w:p w14:paraId="0EDBC2C0" w14:textId="77777777" w:rsidR="00732687" w:rsidRPr="008D07D1" w:rsidRDefault="007B52A5" w:rsidP="00276466">
      <w:pPr>
        <w:pStyle w:val="Titre2"/>
        <w:jc w:val="both"/>
        <w:rPr>
          <w:rFonts w:ascii="Arial" w:hAnsi="Arial"/>
          <w:color w:val="000000" w:themeColor="text1"/>
          <w:sz w:val="22"/>
          <w:szCs w:val="22"/>
        </w:rPr>
      </w:pPr>
      <w:bookmarkStart w:id="41" w:name="_Toc164181811"/>
      <w:bookmarkStart w:id="42" w:name="_Toc129020158"/>
      <w:bookmarkStart w:id="43" w:name="_Toc174032928"/>
      <w:r w:rsidRPr="008D07D1">
        <w:rPr>
          <w:rFonts w:ascii="Arial" w:hAnsi="Arial"/>
          <w:color w:val="000000" w:themeColor="text1"/>
          <w:sz w:val="22"/>
          <w:szCs w:val="22"/>
        </w:rPr>
        <w:t>5.1 Vue d’ensemble du modèle</w:t>
      </w:r>
      <w:bookmarkEnd w:id="41"/>
      <w:bookmarkEnd w:id="42"/>
      <w:bookmarkEnd w:id="43"/>
    </w:p>
    <w:p w14:paraId="1FCAFF7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vue d’ensemble illustre l’articulation entre le standard SRU (niveau 1 et 2) et le standard CNIG PLU. </w:t>
      </w:r>
    </w:p>
    <w:p w14:paraId="49B654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classes jaunes représentent les classes du Standard CNIG PLU. </w:t>
      </w:r>
    </w:p>
    <w:p w14:paraId="72DAC39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Les classes en beige concernent le standard SRU de niveau 1.</w:t>
      </w:r>
    </w:p>
    <w:p w14:paraId="4D8E5CC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classes vertes appartiennent au standard SRU de niveau 2. </w:t>
      </w:r>
    </w:p>
    <w:p w14:paraId="698A58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modèle s'appuie sur les classes du standard CNIG SRU de niveau 1 (les deux premières "colonnes" dans le schéma UML) en l'enrichissant au niveau de la classe Contenu.</w:t>
      </w:r>
    </w:p>
    <w:p w14:paraId="7B693351" w14:textId="77777777" w:rsidR="00732687" w:rsidRPr="008D07D1" w:rsidRDefault="00732687" w:rsidP="00276466">
      <w:pPr>
        <w:pStyle w:val="Corpsdetexte"/>
        <w:jc w:val="both"/>
        <w:rPr>
          <w:rFonts w:ascii="Arial" w:hAnsi="Arial" w:cs="Arial"/>
          <w:color w:val="000000" w:themeColor="text1"/>
          <w:szCs w:val="22"/>
        </w:rPr>
      </w:pPr>
    </w:p>
    <w:p w14:paraId="0DE2ABF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noProof/>
        </w:rPr>
        <w:drawing>
          <wp:inline distT="0" distB="0" distL="0" distR="0" wp14:anchorId="6E2D3585" wp14:editId="576B1525">
            <wp:extent cx="5351145" cy="617855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38"/>
                    <a:stretch>
                      <a:fillRect/>
                    </a:stretch>
                  </pic:blipFill>
                  <pic:spPr bwMode="auto">
                    <a:xfrm>
                      <a:off x="0" y="0"/>
                      <a:ext cx="5351145" cy="6178550"/>
                    </a:xfrm>
                    <a:prstGeom prst="rect">
                      <a:avLst/>
                    </a:prstGeom>
                  </pic:spPr>
                </pic:pic>
              </a:graphicData>
            </a:graphic>
          </wp:inline>
        </w:drawing>
      </w:r>
    </w:p>
    <w:p w14:paraId="4BEC71E8" w14:textId="77777777" w:rsidR="00732687" w:rsidRPr="008D07D1" w:rsidRDefault="007B52A5" w:rsidP="00276466">
      <w:pPr>
        <w:pStyle w:val="Corpsdetexte"/>
        <w:jc w:val="both"/>
        <w:rPr>
          <w:rFonts w:ascii="Arial" w:hAnsi="Arial" w:cs="Arial"/>
          <w:szCs w:val="22"/>
        </w:rPr>
      </w:pPr>
      <w:r w:rsidRPr="008D07D1">
        <w:rPr>
          <w:rFonts w:ascii="Arial" w:hAnsi="Arial" w:cs="Arial"/>
          <w:i/>
          <w:iCs/>
          <w:color w:val="000000" w:themeColor="text1"/>
          <w:szCs w:val="22"/>
        </w:rPr>
        <w:t>Figure 1: Vue d’ensemble de l’articulation du standard SRU (niveau 1 et 2) et du standard PLU</w:t>
      </w:r>
    </w:p>
    <w:p w14:paraId="48DAB430" w14:textId="77777777" w:rsidR="00732687" w:rsidRPr="008D07D1" w:rsidRDefault="00732687" w:rsidP="00276466">
      <w:pPr>
        <w:pStyle w:val="Figure"/>
        <w:jc w:val="both"/>
        <w:rPr>
          <w:rFonts w:ascii="Arial" w:hAnsi="Arial" w:cs="Arial"/>
          <w:color w:val="000000" w:themeColor="text1"/>
          <w:sz w:val="22"/>
          <w:szCs w:val="22"/>
        </w:rPr>
      </w:pPr>
    </w:p>
    <w:p w14:paraId="093F664A" w14:textId="126521A5" w:rsidR="00732687" w:rsidRPr="008D07D1" w:rsidRDefault="007B52A5" w:rsidP="00276466">
      <w:pPr>
        <w:pStyle w:val="Titre2"/>
        <w:numPr>
          <w:ilvl w:val="1"/>
          <w:numId w:val="10"/>
        </w:numPr>
        <w:jc w:val="both"/>
        <w:rPr>
          <w:rFonts w:ascii="Arial" w:hAnsi="Arial"/>
          <w:color w:val="000000" w:themeColor="text1"/>
          <w:sz w:val="22"/>
          <w:szCs w:val="22"/>
        </w:rPr>
      </w:pPr>
      <w:bookmarkStart w:id="44" w:name="_Toc164181812"/>
      <w:bookmarkStart w:id="45" w:name="_Toc129020159"/>
      <w:bookmarkStart w:id="46" w:name="_Toc174032929"/>
      <w:r w:rsidRPr="008D07D1">
        <w:rPr>
          <w:rFonts w:ascii="Arial" w:hAnsi="Arial"/>
          <w:color w:val="000000" w:themeColor="text1"/>
          <w:sz w:val="22"/>
          <w:szCs w:val="22"/>
        </w:rPr>
        <w:t>Modèle de données</w:t>
      </w:r>
      <w:bookmarkEnd w:id="44"/>
      <w:bookmarkEnd w:id="45"/>
      <w:bookmarkEnd w:id="46"/>
    </w:p>
    <w:p w14:paraId="442498E5" w14:textId="4D3A041F" w:rsidR="004F7564" w:rsidRPr="008D07D1" w:rsidRDefault="004F7564" w:rsidP="00276466">
      <w:pPr>
        <w:pStyle w:val="Corpsdetexte"/>
        <w:jc w:val="both"/>
        <w:rPr>
          <w:rFonts w:ascii="Arial" w:hAnsi="Arial" w:cs="Arial"/>
          <w:b/>
          <w:bCs/>
          <w:color w:val="4F6228" w:themeColor="accent3" w:themeShade="80"/>
          <w:u w:val="single"/>
        </w:rPr>
      </w:pPr>
      <w:r w:rsidRPr="008D07D1">
        <w:rPr>
          <w:rFonts w:ascii="Arial" w:hAnsi="Arial" w:cs="Arial"/>
          <w:b/>
          <w:bCs/>
          <w:color w:val="4F6228" w:themeColor="accent3" w:themeShade="80"/>
          <w:u w:val="single"/>
        </w:rPr>
        <w:t xml:space="preserve">Description et exigences générales des prescriptions nationales : </w:t>
      </w:r>
    </w:p>
    <w:p w14:paraId="69A56EA5" w14:textId="7C934071" w:rsidR="004F7564" w:rsidRPr="008D07D1" w:rsidRDefault="004F7564" w:rsidP="00276466">
      <w:pPr>
        <w:pStyle w:val="Corpsdetexte"/>
        <w:jc w:val="both"/>
        <w:rPr>
          <w:rFonts w:ascii="Arial" w:hAnsi="Arial" w:cs="Arial"/>
        </w:rPr>
      </w:pPr>
      <w:r w:rsidRPr="008D07D1">
        <w:rPr>
          <w:rFonts w:ascii="Arial" w:hAnsi="Arial" w:cs="Arial"/>
        </w:rPr>
        <w:t>Les exigences minimales attendues pour être conformes aux présentes recommandations du CNIG portent sur :</w:t>
      </w:r>
    </w:p>
    <w:p w14:paraId="0A92933A" w14:textId="77777777" w:rsidR="004F7564" w:rsidRPr="008D07D1" w:rsidRDefault="004F7564" w:rsidP="00276466">
      <w:pPr>
        <w:pStyle w:val="Corpsdetexte"/>
        <w:jc w:val="both"/>
        <w:rPr>
          <w:rFonts w:ascii="Arial" w:hAnsi="Arial" w:cs="Arial"/>
        </w:rPr>
      </w:pPr>
      <w:r w:rsidRPr="008D07D1">
        <w:rPr>
          <w:rFonts w:ascii="Arial" w:hAnsi="Arial" w:cs="Arial"/>
        </w:rPr>
        <w:t>– le contenu des données</w:t>
      </w:r>
    </w:p>
    <w:p w14:paraId="3426BF09" w14:textId="77777777" w:rsidR="004F7564" w:rsidRPr="008D07D1" w:rsidRDefault="004F7564" w:rsidP="00276466">
      <w:pPr>
        <w:pStyle w:val="Corpsdetexte"/>
        <w:jc w:val="both"/>
        <w:rPr>
          <w:rFonts w:ascii="Arial" w:hAnsi="Arial" w:cs="Arial"/>
        </w:rPr>
      </w:pPr>
      <w:r w:rsidRPr="008D07D1">
        <w:rPr>
          <w:rFonts w:ascii="Arial" w:hAnsi="Arial" w:cs="Arial"/>
        </w:rPr>
        <w:t>– l'identification unique des objets</w:t>
      </w:r>
    </w:p>
    <w:p w14:paraId="4D7B8121" w14:textId="77777777" w:rsidR="004F7564" w:rsidRPr="008D07D1" w:rsidRDefault="004F7564" w:rsidP="00276466">
      <w:pPr>
        <w:pStyle w:val="Corpsdetexte"/>
        <w:jc w:val="both"/>
        <w:rPr>
          <w:rFonts w:ascii="Arial" w:hAnsi="Arial" w:cs="Arial"/>
        </w:rPr>
      </w:pPr>
      <w:r w:rsidRPr="008D07D1">
        <w:rPr>
          <w:rFonts w:ascii="Arial" w:hAnsi="Arial" w:cs="Arial"/>
        </w:rPr>
        <w:t>– les règles de topologie</w:t>
      </w:r>
    </w:p>
    <w:p w14:paraId="1615A60F" w14:textId="77777777" w:rsidR="004F7564" w:rsidRPr="008D07D1" w:rsidRDefault="004F7564" w:rsidP="00276466">
      <w:pPr>
        <w:pStyle w:val="Corpsdetexte"/>
        <w:jc w:val="both"/>
        <w:rPr>
          <w:rFonts w:ascii="Arial" w:hAnsi="Arial" w:cs="Arial"/>
        </w:rPr>
      </w:pPr>
      <w:r w:rsidRPr="008D07D1">
        <w:rPr>
          <w:rFonts w:ascii="Arial" w:hAnsi="Arial" w:cs="Arial"/>
        </w:rPr>
        <w:t>– le système de géoréférencement</w:t>
      </w:r>
    </w:p>
    <w:p w14:paraId="5479515F" w14:textId="612C1C36" w:rsidR="004F7564" w:rsidRPr="008D07D1" w:rsidRDefault="004F7564" w:rsidP="00276466">
      <w:pPr>
        <w:pStyle w:val="Corpsdetexte"/>
        <w:jc w:val="both"/>
        <w:rPr>
          <w:rFonts w:ascii="Arial" w:hAnsi="Arial" w:cs="Arial"/>
          <w:b/>
          <w:bCs/>
          <w:color w:val="4F6228" w:themeColor="accent3" w:themeShade="80"/>
          <w:u w:val="single"/>
        </w:rPr>
      </w:pPr>
      <w:r w:rsidRPr="008D07D1">
        <w:rPr>
          <w:rFonts w:ascii="Arial" w:hAnsi="Arial" w:cs="Arial"/>
          <w:b/>
          <w:bCs/>
          <w:color w:val="4F6228" w:themeColor="accent3" w:themeShade="80"/>
          <w:u w:val="single"/>
        </w:rPr>
        <w:t xml:space="preserve">Les données à produire : </w:t>
      </w:r>
    </w:p>
    <w:p w14:paraId="5D8C74A4" w14:textId="47308DFD" w:rsidR="004F7564" w:rsidRPr="008D07D1" w:rsidRDefault="004F7564" w:rsidP="00276466">
      <w:pPr>
        <w:pStyle w:val="Corpsdetexte"/>
        <w:jc w:val="both"/>
        <w:rPr>
          <w:rFonts w:ascii="Arial" w:hAnsi="Arial" w:cs="Arial"/>
        </w:rPr>
      </w:pPr>
      <w:r w:rsidRPr="008D07D1">
        <w:rPr>
          <w:rFonts w:ascii="Arial" w:hAnsi="Arial" w:cs="Arial"/>
        </w:rPr>
        <w:t>Les présentes recommandations du CNIG conduisent à produire des données numériques représentant des objets de natures différentes. Cette diversité d'objets et les relations plus ou moins complexes qui les relient a fait l'objet d'un travail de modélisation qui conduit à un modèle conceptuel qui est présenté dans ce qui suit de façon schématique et narrative.</w:t>
      </w:r>
    </w:p>
    <w:p w14:paraId="1A3AE8A4" w14:textId="5276C2E6" w:rsidR="004F7564" w:rsidRPr="008D07D1" w:rsidRDefault="004F7564" w:rsidP="00276466">
      <w:pPr>
        <w:pStyle w:val="Corpsdetexte"/>
        <w:jc w:val="both"/>
        <w:rPr>
          <w:rFonts w:ascii="Arial" w:hAnsi="Arial" w:cs="Arial"/>
        </w:rPr>
      </w:pPr>
      <w:r w:rsidRPr="008D07D1">
        <w:rPr>
          <w:rFonts w:ascii="Arial" w:hAnsi="Arial" w:cs="Arial"/>
        </w:rPr>
        <w:t>Le modèle conceptuel de données est un schéma qui décrit les concepts et leurs relations relevant du thème étudié. Chaque classe est représentée par une classe d’objets.</w:t>
      </w:r>
    </w:p>
    <w:p w14:paraId="5E89574C" w14:textId="57EF3021" w:rsidR="004F7564" w:rsidRPr="008D07D1" w:rsidRDefault="004F7564" w:rsidP="00276466">
      <w:pPr>
        <w:pStyle w:val="Corpsdetexte"/>
        <w:jc w:val="both"/>
        <w:rPr>
          <w:rFonts w:ascii="Arial" w:hAnsi="Arial" w:cs="Arial"/>
        </w:rPr>
      </w:pPr>
      <w:r w:rsidRPr="008D07D1">
        <w:rPr>
          <w:rFonts w:ascii="Arial" w:hAnsi="Arial" w:cs="Arial"/>
        </w:rPr>
        <w:t>Le modèle conceptuel est assorti d'un catalogue des objets qui explicite de façon littérale chaque élément représenté dans le schéma. Ce travail de description consiste à associer à chaque objet ses définitions sémantiques (sens) et géométriques (forme).</w:t>
      </w:r>
    </w:p>
    <w:p w14:paraId="52DF4336" w14:textId="4C936969" w:rsidR="00C10204" w:rsidRPr="008D07D1" w:rsidRDefault="00C10204" w:rsidP="00276466">
      <w:pPr>
        <w:pStyle w:val="Corpsdetexte"/>
        <w:jc w:val="both"/>
        <w:rPr>
          <w:rFonts w:ascii="Arial" w:hAnsi="Arial" w:cs="Arial"/>
        </w:rPr>
      </w:pPr>
      <w:r w:rsidRPr="008D07D1">
        <w:rPr>
          <w:rFonts w:ascii="Arial" w:hAnsi="Arial" w:cs="Arial"/>
        </w:rPr>
        <w:t>Le modèle conceptuel de données du plan local d’urbanisme est décrit de façon littérale par le catalogue d'objets. Ce modèle consiste à l’aide du formalisme UML à représenter à un niveau conceptuel les principales informations géographiques contenues dans un règlement écrit issu d’un document d'urbanisme de type PLU ou PLUI.</w:t>
      </w:r>
    </w:p>
    <w:p w14:paraId="4067D17C" w14:textId="77777777" w:rsidR="00276466" w:rsidRDefault="00276466" w:rsidP="00276466">
      <w:pPr>
        <w:pStyle w:val="Corpsdetexte"/>
        <w:jc w:val="both"/>
        <w:rPr>
          <w:rFonts w:ascii="Arial" w:hAnsi="Arial" w:cs="Arial"/>
          <w:color w:val="000000" w:themeColor="text1"/>
          <w:szCs w:val="22"/>
        </w:rPr>
      </w:pPr>
    </w:p>
    <w:p w14:paraId="471115E0" w14:textId="77777777" w:rsidR="00276466" w:rsidRDefault="00276466" w:rsidP="00276466">
      <w:pPr>
        <w:pStyle w:val="Corpsdetexte"/>
        <w:jc w:val="both"/>
        <w:rPr>
          <w:rFonts w:ascii="Arial" w:hAnsi="Arial" w:cs="Arial"/>
          <w:color w:val="000000" w:themeColor="text1"/>
          <w:szCs w:val="22"/>
        </w:rPr>
      </w:pPr>
    </w:p>
    <w:p w14:paraId="748A56F5" w14:textId="77777777" w:rsidR="00276466" w:rsidRDefault="00276466" w:rsidP="00276466">
      <w:pPr>
        <w:pStyle w:val="Corpsdetexte"/>
        <w:jc w:val="both"/>
        <w:rPr>
          <w:rFonts w:ascii="Arial" w:hAnsi="Arial" w:cs="Arial"/>
          <w:color w:val="000000" w:themeColor="text1"/>
          <w:szCs w:val="22"/>
        </w:rPr>
      </w:pPr>
    </w:p>
    <w:p w14:paraId="284A50EF" w14:textId="77777777" w:rsidR="00276466" w:rsidRDefault="00276466" w:rsidP="00276466">
      <w:pPr>
        <w:pStyle w:val="Corpsdetexte"/>
        <w:jc w:val="both"/>
        <w:rPr>
          <w:rFonts w:ascii="Arial" w:hAnsi="Arial" w:cs="Arial"/>
          <w:color w:val="000000" w:themeColor="text1"/>
          <w:szCs w:val="22"/>
        </w:rPr>
      </w:pPr>
    </w:p>
    <w:p w14:paraId="3F50E800" w14:textId="7B6166C5" w:rsidR="00276466" w:rsidRDefault="00E775C7" w:rsidP="00276466">
      <w:pPr>
        <w:pStyle w:val="Corpsdetexte"/>
        <w:jc w:val="both"/>
        <w:rPr>
          <w:rFonts w:ascii="Arial" w:hAnsi="Arial" w:cs="Arial"/>
          <w:color w:val="000000" w:themeColor="text1"/>
          <w:szCs w:val="22"/>
        </w:rPr>
      </w:pPr>
      <w:r>
        <w:rPr>
          <w:noProof/>
        </w:rPr>
        <w:drawing>
          <wp:anchor distT="0" distB="0" distL="114300" distR="114300" simplePos="0" relativeHeight="251662336" behindDoc="1" locked="0" layoutInCell="1" allowOverlap="1" wp14:anchorId="62B090D8" wp14:editId="127893E3">
            <wp:simplePos x="0" y="0"/>
            <wp:positionH relativeFrom="page">
              <wp:align>right</wp:align>
            </wp:positionH>
            <wp:positionV relativeFrom="paragraph">
              <wp:posOffset>537</wp:posOffset>
            </wp:positionV>
            <wp:extent cx="6975475" cy="8313420"/>
            <wp:effectExtent l="0" t="0" r="0" b="0"/>
            <wp:wrapTight wrapText="bothSides">
              <wp:wrapPolygon edited="0">
                <wp:start x="0" y="0"/>
                <wp:lineTo x="0" y="21531"/>
                <wp:lineTo x="21531" y="21531"/>
                <wp:lineTo x="2153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77919" cy="8316919"/>
                    </a:xfrm>
                    <a:prstGeom prst="rect">
                      <a:avLst/>
                    </a:prstGeom>
                  </pic:spPr>
                </pic:pic>
              </a:graphicData>
            </a:graphic>
            <wp14:sizeRelH relativeFrom="margin">
              <wp14:pctWidth>0</wp14:pctWidth>
            </wp14:sizeRelH>
            <wp14:sizeRelV relativeFrom="margin">
              <wp14:pctHeight>0</wp14:pctHeight>
            </wp14:sizeRelV>
          </wp:anchor>
        </w:drawing>
      </w:r>
    </w:p>
    <w:p w14:paraId="25C1B3BE" w14:textId="515C990C" w:rsidR="00732687" w:rsidRPr="00276466" w:rsidRDefault="00276466" w:rsidP="00276466">
      <w:pPr>
        <w:pStyle w:val="Corpsdetexte"/>
        <w:jc w:val="both"/>
        <w:rPr>
          <w:rFonts w:ascii="Arial" w:hAnsi="Arial" w:cs="Arial"/>
          <w:i/>
          <w:iCs/>
          <w:color w:val="000000" w:themeColor="text1"/>
          <w:szCs w:val="22"/>
        </w:rPr>
      </w:pPr>
      <w:r w:rsidRPr="00276466">
        <w:rPr>
          <w:rFonts w:ascii="Arial" w:hAnsi="Arial" w:cs="Arial"/>
          <w:i/>
          <w:iCs/>
          <w:color w:val="000000" w:themeColor="text1"/>
          <w:szCs w:val="22"/>
        </w:rPr>
        <w:t>Figure 2 : Schéma UML détaillé du niveau 2</w:t>
      </w:r>
      <w:r w:rsidR="007B52A5" w:rsidRPr="00276466">
        <w:rPr>
          <w:rFonts w:ascii="Arial" w:hAnsi="Arial" w:cs="Arial"/>
          <w:i/>
          <w:iCs/>
        </w:rPr>
        <w:br w:type="page"/>
      </w:r>
    </w:p>
    <w:p w14:paraId="4BDEC462" w14:textId="0578B93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schémas UML précédents représentent les classes du règlement d’urbanisme décrites dans le </w:t>
      </w:r>
      <w:r w:rsidRPr="008D07D1">
        <w:rPr>
          <w:rFonts w:ascii="Arial" w:hAnsi="Arial" w:cs="Arial"/>
          <w:b/>
          <w:color w:val="1F497D" w:themeColor="text2"/>
          <w:szCs w:val="22"/>
          <w:u w:val="single"/>
        </w:rPr>
        <w:t xml:space="preserve">chapitre </w:t>
      </w:r>
      <w:r w:rsidRPr="008D07D1">
        <w:rPr>
          <w:rFonts w:ascii="Arial" w:hAnsi="Arial" w:cs="Arial"/>
          <w:b/>
          <w:color w:val="1F497D" w:themeColor="text2"/>
          <w:szCs w:val="22"/>
          <w:u w:val="single"/>
        </w:rPr>
        <w:fldChar w:fldCharType="begin"/>
      </w:r>
      <w:r w:rsidRPr="008D07D1">
        <w:rPr>
          <w:rFonts w:ascii="Arial" w:hAnsi="Arial" w:cs="Arial"/>
          <w:b/>
          <w:color w:val="1F497D" w:themeColor="text2"/>
          <w:szCs w:val="22"/>
          <w:u w:val="single"/>
        </w:rPr>
        <w:instrText xml:space="preserve"> REF _Ref151737145 \r \h </w:instrText>
      </w:r>
      <w:r w:rsidR="008D07D1">
        <w:rPr>
          <w:rFonts w:ascii="Arial" w:hAnsi="Arial" w:cs="Arial"/>
          <w:b/>
          <w:color w:val="1F497D" w:themeColor="text2"/>
          <w:szCs w:val="22"/>
          <w:u w:val="single"/>
        </w:rPr>
        <w:instrText xml:space="preserve"> \* MERGEFORMAT </w:instrText>
      </w:r>
      <w:r w:rsidRPr="008D07D1">
        <w:rPr>
          <w:rFonts w:ascii="Arial" w:hAnsi="Arial" w:cs="Arial"/>
          <w:b/>
          <w:color w:val="1F497D" w:themeColor="text2"/>
          <w:szCs w:val="22"/>
          <w:u w:val="single"/>
        </w:rPr>
      </w:r>
      <w:r w:rsidRPr="008D07D1">
        <w:rPr>
          <w:rFonts w:ascii="Arial" w:hAnsi="Arial" w:cs="Arial"/>
          <w:b/>
          <w:color w:val="1F497D" w:themeColor="text2"/>
          <w:szCs w:val="22"/>
          <w:u w:val="single"/>
        </w:rPr>
        <w:fldChar w:fldCharType="separate"/>
      </w:r>
      <w:r w:rsidRPr="008D07D1">
        <w:rPr>
          <w:rFonts w:ascii="Arial" w:hAnsi="Arial" w:cs="Arial"/>
          <w:b/>
          <w:color w:val="1F497D" w:themeColor="text2"/>
          <w:szCs w:val="22"/>
          <w:u w:val="single"/>
        </w:rPr>
        <w:t>5</w:t>
      </w:r>
      <w:r w:rsidRPr="008D07D1">
        <w:rPr>
          <w:rFonts w:ascii="Arial" w:hAnsi="Arial" w:cs="Arial"/>
          <w:b/>
          <w:color w:val="1F497D" w:themeColor="text2"/>
          <w:szCs w:val="22"/>
          <w:u w:val="single"/>
        </w:rPr>
        <w:fldChar w:fldCharType="end"/>
      </w:r>
      <w:r w:rsidRPr="008D07D1">
        <w:rPr>
          <w:rFonts w:ascii="Arial" w:hAnsi="Arial" w:cs="Arial"/>
          <w:color w:val="000000"/>
          <w:szCs w:val="22"/>
        </w:rPr>
        <w:t xml:space="preserve">, les listes d’énumérations sont décrites dans la partie </w:t>
      </w:r>
      <w:r w:rsidR="00273188" w:rsidRPr="008D07D1">
        <w:rPr>
          <w:rFonts w:ascii="Arial" w:hAnsi="Arial" w:cs="Arial"/>
          <w:color w:val="000000"/>
          <w:szCs w:val="22"/>
        </w:rPr>
        <w:fldChar w:fldCharType="begin"/>
      </w:r>
      <w:r w:rsidR="00273188" w:rsidRPr="008D07D1">
        <w:rPr>
          <w:rFonts w:ascii="Arial" w:hAnsi="Arial" w:cs="Arial"/>
          <w:color w:val="000000"/>
          <w:szCs w:val="22"/>
        </w:rPr>
        <w:instrText xml:space="preserve"> REF _Ref168909764 \r \h </w:instrText>
      </w:r>
      <w:r w:rsidR="008D07D1">
        <w:rPr>
          <w:rFonts w:ascii="Arial" w:hAnsi="Arial" w:cs="Arial"/>
          <w:color w:val="000000"/>
          <w:szCs w:val="22"/>
        </w:rPr>
        <w:instrText xml:space="preserve"> \* MERGEFORMAT </w:instrText>
      </w:r>
      <w:r w:rsidR="00273188" w:rsidRPr="008D07D1">
        <w:rPr>
          <w:rFonts w:ascii="Arial" w:hAnsi="Arial" w:cs="Arial"/>
          <w:color w:val="000000"/>
          <w:szCs w:val="22"/>
        </w:rPr>
      </w:r>
      <w:r w:rsidR="00273188" w:rsidRPr="008D07D1">
        <w:rPr>
          <w:rFonts w:ascii="Arial" w:hAnsi="Arial" w:cs="Arial"/>
          <w:color w:val="000000"/>
          <w:szCs w:val="22"/>
        </w:rPr>
        <w:fldChar w:fldCharType="separate"/>
      </w:r>
      <w:r w:rsidR="00273188" w:rsidRPr="008D07D1">
        <w:rPr>
          <w:rFonts w:ascii="Arial" w:hAnsi="Arial" w:cs="Arial"/>
          <w:color w:val="000000"/>
          <w:szCs w:val="22"/>
        </w:rPr>
        <w:t xml:space="preserve"> 5.3.22 </w:t>
      </w:r>
      <w:r w:rsidR="00273188" w:rsidRPr="008D07D1">
        <w:rPr>
          <w:rFonts w:ascii="Arial" w:hAnsi="Arial" w:cs="Arial"/>
          <w:color w:val="000000"/>
          <w:szCs w:val="22"/>
        </w:rPr>
        <w:fldChar w:fldCharType="end"/>
      </w:r>
    </w:p>
    <w:p w14:paraId="4F9783A5" w14:textId="77777777" w:rsidR="00732687" w:rsidRPr="008D07D1" w:rsidRDefault="00732687" w:rsidP="00276466">
      <w:pPr>
        <w:pStyle w:val="Corpsdetexte"/>
        <w:jc w:val="both"/>
        <w:rPr>
          <w:rFonts w:ascii="Arial" w:hAnsi="Arial" w:cs="Arial"/>
          <w:color w:val="000000" w:themeColor="text1"/>
          <w:szCs w:val="22"/>
        </w:rPr>
      </w:pPr>
    </w:p>
    <w:p w14:paraId="02A22876" w14:textId="77777777" w:rsidR="00732687" w:rsidRPr="008D07D1" w:rsidRDefault="007B52A5" w:rsidP="00276466">
      <w:pPr>
        <w:pStyle w:val="Titre2"/>
        <w:jc w:val="both"/>
        <w:rPr>
          <w:rFonts w:ascii="Arial" w:hAnsi="Arial"/>
          <w:color w:val="000000" w:themeColor="text1"/>
          <w:sz w:val="22"/>
          <w:szCs w:val="22"/>
        </w:rPr>
      </w:pPr>
      <w:bookmarkStart w:id="47" w:name="_Toc164181813"/>
      <w:bookmarkStart w:id="48" w:name="_Toc129020160"/>
      <w:bookmarkStart w:id="49" w:name="_Toc174032930"/>
      <w:r w:rsidRPr="008D07D1">
        <w:rPr>
          <w:rFonts w:ascii="Arial" w:hAnsi="Arial"/>
          <w:color w:val="000000" w:themeColor="text1"/>
          <w:sz w:val="22"/>
          <w:szCs w:val="22"/>
        </w:rPr>
        <w:t>5.3 Catalogue d’objets</w:t>
      </w:r>
      <w:bookmarkStart w:id="50" w:name="_Toc150266561"/>
      <w:bookmarkStart w:id="51" w:name="_Toc150266499"/>
      <w:bookmarkStart w:id="52" w:name="_Toc150266326"/>
      <w:bookmarkStart w:id="53" w:name="_Toc150266195"/>
      <w:bookmarkStart w:id="54" w:name="_Toc150266154"/>
      <w:bookmarkEnd w:id="47"/>
      <w:bookmarkEnd w:id="48"/>
      <w:bookmarkEnd w:id="49"/>
      <w:bookmarkEnd w:id="50"/>
      <w:bookmarkEnd w:id="51"/>
      <w:bookmarkEnd w:id="52"/>
      <w:bookmarkEnd w:id="53"/>
      <w:bookmarkEnd w:id="54"/>
    </w:p>
    <w:p w14:paraId="21F6F057" w14:textId="77777777" w:rsidR="00732687" w:rsidRPr="008D07D1" w:rsidRDefault="00732687" w:rsidP="00276466">
      <w:pPr>
        <w:pStyle w:val="Corpsdetexte"/>
        <w:jc w:val="both"/>
        <w:rPr>
          <w:rFonts w:ascii="Arial" w:hAnsi="Arial" w:cs="Arial"/>
          <w:szCs w:val="22"/>
        </w:rPr>
      </w:pPr>
    </w:p>
    <w:p w14:paraId="7345293C"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55" w:name="_Toc174028345"/>
      <w:bookmarkStart w:id="56" w:name="_Toc174032839"/>
      <w:bookmarkStart w:id="57" w:name="_Toc174032931"/>
      <w:bookmarkStart w:id="58" w:name="_Toc164181814"/>
      <w:bookmarkEnd w:id="55"/>
      <w:bookmarkEnd w:id="56"/>
      <w:bookmarkEnd w:id="57"/>
    </w:p>
    <w:p w14:paraId="5AE364AE"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59" w:name="_Toc174028346"/>
      <w:bookmarkStart w:id="60" w:name="_Toc174032840"/>
      <w:bookmarkStart w:id="61" w:name="_Toc174032932"/>
      <w:bookmarkEnd w:id="59"/>
      <w:bookmarkEnd w:id="60"/>
      <w:bookmarkEnd w:id="61"/>
    </w:p>
    <w:p w14:paraId="1AE368B2"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62" w:name="_Toc174028347"/>
      <w:bookmarkStart w:id="63" w:name="_Toc174032841"/>
      <w:bookmarkStart w:id="64" w:name="_Toc174032933"/>
      <w:bookmarkEnd w:id="62"/>
      <w:bookmarkEnd w:id="63"/>
      <w:bookmarkEnd w:id="64"/>
    </w:p>
    <w:p w14:paraId="6BA97F95"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65" w:name="_Toc174028348"/>
      <w:bookmarkStart w:id="66" w:name="_Toc174032842"/>
      <w:bookmarkStart w:id="67" w:name="_Toc174032934"/>
      <w:bookmarkEnd w:id="65"/>
      <w:bookmarkEnd w:id="66"/>
      <w:bookmarkEnd w:id="67"/>
    </w:p>
    <w:p w14:paraId="1C11A553" w14:textId="77777777" w:rsidR="00B138D6" w:rsidRPr="008D07D1" w:rsidRDefault="00B138D6" w:rsidP="00276466">
      <w:pPr>
        <w:pStyle w:val="Paragraphedeliste"/>
        <w:numPr>
          <w:ilvl w:val="1"/>
          <w:numId w:val="11"/>
        </w:numPr>
        <w:spacing w:before="68" w:after="120"/>
        <w:contextualSpacing w:val="0"/>
        <w:jc w:val="both"/>
        <w:outlineLvl w:val="2"/>
        <w:rPr>
          <w:rFonts w:ascii="Arial" w:hAnsi="Arial" w:cs="Arial"/>
          <w:b/>
          <w:bCs/>
          <w:vanish/>
          <w:szCs w:val="22"/>
        </w:rPr>
      </w:pPr>
      <w:bookmarkStart w:id="68" w:name="_Toc174028349"/>
      <w:bookmarkStart w:id="69" w:name="_Toc174032843"/>
      <w:bookmarkStart w:id="70" w:name="_Toc174032935"/>
      <w:bookmarkEnd w:id="68"/>
      <w:bookmarkEnd w:id="69"/>
      <w:bookmarkEnd w:id="70"/>
    </w:p>
    <w:p w14:paraId="59695E91" w14:textId="77777777" w:rsidR="00B138D6" w:rsidRPr="008D07D1" w:rsidRDefault="00B138D6" w:rsidP="00276466">
      <w:pPr>
        <w:pStyle w:val="Paragraphedeliste"/>
        <w:numPr>
          <w:ilvl w:val="1"/>
          <w:numId w:val="11"/>
        </w:numPr>
        <w:spacing w:before="68" w:after="120"/>
        <w:contextualSpacing w:val="0"/>
        <w:jc w:val="both"/>
        <w:outlineLvl w:val="2"/>
        <w:rPr>
          <w:rFonts w:ascii="Arial" w:hAnsi="Arial" w:cs="Arial"/>
          <w:b/>
          <w:bCs/>
          <w:vanish/>
          <w:szCs w:val="22"/>
        </w:rPr>
      </w:pPr>
      <w:bookmarkStart w:id="71" w:name="_Toc174028350"/>
      <w:bookmarkStart w:id="72" w:name="_Toc174032844"/>
      <w:bookmarkStart w:id="73" w:name="_Toc174032936"/>
      <w:bookmarkEnd w:id="71"/>
      <w:bookmarkEnd w:id="72"/>
      <w:bookmarkEnd w:id="73"/>
    </w:p>
    <w:p w14:paraId="38A0ED70" w14:textId="77777777" w:rsidR="00B138D6" w:rsidRPr="008D07D1" w:rsidRDefault="00B138D6" w:rsidP="00276466">
      <w:pPr>
        <w:pStyle w:val="Paragraphedeliste"/>
        <w:numPr>
          <w:ilvl w:val="1"/>
          <w:numId w:val="11"/>
        </w:numPr>
        <w:spacing w:before="68" w:after="120"/>
        <w:contextualSpacing w:val="0"/>
        <w:jc w:val="both"/>
        <w:outlineLvl w:val="2"/>
        <w:rPr>
          <w:rFonts w:ascii="Arial" w:hAnsi="Arial" w:cs="Arial"/>
          <w:b/>
          <w:bCs/>
          <w:vanish/>
          <w:szCs w:val="22"/>
        </w:rPr>
      </w:pPr>
      <w:bookmarkStart w:id="74" w:name="_Toc174028351"/>
      <w:bookmarkStart w:id="75" w:name="_Toc174032845"/>
      <w:bookmarkStart w:id="76" w:name="_Toc174032937"/>
      <w:bookmarkEnd w:id="74"/>
      <w:bookmarkEnd w:id="75"/>
      <w:bookmarkEnd w:id="76"/>
    </w:p>
    <w:p w14:paraId="196EF94D" w14:textId="499A2B33" w:rsidR="00732687" w:rsidRPr="008D07D1" w:rsidRDefault="007B52A5" w:rsidP="00276466">
      <w:pPr>
        <w:pStyle w:val="Titre3"/>
        <w:numPr>
          <w:ilvl w:val="2"/>
          <w:numId w:val="11"/>
        </w:numPr>
        <w:jc w:val="both"/>
        <w:rPr>
          <w:rFonts w:ascii="Arial" w:hAnsi="Arial" w:cs="Arial"/>
        </w:rPr>
      </w:pPr>
      <w:bookmarkStart w:id="77" w:name="_Toc174032938"/>
      <w:r w:rsidRPr="008D07D1">
        <w:rPr>
          <w:rFonts w:ascii="Arial" w:hAnsi="Arial" w:cs="Arial"/>
        </w:rPr>
        <w:t>Gestion des identifiants</w:t>
      </w:r>
      <w:bookmarkEnd w:id="58"/>
      <w:bookmarkEnd w:id="77"/>
    </w:p>
    <w:p w14:paraId="515EB239" w14:textId="77777777" w:rsidR="00732687" w:rsidRPr="008D07D1" w:rsidRDefault="00732687" w:rsidP="00276466">
      <w:pPr>
        <w:pStyle w:val="Corpsdetexte"/>
        <w:jc w:val="both"/>
        <w:rPr>
          <w:rFonts w:ascii="Arial" w:hAnsi="Arial" w:cs="Arial"/>
          <w:szCs w:val="22"/>
        </w:rPr>
      </w:pPr>
    </w:p>
    <w:p w14:paraId="38E817D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kern w:val="0"/>
          <w:szCs w:val="22"/>
        </w:rPr>
        <w:t xml:space="preserve">La classe d'objets </w:t>
      </w:r>
      <w:r w:rsidRPr="008D07D1">
        <w:rPr>
          <w:rFonts w:ascii="Arial" w:hAnsi="Arial" w:cs="Arial"/>
          <w:color w:val="000000" w:themeColor="text1"/>
          <w:szCs w:val="22"/>
        </w:rPr>
        <w:t xml:space="preserve">Regle est dotée d’un identifiant « idRegle » qui permet de faire le lien avec l’identifiant </w:t>
      </w:r>
      <w:commentRangeStart w:id="78"/>
      <w:commentRangeStart w:id="79"/>
      <w:r w:rsidRPr="008D07D1">
        <w:rPr>
          <w:rFonts w:ascii="Arial" w:hAnsi="Arial" w:cs="Arial"/>
          <w:color w:val="000000" w:themeColor="text1"/>
          <w:szCs w:val="22"/>
        </w:rPr>
        <w:t>contenu dans la classe « id »</w:t>
      </w:r>
      <w:commentRangeEnd w:id="78"/>
      <w:r w:rsidRPr="008D07D1">
        <w:rPr>
          <w:rFonts w:ascii="Arial" w:hAnsi="Arial" w:cs="Arial"/>
        </w:rPr>
        <w:commentReference w:id="78"/>
      </w:r>
      <w:commentRangeEnd w:id="79"/>
      <w:r w:rsidR="00D80188">
        <w:rPr>
          <w:rStyle w:val="Marquedecommentaire"/>
          <w:rFonts w:ascii="Times New Roman" w:hAnsi="Times New Roman"/>
        </w:rPr>
        <w:commentReference w:id="79"/>
      </w:r>
      <w:r w:rsidRPr="008D07D1">
        <w:rPr>
          <w:rFonts w:ascii="Arial" w:hAnsi="Arial" w:cs="Arial"/>
          <w:color w:val="000000" w:themeColor="text1"/>
          <w:szCs w:val="22"/>
        </w:rPr>
        <w:t xml:space="preserve"> permettant de faire le lien entre les deux niveaux du standard SRU. </w:t>
      </w:r>
    </w:p>
    <w:p w14:paraId="57549F3D" w14:textId="47F3DB5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L’identifiant contenu dans la classe d’objets Regle permet également de faire le lien avec les deux classes abstraites : Contrainte et Condition.</w:t>
      </w:r>
    </w:p>
    <w:p w14:paraId="646DBD7A" w14:textId="17695B4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 Classe de Regle est liée par des relations de compositions avec les classes Contrainte et Condition matérialisées par les attributs « idCondition »</w:t>
      </w:r>
      <w:bookmarkStart w:id="80" w:name="_Toc158389273"/>
      <w:bookmarkStart w:id="81" w:name="_Toc151746434"/>
      <w:bookmarkEnd w:id="80"/>
      <w:bookmarkEnd w:id="81"/>
      <w:r w:rsidRPr="008D07D1">
        <w:rPr>
          <w:rFonts w:ascii="Arial" w:hAnsi="Arial" w:cs="Arial"/>
          <w:color w:val="000000" w:themeColor="text1"/>
          <w:szCs w:val="22"/>
        </w:rPr>
        <w:t xml:space="preserve"> et « idContrainte »</w:t>
      </w:r>
    </w:p>
    <w:p w14:paraId="610AD4C0" w14:textId="77777777" w:rsidR="00732687" w:rsidRPr="008D07D1" w:rsidRDefault="007B52A5" w:rsidP="00276466">
      <w:pPr>
        <w:pStyle w:val="Corpsdetexte"/>
        <w:jc w:val="both"/>
        <w:rPr>
          <w:rFonts w:ascii="Arial" w:hAnsi="Arial" w:cs="Arial"/>
          <w:b/>
          <w:bCs/>
          <w:vanish/>
          <w:color w:val="000000" w:themeColor="text1"/>
          <w:szCs w:val="22"/>
        </w:rPr>
      </w:pPr>
      <w:r w:rsidRPr="008D07D1">
        <w:rPr>
          <w:rFonts w:ascii="Arial" w:hAnsi="Arial" w:cs="Arial"/>
          <w:b/>
          <w:bCs/>
          <w:vanish/>
          <w:color w:val="000000" w:themeColor="text1"/>
          <w:szCs w:val="22"/>
        </w:rPr>
        <w:t xml:space="preserve"> </w:t>
      </w:r>
    </w:p>
    <w:p w14:paraId="7790A502" w14:textId="77777777" w:rsidR="00732687" w:rsidRPr="008D07D1" w:rsidRDefault="00732687" w:rsidP="00276466">
      <w:pPr>
        <w:pStyle w:val="Paragraphedeliste"/>
        <w:spacing w:before="68" w:after="120"/>
        <w:ind w:left="0"/>
        <w:contextualSpacing w:val="0"/>
        <w:jc w:val="both"/>
        <w:outlineLvl w:val="2"/>
        <w:rPr>
          <w:rFonts w:ascii="Arial" w:hAnsi="Arial" w:cs="Arial"/>
          <w:b/>
          <w:bCs/>
          <w:vanish/>
          <w:color w:val="000000" w:themeColor="text1"/>
          <w:szCs w:val="22"/>
        </w:rPr>
      </w:pPr>
      <w:bookmarkStart w:id="82" w:name="_Toc158389276"/>
      <w:bookmarkStart w:id="83" w:name="_Toc151746437"/>
      <w:bookmarkStart w:id="84" w:name="_Toc158389274"/>
      <w:bookmarkStart w:id="85" w:name="_Toc151746435"/>
      <w:bookmarkEnd w:id="82"/>
      <w:bookmarkEnd w:id="83"/>
      <w:bookmarkEnd w:id="84"/>
      <w:bookmarkEnd w:id="85"/>
    </w:p>
    <w:p w14:paraId="03174713" w14:textId="77777777" w:rsidR="00732687" w:rsidRPr="008D07D1" w:rsidRDefault="00732687" w:rsidP="00276466">
      <w:pPr>
        <w:pStyle w:val="Titre3mod"/>
        <w:jc w:val="both"/>
        <w:rPr>
          <w:rFonts w:ascii="Arial" w:hAnsi="Arial" w:cs="Arial"/>
          <w:color w:val="auto"/>
          <w:sz w:val="22"/>
          <w:szCs w:val="22"/>
        </w:rPr>
      </w:pPr>
    </w:p>
    <w:p w14:paraId="5FF5A91A" w14:textId="77777777" w:rsidR="00732687" w:rsidRPr="008D07D1" w:rsidRDefault="007B52A5" w:rsidP="00276466">
      <w:pPr>
        <w:pStyle w:val="Titre3"/>
        <w:numPr>
          <w:ilvl w:val="2"/>
          <w:numId w:val="11"/>
        </w:numPr>
        <w:jc w:val="both"/>
        <w:rPr>
          <w:rFonts w:ascii="Arial" w:hAnsi="Arial" w:cs="Arial"/>
        </w:rPr>
      </w:pPr>
      <w:bookmarkStart w:id="86" w:name="_Toc164181815"/>
      <w:bookmarkStart w:id="87" w:name="_Toc164181756"/>
      <w:bookmarkStart w:id="88" w:name="_Toc164099741"/>
      <w:bookmarkStart w:id="89" w:name="_Toc172557402"/>
      <w:bookmarkStart w:id="90" w:name="_Toc172557481"/>
      <w:bookmarkStart w:id="91" w:name="_Toc172557574"/>
      <w:bookmarkStart w:id="92" w:name="_Toc164181823"/>
      <w:bookmarkStart w:id="93" w:name="_Toc174032939"/>
      <w:bookmarkEnd w:id="86"/>
      <w:bookmarkEnd w:id="87"/>
      <w:bookmarkEnd w:id="88"/>
      <w:bookmarkEnd w:id="89"/>
      <w:bookmarkEnd w:id="90"/>
      <w:bookmarkEnd w:id="91"/>
      <w:r w:rsidRPr="008D07D1">
        <w:rPr>
          <w:rFonts w:ascii="Arial" w:hAnsi="Arial" w:cs="Arial"/>
        </w:rPr>
        <w:t>Classe Regle</w:t>
      </w:r>
      <w:bookmarkEnd w:id="92"/>
      <w:bookmarkEnd w:id="93"/>
    </w:p>
    <w:p w14:paraId="6E65321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Dans le standard SRU de niveau 2, le contenu d'un article de règlement d'urbanisme se décompose en règles structurées. C'est à dire que pour l'ensemble du texte d'un contenu d'article de règlement d'urbanisme, des règles structurées seront associées et elles disposent de paramètres.</w:t>
      </w:r>
    </w:p>
    <w:p w14:paraId="3B3EBE65" w14:textId="3FDE9F4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 classe Regle est liée à la classe Contenu du standard de niveau 1 permettant l’articulation entre les deux niveaux.</w:t>
      </w:r>
    </w:p>
    <w:p w14:paraId="711B0B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L’attribut idRegle est une clé secondaire qui fait référence à la clé primaire (aussi appelé identifiant) dans la classe Contenu du standard SRU de niveau 1. Elle permet de modéliser le lien entre ces deux tables.</w:t>
      </w:r>
    </w:p>
    <w:p w14:paraId="358A5E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relations de compositions entre les classes Regle et Contrainte (respectivement Condition) signifient que l’existence des classes Contrainte et Condition est conditionnée par la classe Regle. Elles ne peuvent exister sans cette classe. </w:t>
      </w:r>
    </w:p>
    <w:p w14:paraId="1847ED2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Afin de faciliter le lien entre le contenu du standard de niveau 1 et la classe Regle du standard de niveau 2, il est préférable de créer une règle par portion de texte ayant une implication unique en termes d’exploitation. L’objectif est d’éviter de traduire un long texte en une seule règle structurée trop complexe, mais de retenir les portions de texte élémentaires d’un contenu qui soient chacune en relation avec une Regle s'appuyant sur des contraintes et des conditions.</w:t>
      </w:r>
      <w:commentRangeStart w:id="94"/>
      <w:commentRangeStart w:id="95"/>
      <w:commentRangeStart w:id="96"/>
      <w:commentRangeEnd w:id="94"/>
      <w:r w:rsidRPr="008D07D1">
        <w:rPr>
          <w:rFonts w:ascii="Arial" w:hAnsi="Arial" w:cs="Arial"/>
        </w:rPr>
        <w:commentReference w:id="94"/>
      </w:r>
      <w:commentRangeEnd w:id="95"/>
      <w:r w:rsidRPr="008D07D1">
        <w:rPr>
          <w:rFonts w:ascii="Arial" w:hAnsi="Arial" w:cs="Arial"/>
        </w:rPr>
        <w:commentReference w:id="95"/>
      </w:r>
      <w:commentRangeEnd w:id="96"/>
      <w:r w:rsidR="00D80188">
        <w:rPr>
          <w:rStyle w:val="Marquedecommentaire"/>
          <w:rFonts w:ascii="Times New Roman" w:hAnsi="Times New Roman"/>
        </w:rPr>
        <w:commentReference w:id="96"/>
      </w:r>
    </w:p>
    <w:p w14:paraId="7E981E76" w14:textId="5A908E3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Une règle s'applique dans une zone d'urbanisme. La classe Contenu du standard SRU de niveau 1 fait le lien avec la classe ZONE_URBA du Standard CNIG PLU.</w:t>
      </w:r>
    </w:p>
    <w:p w14:paraId="2CD5882F" w14:textId="77777777" w:rsidR="00732687" w:rsidRPr="008D07D1" w:rsidRDefault="00732687" w:rsidP="00276466">
      <w:pPr>
        <w:pStyle w:val="Corpsdetexte"/>
        <w:jc w:val="both"/>
        <w:rPr>
          <w:rFonts w:ascii="Arial" w:hAnsi="Arial" w:cs="Arial"/>
          <w:color w:val="000000" w:themeColor="text1"/>
          <w:szCs w:val="22"/>
        </w:rPr>
      </w:pPr>
    </w:p>
    <w:p w14:paraId="33B69CAF" w14:textId="46421BF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 issu du Plan Local d'Urbanisme de Strasbourg :</w:t>
      </w:r>
    </w:p>
    <w:p w14:paraId="7FA5BBF7" w14:textId="77777777" w:rsidR="00732687" w:rsidRPr="008D07D1" w:rsidRDefault="007B52A5" w:rsidP="00276466">
      <w:pPr>
        <w:pStyle w:val="Corpsdetexte"/>
        <w:ind w:left="170"/>
        <w:jc w:val="both"/>
        <w:rPr>
          <w:rFonts w:ascii="Arial" w:hAnsi="Arial" w:cs="Arial"/>
          <w:i/>
          <w:iCs/>
        </w:rPr>
      </w:pPr>
      <w:r w:rsidRPr="008D07D1">
        <w:rPr>
          <w:rFonts w:ascii="Arial" w:hAnsi="Arial" w:cs="Arial"/>
          <w:i/>
          <w:iCs/>
          <w:color w:val="000000" w:themeColor="text1"/>
          <w:szCs w:val="22"/>
        </w:rPr>
        <w:t>Article 6 – Implantation des constructions par rapport aux voies et emprises publiques ou privées</w:t>
      </w:r>
    </w:p>
    <w:p w14:paraId="1428DD22" w14:textId="77777777" w:rsidR="00732687" w:rsidRPr="008D07D1" w:rsidRDefault="007B52A5" w:rsidP="00276466">
      <w:pPr>
        <w:pStyle w:val="Corpsdetexte"/>
        <w:ind w:left="170"/>
        <w:jc w:val="both"/>
        <w:rPr>
          <w:rFonts w:ascii="Arial" w:hAnsi="Arial" w:cs="Arial"/>
          <w:i/>
          <w:iCs/>
        </w:rPr>
      </w:pPr>
      <w:r w:rsidRPr="008D07D1">
        <w:rPr>
          <w:rFonts w:ascii="Arial" w:hAnsi="Arial" w:cs="Arial"/>
          <w:i/>
          <w:iCs/>
          <w:color w:val="000000" w:themeColor="text1"/>
          <w:szCs w:val="22"/>
        </w:rPr>
        <w:t>Dans la zone CEN UB 44, en bordure de la rue Georges Wodli et du boulevard du Président Wilson, la hauteur maximum mesurée à l’égout principal des toitures sera de 20 mètres sur une profondeur de 30 mètres à compter de l’alignement de ces voies.</w:t>
      </w:r>
    </w:p>
    <w:p w14:paraId="769C5F5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règle contient deux parties :</w:t>
      </w:r>
    </w:p>
    <w:p w14:paraId="68028769" w14:textId="77777777" w:rsidR="00732687" w:rsidRPr="008D07D1" w:rsidRDefault="007B52A5" w:rsidP="00276466">
      <w:pPr>
        <w:pStyle w:val="Corpsdetexte"/>
        <w:numPr>
          <w:ilvl w:val="0"/>
          <w:numId w:val="12"/>
        </w:numPr>
        <w:jc w:val="both"/>
        <w:rPr>
          <w:rFonts w:ascii="Arial" w:hAnsi="Arial" w:cs="Arial"/>
          <w:color w:val="000000" w:themeColor="text1"/>
          <w:szCs w:val="22"/>
        </w:rPr>
      </w:pPr>
      <w:r w:rsidRPr="008D07D1">
        <w:rPr>
          <w:rFonts w:ascii="Arial" w:hAnsi="Arial" w:cs="Arial"/>
          <w:color w:val="000000" w:themeColor="text1"/>
          <w:szCs w:val="22"/>
        </w:rPr>
        <w:t>une condition : "Dans la zone CEN UB 44, en bordure de la rue Georges Wodli et du boulevard du Président Wilson"</w:t>
      </w:r>
    </w:p>
    <w:p w14:paraId="4411BC42" w14:textId="77777777" w:rsidR="00732687" w:rsidRPr="008D07D1" w:rsidRDefault="007B52A5" w:rsidP="00276466">
      <w:pPr>
        <w:pStyle w:val="Corpsdetexte"/>
        <w:numPr>
          <w:ilvl w:val="0"/>
          <w:numId w:val="12"/>
        </w:numPr>
        <w:jc w:val="both"/>
        <w:rPr>
          <w:rFonts w:ascii="Arial" w:hAnsi="Arial" w:cs="Arial"/>
          <w:color w:val="000000" w:themeColor="text1"/>
          <w:szCs w:val="22"/>
        </w:rPr>
      </w:pPr>
      <w:r w:rsidRPr="008D07D1">
        <w:rPr>
          <w:rFonts w:ascii="Arial" w:hAnsi="Arial" w:cs="Arial"/>
          <w:color w:val="000000" w:themeColor="text1"/>
          <w:szCs w:val="22"/>
        </w:rPr>
        <w:t>une contrainte : "la hauteur maximum mesurée à l’égout principal des toitures sera de 20 mètres sur une profondeur de 30 mètres à compter de l’alignement de ces voies"</w:t>
      </w:r>
    </w:p>
    <w:p w14:paraId="777006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Si la condition est respectée, la contrainte s'applique.</w:t>
      </w:r>
    </w:p>
    <w:p w14:paraId="1FA88EF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standard CNIG SRU niveau 2 permet de modéliser ces conditions et ces contraintes.</w:t>
      </w:r>
    </w:p>
    <w:p w14:paraId="20804A68"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1235"/>
        <w:gridCol w:w="2410"/>
        <w:gridCol w:w="3551"/>
        <w:gridCol w:w="687"/>
        <w:gridCol w:w="1971"/>
      </w:tblGrid>
      <w:tr w:rsidR="00732687" w:rsidRPr="008D07D1" w14:paraId="1ADC9A24" w14:textId="77777777">
        <w:tc>
          <w:tcPr>
            <w:tcW w:w="9854" w:type="dxa"/>
            <w:gridSpan w:val="5"/>
          </w:tcPr>
          <w:p w14:paraId="74B33A9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Regle</w:t>
            </w:r>
          </w:p>
        </w:tc>
      </w:tr>
      <w:tr w:rsidR="00732687" w:rsidRPr="008D07D1" w14:paraId="7AFDBD53" w14:textId="77777777">
        <w:tc>
          <w:tcPr>
            <w:tcW w:w="9854" w:type="dxa"/>
            <w:gridSpan w:val="5"/>
          </w:tcPr>
          <w:p w14:paraId="1C1209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Règles du texte d'un contenu d'article de règlement d'urbanisme</w:t>
            </w:r>
          </w:p>
        </w:tc>
      </w:tr>
      <w:tr w:rsidR="00732687" w:rsidRPr="008D07D1" w14:paraId="169F35DC" w14:textId="77777777">
        <w:tc>
          <w:tcPr>
            <w:tcW w:w="1235" w:type="dxa"/>
          </w:tcPr>
          <w:p w14:paraId="73550E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10" w:type="dxa"/>
          </w:tcPr>
          <w:p w14:paraId="210B5D3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3551" w:type="dxa"/>
          </w:tcPr>
          <w:p w14:paraId="4C0378A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687" w:type="dxa"/>
          </w:tcPr>
          <w:p w14:paraId="3C391D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763627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Contraintes sur l’attribut</w:t>
            </w:r>
          </w:p>
        </w:tc>
      </w:tr>
      <w:tr w:rsidR="00732687" w:rsidRPr="008D07D1" w14:paraId="5A7C9342" w14:textId="77777777">
        <w:tc>
          <w:tcPr>
            <w:tcW w:w="1235" w:type="dxa"/>
          </w:tcPr>
          <w:p w14:paraId="74E1F56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idRegle</w:t>
            </w:r>
          </w:p>
        </w:tc>
        <w:tc>
          <w:tcPr>
            <w:tcW w:w="2410" w:type="dxa"/>
          </w:tcPr>
          <w:p w14:paraId="1B8FC73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règle structurée</w:t>
            </w:r>
          </w:p>
        </w:tc>
        <w:tc>
          <w:tcPr>
            <w:tcW w:w="3551" w:type="dxa"/>
          </w:tcPr>
          <w:p w14:paraId="75DA19FC" w14:textId="71179AF4" w:rsidR="00732687" w:rsidRPr="008D07D1" w:rsidRDefault="007B52A5" w:rsidP="00276466">
            <w:pPr>
              <w:spacing w:after="200" w:line="276" w:lineRule="auto"/>
              <w:jc w:val="both"/>
              <w:rPr>
                <w:rFonts w:ascii="Arial" w:hAnsi="Arial" w:cs="Arial"/>
                <w:szCs w:val="22"/>
              </w:rPr>
            </w:pPr>
            <w:r w:rsidRPr="008D07D1">
              <w:rPr>
                <w:rFonts w:ascii="Arial" w:hAnsi="Arial" w:cs="Arial"/>
                <w:szCs w:val="22"/>
              </w:rPr>
              <w:t>44712_PLU_20041103/reglement/UE/contenu01/r</w:t>
            </w:r>
            <w:r w:rsidR="00D27C37" w:rsidRPr="008D07D1">
              <w:rPr>
                <w:rFonts w:ascii="Arial" w:hAnsi="Arial" w:cs="Arial"/>
                <w:szCs w:val="22"/>
              </w:rPr>
              <w:t>e</w:t>
            </w:r>
            <w:r w:rsidR="00421DC7" w:rsidRPr="008D07D1">
              <w:rPr>
                <w:rFonts w:ascii="Arial" w:hAnsi="Arial" w:cs="Arial"/>
                <w:szCs w:val="22"/>
              </w:rPr>
              <w:t>gl</w:t>
            </w:r>
            <w:r w:rsidR="00D27C37" w:rsidRPr="008D07D1">
              <w:rPr>
                <w:rFonts w:ascii="Arial" w:hAnsi="Arial" w:cs="Arial"/>
                <w:szCs w:val="22"/>
              </w:rPr>
              <w:t>e</w:t>
            </w:r>
            <w:r w:rsidRPr="008D07D1">
              <w:rPr>
                <w:rFonts w:ascii="Arial" w:hAnsi="Arial" w:cs="Arial"/>
                <w:szCs w:val="22"/>
              </w:rPr>
              <w:t>01</w:t>
            </w:r>
          </w:p>
          <w:p w14:paraId="4B23E1AA" w14:textId="72BA8D6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44712_PLU_20041103/reglement/UE/UE2/contenu02/</w:t>
            </w:r>
            <w:r w:rsidR="00421DC7" w:rsidRPr="008D07D1">
              <w:rPr>
                <w:rFonts w:ascii="Arial" w:hAnsi="Arial" w:cs="Arial"/>
                <w:szCs w:val="22"/>
              </w:rPr>
              <w:t>r</w:t>
            </w:r>
            <w:r w:rsidR="00D27C37" w:rsidRPr="008D07D1">
              <w:rPr>
                <w:rFonts w:ascii="Arial" w:hAnsi="Arial" w:cs="Arial"/>
                <w:szCs w:val="22"/>
              </w:rPr>
              <w:t>e</w:t>
            </w:r>
            <w:r w:rsidR="00421DC7" w:rsidRPr="008D07D1">
              <w:rPr>
                <w:rFonts w:ascii="Arial" w:hAnsi="Arial" w:cs="Arial"/>
                <w:szCs w:val="22"/>
              </w:rPr>
              <w:t>gl</w:t>
            </w:r>
            <w:r w:rsidR="00D27C37" w:rsidRPr="008D07D1">
              <w:rPr>
                <w:rFonts w:ascii="Arial" w:hAnsi="Arial" w:cs="Arial"/>
                <w:szCs w:val="22"/>
              </w:rPr>
              <w:t>e</w:t>
            </w:r>
            <w:r w:rsidRPr="008D07D1">
              <w:rPr>
                <w:rFonts w:ascii="Arial" w:hAnsi="Arial" w:cs="Arial"/>
                <w:szCs w:val="22"/>
              </w:rPr>
              <w:t>01</w:t>
            </w:r>
          </w:p>
        </w:tc>
        <w:tc>
          <w:tcPr>
            <w:tcW w:w="687" w:type="dxa"/>
          </w:tcPr>
          <w:p w14:paraId="3A9520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971" w:type="dxa"/>
          </w:tcPr>
          <w:p w14:paraId="0600745C"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Multiplicité [1-1]</w:t>
            </w:r>
          </w:p>
        </w:tc>
      </w:tr>
    </w:tbl>
    <w:p w14:paraId="782A40C3" w14:textId="77777777" w:rsidR="00732687" w:rsidRPr="008D07D1" w:rsidRDefault="00732687" w:rsidP="00276466">
      <w:pPr>
        <w:pStyle w:val="Corpsdetexte"/>
        <w:jc w:val="both"/>
        <w:rPr>
          <w:rFonts w:ascii="Arial" w:hAnsi="Arial" w:cs="Arial"/>
          <w:color w:val="000000" w:themeColor="text1"/>
          <w:szCs w:val="22"/>
        </w:rPr>
      </w:pPr>
    </w:p>
    <w:p w14:paraId="0803675D" w14:textId="77777777" w:rsidR="00732687" w:rsidRPr="008D07D1" w:rsidRDefault="007B52A5" w:rsidP="00276466">
      <w:pPr>
        <w:jc w:val="both"/>
        <w:rPr>
          <w:rFonts w:ascii="Arial" w:hAnsi="Arial" w:cs="Arial"/>
          <w:szCs w:val="22"/>
        </w:rPr>
      </w:pPr>
      <w:r w:rsidRPr="008D07D1">
        <w:rPr>
          <w:rFonts w:ascii="Arial" w:hAnsi="Arial" w:cs="Arial"/>
          <w:szCs w:val="22"/>
        </w:rPr>
        <w:t>L'identifiant est construit à partir de l’identifiant idContenu du contenu auquel la règle est associée en y ajoutant le suffixe « regle » suivi d’un numéro incrémental à 2 chiffres.</w:t>
      </w:r>
    </w:p>
    <w:p w14:paraId="05A10B45" w14:textId="77777777" w:rsidR="00732687" w:rsidRPr="008D07D1" w:rsidRDefault="00732687" w:rsidP="00276466">
      <w:pPr>
        <w:pStyle w:val="Titre3mod"/>
        <w:jc w:val="both"/>
        <w:rPr>
          <w:rFonts w:ascii="Arial" w:hAnsi="Arial" w:cs="Arial"/>
          <w:color w:val="000000" w:themeColor="text1"/>
          <w:sz w:val="22"/>
          <w:szCs w:val="22"/>
        </w:rPr>
      </w:pPr>
    </w:p>
    <w:p w14:paraId="0E39F730" w14:textId="77777777" w:rsidR="00732687" w:rsidRPr="008D07D1" w:rsidRDefault="00732687" w:rsidP="00276466">
      <w:pPr>
        <w:pStyle w:val="Titre3mod"/>
        <w:jc w:val="both"/>
        <w:rPr>
          <w:rFonts w:ascii="Arial" w:hAnsi="Arial" w:cs="Arial"/>
          <w:color w:val="000000" w:themeColor="text1"/>
          <w:sz w:val="22"/>
          <w:szCs w:val="22"/>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628"/>
      </w:tblGrid>
      <w:tr w:rsidR="00732687" w:rsidRPr="008D07D1" w14:paraId="259A00FB" w14:textId="77777777">
        <w:tc>
          <w:tcPr>
            <w:tcW w:w="9638" w:type="dxa"/>
            <w:tcBorders>
              <w:top w:val="single" w:sz="4" w:space="0" w:color="000000"/>
              <w:left w:val="single" w:sz="4" w:space="0" w:color="000000"/>
              <w:bottom w:val="single" w:sz="4" w:space="0" w:color="000000"/>
              <w:right w:val="single" w:sz="4" w:space="0" w:color="000000"/>
            </w:tcBorders>
            <w:shd w:val="clear" w:color="auto" w:fill="auto"/>
          </w:tcPr>
          <w:p w14:paraId="60CCAADA" w14:textId="77777777" w:rsidR="00732687" w:rsidRPr="008D07D1" w:rsidRDefault="007B52A5" w:rsidP="00276466">
            <w:pPr>
              <w:pStyle w:val="Contenudetableau"/>
              <w:jc w:val="both"/>
              <w:rPr>
                <w:rFonts w:ascii="Arial" w:hAnsi="Arial" w:cs="Arial"/>
                <w:szCs w:val="22"/>
              </w:rPr>
            </w:pPr>
            <w:r w:rsidRPr="008D07D1">
              <w:rPr>
                <w:rFonts w:ascii="Arial" w:hAnsi="Arial" w:cs="Arial"/>
                <w:szCs w:val="22"/>
              </w:rPr>
              <w:t>Les attributs peuvent avoir diverses multiplicités :</w:t>
            </w:r>
          </w:p>
          <w:p w14:paraId="26C352CD" w14:textId="62F73258"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 xml:space="preserve">Par défaut, cette multiplicité est 1 : quel que soit l’objet de la classe, l’attribut a une seule occurrence. Par exemple, selon le modèle, la multiplicité de l’attribut « idContrainte» de la classe </w:t>
            </w:r>
            <w:r w:rsidR="00421DC7" w:rsidRPr="008D07D1">
              <w:rPr>
                <w:rFonts w:ascii="Arial" w:hAnsi="Arial" w:cs="Arial"/>
                <w:szCs w:val="22"/>
              </w:rPr>
              <w:t>Contrainte est</w:t>
            </w:r>
            <w:r w:rsidRPr="008D07D1">
              <w:rPr>
                <w:rFonts w:ascii="Arial" w:hAnsi="Arial" w:cs="Arial"/>
                <w:szCs w:val="22"/>
              </w:rPr>
              <w:t xml:space="preserve"> 1, ce qui signifie que chaque contrainte doit avoir un identifiant unique, i.e. une et une seule occurrence pour cet attribut « id ». Cela indique que le renseignement l’attribut est obligatoire</w:t>
            </w:r>
          </w:p>
          <w:p w14:paraId="2E4C41A3" w14:textId="77777777"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[0..1] : selon les objets de la classe, l’attribut n’a aucune occurrence ou il a une occurrence. Par exemple, selon le modèle, la multiplicité de l’attribut coeffParking de la classe CoefficientBiotope est [0..1], ce qui signifie qu’un coefficient biotope peut prendre en compte le coefficient de surface d’un parking (s’il existe un parking) ou zéro valeur (s’il n’existe pas de parking). L’attribut est optionnel.</w:t>
            </w:r>
          </w:p>
          <w:p w14:paraId="3E7EE8C6" w14:textId="77777777"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[1 ..*] : selon les objets de la classe, l’attribut peut avoir un nombre quelconque d’occurrences mais il doit au moins en avoir une. Par exemple, selon le modèle, la multiplicité de l’attribut type de la classe Condition est [1..*], ce qui signifie que chaque contrainte peut avoir différents types (BandeConstructibilite ; TypeBatiment ; DimensionParcelle ; VoirieBordante)  nombre strictement positif de conditions, ce nombre pouvant varier selon les règlements des PLU.</w:t>
            </w:r>
          </w:p>
          <w:p w14:paraId="25B4D69D" w14:textId="77777777"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[0..*] : selon les objets de la classe, l’attribut peut avoir un nombre quelconque d’occurrences, il peut n’en avoir aucune. Par exemple, selon le modèle, la multiplicité de l’attribut « commentaire » de la classe Condition est [0..*], ce qui signifie que chaque condition peut être associé à aucun ou plusieurs commentaires, ce nombre pouvant varier selon les règlements écrits des PLU.</w:t>
            </w:r>
          </w:p>
        </w:tc>
      </w:tr>
    </w:tbl>
    <w:p w14:paraId="20245CA6" w14:textId="77777777" w:rsidR="00732687" w:rsidRPr="008D07D1" w:rsidRDefault="00732687" w:rsidP="00276466">
      <w:pPr>
        <w:pStyle w:val="Titre3mod"/>
        <w:jc w:val="both"/>
        <w:rPr>
          <w:rStyle w:val="Titre4Car"/>
          <w:rFonts w:ascii="Arial" w:hAnsi="Arial" w:cs="Arial"/>
          <w:bCs/>
          <w:i w:val="0"/>
          <w:color w:val="000000" w:themeColor="text1"/>
          <w:sz w:val="22"/>
          <w:szCs w:val="22"/>
        </w:rPr>
      </w:pPr>
    </w:p>
    <w:p w14:paraId="2E032060" w14:textId="77777777" w:rsidR="00732687" w:rsidRPr="008D07D1" w:rsidRDefault="007B52A5" w:rsidP="00276466">
      <w:pPr>
        <w:pStyle w:val="Titre3"/>
        <w:numPr>
          <w:ilvl w:val="2"/>
          <w:numId w:val="11"/>
        </w:numPr>
        <w:jc w:val="both"/>
        <w:rPr>
          <w:rFonts w:ascii="Arial" w:hAnsi="Arial" w:cs="Arial"/>
        </w:rPr>
      </w:pPr>
      <w:bookmarkStart w:id="97" w:name="_Toc164181824"/>
      <w:bookmarkStart w:id="98" w:name="_Toc174032940"/>
      <w:r w:rsidRPr="008D07D1">
        <w:rPr>
          <w:rFonts w:ascii="Arial" w:hAnsi="Arial" w:cs="Arial"/>
        </w:rPr>
        <w:t>Classes Opérateurs</w:t>
      </w:r>
      <w:bookmarkEnd w:id="97"/>
      <w:bookmarkEnd w:id="98"/>
    </w:p>
    <w:p w14:paraId="48FDD512" w14:textId="536778D4" w:rsidR="00732687" w:rsidRPr="008D07D1" w:rsidRDefault="00732687" w:rsidP="00276466">
      <w:pPr>
        <w:pStyle w:val="Titre3mod"/>
        <w:jc w:val="both"/>
        <w:rPr>
          <w:rFonts w:ascii="Arial" w:hAnsi="Arial" w:cs="Arial"/>
          <w:color w:val="000000" w:themeColor="text1"/>
          <w:sz w:val="22"/>
          <w:szCs w:val="22"/>
        </w:rPr>
      </w:pPr>
    </w:p>
    <w:p w14:paraId="4CE3F758"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Les classes Condition et Contraintes peuvent être chaînées avec les opérateurs ET/OU.</w:t>
      </w:r>
    </w:p>
    <w:p w14:paraId="6094C2B5"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Comme plusieurs conditions et contraintes sont possibles, le chaînage permet d'associer plusieurs conditions et contraintes unitaires par un opérateur logique (ET, OU) pour former des règles, par exemple sous cette forme : (condition_1 ET condition_2) OU condition_3. </w:t>
      </w:r>
    </w:p>
    <w:p w14:paraId="51AD5176"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Note 1 : Le « ET » l’emporte sur le « OU »</w:t>
      </w:r>
    </w:p>
    <w:p w14:paraId="011B05F8" w14:textId="77777777" w:rsidR="00732687" w:rsidRPr="008D07D1" w:rsidRDefault="00732687" w:rsidP="00276466">
      <w:pPr>
        <w:pStyle w:val="Titre3mod"/>
        <w:jc w:val="both"/>
        <w:rPr>
          <w:rFonts w:ascii="Arial" w:hAnsi="Arial" w:cs="Arial"/>
          <w:color w:val="000000" w:themeColor="text1"/>
          <w:sz w:val="22"/>
          <w:szCs w:val="22"/>
        </w:rPr>
      </w:pPr>
    </w:p>
    <w:p w14:paraId="04C0B65E" w14:textId="3972572E" w:rsidR="00732687" w:rsidRPr="008D07D1" w:rsidRDefault="007B52A5" w:rsidP="00276466">
      <w:pPr>
        <w:pStyle w:val="Titre3"/>
        <w:numPr>
          <w:ilvl w:val="2"/>
          <w:numId w:val="11"/>
        </w:numPr>
        <w:jc w:val="both"/>
        <w:rPr>
          <w:rFonts w:ascii="Arial" w:hAnsi="Arial" w:cs="Arial"/>
        </w:rPr>
      </w:pPr>
      <w:bookmarkStart w:id="99" w:name="_Toc164181825"/>
      <w:bookmarkStart w:id="100" w:name="_Toc174032941"/>
      <w:r w:rsidRPr="008D07D1">
        <w:rPr>
          <w:rFonts w:ascii="Arial" w:hAnsi="Arial" w:cs="Arial"/>
        </w:rPr>
        <w:t>Classe Condition</w:t>
      </w:r>
      <w:bookmarkEnd w:id="99"/>
      <w:bookmarkEnd w:id="100"/>
    </w:p>
    <w:p w14:paraId="7020DB42" w14:textId="77777777" w:rsidR="00732687" w:rsidRPr="008D07D1" w:rsidRDefault="007B52A5" w:rsidP="00276466">
      <w:pPr>
        <w:jc w:val="both"/>
        <w:rPr>
          <w:rFonts w:ascii="Arial" w:hAnsi="Arial" w:cs="Arial"/>
          <w:b/>
          <w:color w:val="000000" w:themeColor="text1"/>
          <w:szCs w:val="22"/>
          <w:u w:val="single"/>
        </w:rPr>
      </w:pPr>
      <w:bookmarkStart w:id="101" w:name="__RefHeading___Toc15955_29865493401"/>
      <w:bookmarkEnd w:id="101"/>
      <w:r w:rsidRPr="008D07D1">
        <w:rPr>
          <w:rFonts w:ascii="Arial" w:hAnsi="Arial" w:cs="Arial"/>
          <w:b/>
          <w:color w:val="000000" w:themeColor="text1"/>
          <w:szCs w:val="22"/>
          <w:u w:val="single"/>
        </w:rPr>
        <w:t>Définition :</w:t>
      </w:r>
    </w:p>
    <w:p w14:paraId="378877A2" w14:textId="00842E8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 classe Condition définit une condition devant être vérifiée pour que la contrainte s'applique. La classe Condition est abstraite, différentes classes peuvent l'instancier et prendre la forme de différentes conditions (ChampApplication, BandeConstructibilite, TypeBatiment, DimensionParcelle, VoirieBordante, etc.) Un lien de généralisation implique que ces classes héritent de l’ensemble des attributs de la classe abstraite Condition.</w:t>
      </w:r>
    </w:p>
    <w:p w14:paraId="096257C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 de condition :</w:t>
      </w:r>
    </w:p>
    <w:p w14:paraId="1CCEEDB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(Si) VoirieBordante est « Avenue Charles de Gaulle »</w:t>
      </w:r>
    </w:p>
    <w:p w14:paraId="4981B5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(Si) DimensionParcelle est inférieure à 500m²</w:t>
      </w:r>
    </w:p>
    <w:p w14:paraId="6A79A203" w14:textId="4FBF34BC"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Un champ commentaire est disponible pour renseigner les situations qui ne sont pas concernées par les conditions décrites dans ce standard. Par exemple dans certain PLU, il est possible de mesurer le retrait de manière orthogonale ou linéaire. Cela n’est pas toujours mentionné dans les règlements, ainsi les points de référence pour mesurer cette distance de retrait n’ont pas été modélisés dans le modèle UML du standard. Ils pourront être traités via le champ « commentaire ». </w:t>
      </w:r>
    </w:p>
    <w:p w14:paraId="57493CBB" w14:textId="520F97B8"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L’identifiant de la classe Condition est créé à partir de la règle structurante à laquelle les conditions sont associées et avec un nombre codé sur 2 chiffres de manière incrémentale. Un préfixe (cd</w:t>
      </w:r>
      <w:r w:rsidR="00421DC7" w:rsidRPr="008D07D1">
        <w:rPr>
          <w:rFonts w:ascii="Arial" w:hAnsi="Arial" w:cs="Arial"/>
          <w:color w:val="000000" w:themeColor="text1"/>
          <w:sz w:val="22"/>
          <w:szCs w:val="22"/>
        </w:rPr>
        <w:t xml:space="preserve"> </w:t>
      </w:r>
      <w:r w:rsidRPr="008D07D1">
        <w:rPr>
          <w:rFonts w:ascii="Arial" w:hAnsi="Arial" w:cs="Arial"/>
          <w:color w:val="000000" w:themeColor="text1"/>
          <w:sz w:val="22"/>
          <w:szCs w:val="22"/>
        </w:rPr>
        <w:t>pour condition) est ajouté de manière à éviter les doublons et spécifier le type d'objet associé à la classe.</w:t>
      </w:r>
    </w:p>
    <w:p w14:paraId="6B9E31EC"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Ind w:w="-108" w:type="dxa"/>
        <w:tblLayout w:type="fixed"/>
        <w:tblCellMar>
          <w:left w:w="5" w:type="dxa"/>
          <w:right w:w="103" w:type="dxa"/>
        </w:tblCellMar>
        <w:tblLook w:val="04A0" w:firstRow="1" w:lastRow="0" w:firstColumn="1" w:lastColumn="0" w:noHBand="0" w:noVBand="1"/>
      </w:tblPr>
      <w:tblGrid>
        <w:gridCol w:w="1094"/>
        <w:gridCol w:w="2606"/>
        <w:gridCol w:w="2504"/>
        <w:gridCol w:w="2473"/>
        <w:gridCol w:w="1177"/>
      </w:tblGrid>
      <w:tr w:rsidR="00732687" w:rsidRPr="008D07D1" w14:paraId="7F4BA974" w14:textId="77777777">
        <w:tc>
          <w:tcPr>
            <w:tcW w:w="9854" w:type="dxa"/>
            <w:gridSpan w:val="5"/>
          </w:tcPr>
          <w:p w14:paraId="2EEE19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Condition</w:t>
            </w:r>
          </w:p>
        </w:tc>
      </w:tr>
      <w:tr w:rsidR="00732687" w:rsidRPr="008D07D1" w14:paraId="5A1C0C79" w14:textId="77777777">
        <w:tc>
          <w:tcPr>
            <w:tcW w:w="9854" w:type="dxa"/>
            <w:gridSpan w:val="5"/>
            <w:tcBorders>
              <w:top w:val="nil"/>
            </w:tcBorders>
          </w:tcPr>
          <w:p w14:paraId="14B0B4F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Condition devant être vérifiée pour que la contrainte s'applique.</w:t>
            </w:r>
          </w:p>
        </w:tc>
      </w:tr>
      <w:tr w:rsidR="00732687" w:rsidRPr="008D07D1" w14:paraId="547964EF" w14:textId="77777777">
        <w:tc>
          <w:tcPr>
            <w:tcW w:w="1094" w:type="dxa"/>
            <w:tcBorders>
              <w:top w:val="nil"/>
              <w:right w:val="nil"/>
            </w:tcBorders>
          </w:tcPr>
          <w:p w14:paraId="0117718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606" w:type="dxa"/>
            <w:tcBorders>
              <w:top w:val="nil"/>
              <w:right w:val="nil"/>
            </w:tcBorders>
          </w:tcPr>
          <w:p w14:paraId="7B69F26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04" w:type="dxa"/>
            <w:tcBorders>
              <w:top w:val="nil"/>
              <w:right w:val="nil"/>
            </w:tcBorders>
          </w:tcPr>
          <w:p w14:paraId="2A85F88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2473" w:type="dxa"/>
            <w:tcBorders>
              <w:top w:val="nil"/>
              <w:right w:val="nil"/>
            </w:tcBorders>
          </w:tcPr>
          <w:p w14:paraId="709CD3A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177" w:type="dxa"/>
            <w:tcBorders>
              <w:top w:val="nil"/>
            </w:tcBorders>
          </w:tcPr>
          <w:p w14:paraId="4B714BE5" w14:textId="3B3C57F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1B74694B" w14:textId="77777777">
        <w:tc>
          <w:tcPr>
            <w:tcW w:w="1094" w:type="dxa"/>
            <w:tcBorders>
              <w:top w:val="nil"/>
              <w:right w:val="nil"/>
            </w:tcBorders>
          </w:tcPr>
          <w:p w14:paraId="50220F5F" w14:textId="7F6F8CB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idCondition</w:t>
            </w:r>
          </w:p>
        </w:tc>
        <w:tc>
          <w:tcPr>
            <w:tcW w:w="2606" w:type="dxa"/>
            <w:tcBorders>
              <w:top w:val="nil"/>
              <w:right w:val="nil"/>
            </w:tcBorders>
          </w:tcPr>
          <w:p w14:paraId="45B4949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condition s’appliquant.</w:t>
            </w:r>
          </w:p>
        </w:tc>
        <w:tc>
          <w:tcPr>
            <w:tcW w:w="2504" w:type="dxa"/>
            <w:tcBorders>
              <w:top w:val="nil"/>
              <w:right w:val="nil"/>
            </w:tcBorders>
          </w:tcPr>
          <w:p w14:paraId="3BB53FF8" w14:textId="757619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44712_PLU_20041103/reglement/UE/contenu01/regle02/cd01</w:t>
            </w:r>
          </w:p>
        </w:tc>
        <w:tc>
          <w:tcPr>
            <w:tcW w:w="2473" w:type="dxa"/>
            <w:tcBorders>
              <w:top w:val="nil"/>
              <w:right w:val="nil"/>
            </w:tcBorders>
          </w:tcPr>
          <w:p w14:paraId="19E738C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177" w:type="dxa"/>
            <w:tcBorders>
              <w:top w:val="nil"/>
            </w:tcBorders>
          </w:tcPr>
          <w:p w14:paraId="5679D886" w14:textId="15069A2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7695E0F2" w14:textId="77777777">
        <w:tc>
          <w:tcPr>
            <w:tcW w:w="1094" w:type="dxa"/>
            <w:tcBorders>
              <w:top w:val="nil"/>
              <w:right w:val="nil"/>
            </w:tcBorders>
          </w:tcPr>
          <w:p w14:paraId="5BF8293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606" w:type="dxa"/>
            <w:tcBorders>
              <w:top w:val="nil"/>
              <w:right w:val="nil"/>
            </w:tcBorders>
          </w:tcPr>
          <w:p w14:paraId="5A518A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condition s’appliquant.</w:t>
            </w:r>
          </w:p>
        </w:tc>
        <w:tc>
          <w:tcPr>
            <w:tcW w:w="2504" w:type="dxa"/>
            <w:tcBorders>
              <w:top w:val="nil"/>
              <w:right w:val="nil"/>
            </w:tcBorders>
          </w:tcPr>
          <w:p w14:paraId="0531BBB4" w14:textId="3955CA8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Avenue Charles de Gaulle</w:t>
            </w:r>
          </w:p>
        </w:tc>
        <w:tc>
          <w:tcPr>
            <w:tcW w:w="2473" w:type="dxa"/>
            <w:tcBorders>
              <w:top w:val="nil"/>
              <w:right w:val="nil"/>
            </w:tcBorders>
          </w:tcPr>
          <w:p w14:paraId="5FFAA4E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177" w:type="dxa"/>
            <w:tcBorders>
              <w:top w:val="nil"/>
            </w:tcBorders>
          </w:tcPr>
          <w:p w14:paraId="2D9635AC" w14:textId="2B485605"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24F6C770" w14:textId="77777777">
        <w:tc>
          <w:tcPr>
            <w:tcW w:w="1094" w:type="dxa"/>
            <w:tcBorders>
              <w:top w:val="nil"/>
              <w:right w:val="nil"/>
            </w:tcBorders>
          </w:tcPr>
          <w:p w14:paraId="6EE39F78" w14:textId="7D77C228"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w:t>
            </w:r>
            <w:r w:rsidR="007B52A5" w:rsidRPr="008D07D1">
              <w:rPr>
                <w:rFonts w:ascii="Arial" w:hAnsi="Arial" w:cs="Arial"/>
                <w:color w:val="000000" w:themeColor="text1"/>
                <w:szCs w:val="22"/>
              </w:rPr>
              <w:t>ype</w:t>
            </w:r>
          </w:p>
        </w:tc>
        <w:tc>
          <w:tcPr>
            <w:tcW w:w="2606" w:type="dxa"/>
            <w:tcBorders>
              <w:top w:val="nil"/>
              <w:right w:val="nil"/>
            </w:tcBorders>
          </w:tcPr>
          <w:p w14:paraId="2D69ACAA"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Catégorie de la condition s’appliquant.</w:t>
            </w:r>
          </w:p>
        </w:tc>
        <w:tc>
          <w:tcPr>
            <w:tcW w:w="2504" w:type="dxa"/>
            <w:tcBorders>
              <w:top w:val="nil"/>
              <w:right w:val="nil"/>
            </w:tcBorders>
          </w:tcPr>
          <w:p w14:paraId="4A11C927"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VoirieBordante</w:t>
            </w:r>
          </w:p>
        </w:tc>
        <w:tc>
          <w:tcPr>
            <w:tcW w:w="2473" w:type="dxa"/>
            <w:tcBorders>
              <w:top w:val="nil"/>
              <w:right w:val="nil"/>
            </w:tcBorders>
          </w:tcPr>
          <w:p w14:paraId="7893EE67" w14:textId="77777777" w:rsidR="00732687" w:rsidRPr="008D07D1" w:rsidRDefault="007B52A5" w:rsidP="00276466">
            <w:pPr>
              <w:pStyle w:val="Corpsdetexte"/>
              <w:jc w:val="both"/>
              <w:rPr>
                <w:rFonts w:ascii="Arial" w:hAnsi="Arial" w:cs="Arial"/>
                <w:color w:val="000000" w:themeColor="text1"/>
                <w:szCs w:val="22"/>
              </w:rPr>
            </w:pPr>
            <w:commentRangeStart w:id="102"/>
            <w:commentRangeStart w:id="103"/>
            <w:r w:rsidRPr="008D07D1">
              <w:rPr>
                <w:rFonts w:ascii="Arial" w:hAnsi="Arial" w:cs="Arial"/>
                <w:color w:val="000000" w:themeColor="text1"/>
                <w:szCs w:val="22"/>
              </w:rPr>
              <w:t>ChampApplication,</w:t>
            </w:r>
            <w:r w:rsidRPr="008D07D1">
              <w:rPr>
                <w:rFonts w:ascii="Arial" w:hAnsi="Arial" w:cs="Arial"/>
                <w:color w:val="000000" w:themeColor="text1"/>
                <w:szCs w:val="22"/>
              </w:rPr>
              <w:br/>
              <w:t>BandeConstructibilite, TypeBatiment, DimensionParcelle, VoirieBordante</w:t>
            </w:r>
            <w:r w:rsidRPr="008D07D1">
              <w:rPr>
                <w:rFonts w:ascii="Arial" w:hAnsi="Arial" w:cs="Arial"/>
                <w:color w:val="000000" w:themeColor="text1"/>
                <w:szCs w:val="22"/>
              </w:rPr>
              <w:br/>
              <w:t>ContrainteSpecifique</w:t>
            </w:r>
            <w:commentRangeEnd w:id="102"/>
            <w:r w:rsidRPr="008D07D1">
              <w:rPr>
                <w:rFonts w:ascii="Arial" w:hAnsi="Arial" w:cs="Arial"/>
              </w:rPr>
              <w:commentReference w:id="102"/>
            </w:r>
            <w:commentRangeEnd w:id="103"/>
            <w:r w:rsidR="00C138B4" w:rsidRPr="008D07D1">
              <w:rPr>
                <w:rStyle w:val="Marquedecommentaire"/>
                <w:rFonts w:ascii="Arial" w:hAnsi="Arial" w:cs="Arial"/>
              </w:rPr>
              <w:commentReference w:id="103"/>
            </w:r>
          </w:p>
        </w:tc>
        <w:tc>
          <w:tcPr>
            <w:tcW w:w="1177" w:type="dxa"/>
            <w:tcBorders>
              <w:top w:val="nil"/>
            </w:tcBorders>
          </w:tcPr>
          <w:p w14:paraId="20FD0007" w14:textId="1E14698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5DFF5834" w14:textId="77777777">
        <w:tc>
          <w:tcPr>
            <w:tcW w:w="1094" w:type="dxa"/>
            <w:tcBorders>
              <w:top w:val="nil"/>
              <w:right w:val="nil"/>
            </w:tcBorders>
          </w:tcPr>
          <w:p w14:paraId="2A4DE4B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606" w:type="dxa"/>
            <w:tcBorders>
              <w:top w:val="nil"/>
              <w:right w:val="nil"/>
            </w:tcBorders>
          </w:tcPr>
          <w:p w14:paraId="094AF4FB"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conditions décrites</w:t>
            </w:r>
          </w:p>
        </w:tc>
        <w:tc>
          <w:tcPr>
            <w:tcW w:w="2504" w:type="dxa"/>
            <w:tcBorders>
              <w:top w:val="nil"/>
              <w:right w:val="nil"/>
            </w:tcBorders>
          </w:tcPr>
          <w:p w14:paraId="1BA4E7C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Sauf à l’angle avec la rue des écoles</w:t>
            </w:r>
          </w:p>
        </w:tc>
        <w:tc>
          <w:tcPr>
            <w:tcW w:w="2473" w:type="dxa"/>
            <w:tcBorders>
              <w:top w:val="nil"/>
              <w:right w:val="nil"/>
            </w:tcBorders>
          </w:tcPr>
          <w:p w14:paraId="205C5F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177" w:type="dxa"/>
            <w:tcBorders>
              <w:top w:val="nil"/>
            </w:tcBorders>
          </w:tcPr>
          <w:p w14:paraId="12C14560" w14:textId="10206DD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bl>
    <w:p w14:paraId="27E79D8E" w14:textId="77777777" w:rsidR="00732687" w:rsidRPr="008D07D1" w:rsidRDefault="00732687" w:rsidP="00276466">
      <w:pPr>
        <w:pStyle w:val="Titre3mod"/>
        <w:jc w:val="both"/>
        <w:rPr>
          <w:rFonts w:ascii="Arial" w:hAnsi="Arial" w:cs="Arial"/>
          <w:color w:val="000000" w:themeColor="text1"/>
          <w:sz w:val="22"/>
          <w:szCs w:val="22"/>
        </w:rPr>
      </w:pPr>
    </w:p>
    <w:p w14:paraId="7B94222E"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04" w:name="_Toc172557413"/>
      <w:bookmarkStart w:id="105" w:name="_Toc172557492"/>
      <w:bookmarkStart w:id="106" w:name="_Toc172557585"/>
      <w:bookmarkStart w:id="107" w:name="_Toc174028356"/>
      <w:bookmarkStart w:id="108" w:name="_Toc174032850"/>
      <w:bookmarkStart w:id="109" w:name="_Toc174032942"/>
      <w:bookmarkEnd w:id="104"/>
      <w:bookmarkEnd w:id="105"/>
      <w:bookmarkEnd w:id="106"/>
      <w:bookmarkEnd w:id="107"/>
      <w:bookmarkEnd w:id="108"/>
      <w:bookmarkEnd w:id="109"/>
    </w:p>
    <w:p w14:paraId="7CF0377E"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10" w:name="_Toc172557414"/>
      <w:bookmarkStart w:id="111" w:name="_Toc172557493"/>
      <w:bookmarkStart w:id="112" w:name="_Toc172557586"/>
      <w:bookmarkStart w:id="113" w:name="_Toc174028357"/>
      <w:bookmarkStart w:id="114" w:name="_Toc174032851"/>
      <w:bookmarkStart w:id="115" w:name="_Toc174032943"/>
      <w:bookmarkEnd w:id="110"/>
      <w:bookmarkEnd w:id="111"/>
      <w:bookmarkEnd w:id="112"/>
      <w:bookmarkEnd w:id="113"/>
      <w:bookmarkEnd w:id="114"/>
      <w:bookmarkEnd w:id="115"/>
    </w:p>
    <w:p w14:paraId="268DD57C"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16" w:name="_Toc172557415"/>
      <w:bookmarkStart w:id="117" w:name="_Toc172557494"/>
      <w:bookmarkStart w:id="118" w:name="_Toc172557587"/>
      <w:bookmarkStart w:id="119" w:name="_Toc174028358"/>
      <w:bookmarkStart w:id="120" w:name="_Toc174032852"/>
      <w:bookmarkStart w:id="121" w:name="_Toc174032944"/>
      <w:bookmarkEnd w:id="116"/>
      <w:bookmarkEnd w:id="117"/>
      <w:bookmarkEnd w:id="118"/>
      <w:bookmarkEnd w:id="119"/>
      <w:bookmarkEnd w:id="120"/>
      <w:bookmarkEnd w:id="121"/>
    </w:p>
    <w:p w14:paraId="2A43C180"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22" w:name="_Toc172557416"/>
      <w:bookmarkStart w:id="123" w:name="_Toc172557495"/>
      <w:bookmarkStart w:id="124" w:name="_Toc172557588"/>
      <w:bookmarkStart w:id="125" w:name="_Toc174028359"/>
      <w:bookmarkStart w:id="126" w:name="_Toc174032853"/>
      <w:bookmarkStart w:id="127" w:name="_Toc174032945"/>
      <w:bookmarkEnd w:id="122"/>
      <w:bookmarkEnd w:id="123"/>
      <w:bookmarkEnd w:id="124"/>
      <w:bookmarkEnd w:id="125"/>
      <w:bookmarkEnd w:id="126"/>
      <w:bookmarkEnd w:id="127"/>
    </w:p>
    <w:p w14:paraId="046321F9" w14:textId="77777777" w:rsidR="00732687" w:rsidRPr="008D07D1" w:rsidRDefault="00732687" w:rsidP="00276466">
      <w:pPr>
        <w:pStyle w:val="Paragraphedeliste"/>
        <w:numPr>
          <w:ilvl w:val="1"/>
          <w:numId w:val="15"/>
        </w:numPr>
        <w:spacing w:before="68" w:after="120"/>
        <w:contextualSpacing w:val="0"/>
        <w:jc w:val="both"/>
        <w:outlineLvl w:val="2"/>
        <w:rPr>
          <w:rFonts w:ascii="Arial" w:hAnsi="Arial" w:cs="Arial"/>
          <w:b/>
          <w:bCs/>
          <w:i/>
          <w:iCs/>
          <w:vanish/>
          <w:color w:val="000000" w:themeColor="text1"/>
          <w:szCs w:val="22"/>
        </w:rPr>
      </w:pPr>
      <w:bookmarkStart w:id="128" w:name="_Toc172557417"/>
      <w:bookmarkStart w:id="129" w:name="_Toc172557496"/>
      <w:bookmarkStart w:id="130" w:name="_Toc172557589"/>
      <w:bookmarkStart w:id="131" w:name="_Toc174028360"/>
      <w:bookmarkStart w:id="132" w:name="_Toc174032854"/>
      <w:bookmarkStart w:id="133" w:name="_Toc174032946"/>
      <w:bookmarkEnd w:id="128"/>
      <w:bookmarkEnd w:id="129"/>
      <w:bookmarkEnd w:id="130"/>
      <w:bookmarkEnd w:id="131"/>
      <w:bookmarkEnd w:id="132"/>
      <w:bookmarkEnd w:id="133"/>
    </w:p>
    <w:p w14:paraId="6A1AF218" w14:textId="77777777" w:rsidR="00732687" w:rsidRPr="008D07D1" w:rsidRDefault="00732687" w:rsidP="00276466">
      <w:pPr>
        <w:pStyle w:val="Paragraphedeliste"/>
        <w:numPr>
          <w:ilvl w:val="1"/>
          <w:numId w:val="15"/>
        </w:numPr>
        <w:spacing w:before="68" w:after="120"/>
        <w:contextualSpacing w:val="0"/>
        <w:jc w:val="both"/>
        <w:outlineLvl w:val="2"/>
        <w:rPr>
          <w:rFonts w:ascii="Arial" w:hAnsi="Arial" w:cs="Arial"/>
          <w:b/>
          <w:bCs/>
          <w:i/>
          <w:iCs/>
          <w:vanish/>
          <w:color w:val="000000" w:themeColor="text1"/>
          <w:szCs w:val="22"/>
        </w:rPr>
      </w:pPr>
      <w:bookmarkStart w:id="134" w:name="_Toc172557418"/>
      <w:bookmarkStart w:id="135" w:name="_Toc172557497"/>
      <w:bookmarkStart w:id="136" w:name="_Toc172557590"/>
      <w:bookmarkStart w:id="137" w:name="_Toc174028361"/>
      <w:bookmarkStart w:id="138" w:name="_Toc174032855"/>
      <w:bookmarkStart w:id="139" w:name="_Toc174032947"/>
      <w:bookmarkEnd w:id="134"/>
      <w:bookmarkEnd w:id="135"/>
      <w:bookmarkEnd w:id="136"/>
      <w:bookmarkEnd w:id="137"/>
      <w:bookmarkEnd w:id="138"/>
      <w:bookmarkEnd w:id="139"/>
    </w:p>
    <w:p w14:paraId="26C67C1B" w14:textId="77777777" w:rsidR="00732687" w:rsidRPr="008D07D1" w:rsidRDefault="00732687" w:rsidP="00276466">
      <w:pPr>
        <w:pStyle w:val="Paragraphedeliste"/>
        <w:numPr>
          <w:ilvl w:val="1"/>
          <w:numId w:val="15"/>
        </w:numPr>
        <w:spacing w:before="68" w:after="120"/>
        <w:contextualSpacing w:val="0"/>
        <w:jc w:val="both"/>
        <w:outlineLvl w:val="2"/>
        <w:rPr>
          <w:rFonts w:ascii="Arial" w:hAnsi="Arial" w:cs="Arial"/>
          <w:b/>
          <w:bCs/>
          <w:i/>
          <w:iCs/>
          <w:vanish/>
          <w:color w:val="000000" w:themeColor="text1"/>
          <w:szCs w:val="22"/>
        </w:rPr>
      </w:pPr>
      <w:bookmarkStart w:id="140" w:name="_Toc172557419"/>
      <w:bookmarkStart w:id="141" w:name="_Toc172557498"/>
      <w:bookmarkStart w:id="142" w:name="_Toc172557591"/>
      <w:bookmarkStart w:id="143" w:name="_Toc174028362"/>
      <w:bookmarkStart w:id="144" w:name="_Toc174032856"/>
      <w:bookmarkStart w:id="145" w:name="_Toc174032948"/>
      <w:bookmarkEnd w:id="140"/>
      <w:bookmarkEnd w:id="141"/>
      <w:bookmarkEnd w:id="142"/>
      <w:bookmarkEnd w:id="143"/>
      <w:bookmarkEnd w:id="144"/>
      <w:bookmarkEnd w:id="145"/>
    </w:p>
    <w:p w14:paraId="2793D52D"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46" w:name="_Toc172557420"/>
      <w:bookmarkStart w:id="147" w:name="_Toc172557499"/>
      <w:bookmarkStart w:id="148" w:name="_Toc172557592"/>
      <w:bookmarkStart w:id="149" w:name="_Toc174028363"/>
      <w:bookmarkStart w:id="150" w:name="_Toc174032857"/>
      <w:bookmarkStart w:id="151" w:name="_Toc174032949"/>
      <w:bookmarkEnd w:id="146"/>
      <w:bookmarkEnd w:id="147"/>
      <w:bookmarkEnd w:id="148"/>
      <w:bookmarkEnd w:id="149"/>
      <w:bookmarkEnd w:id="150"/>
      <w:bookmarkEnd w:id="151"/>
    </w:p>
    <w:p w14:paraId="6D65F01E"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52" w:name="_Toc172557421"/>
      <w:bookmarkStart w:id="153" w:name="_Toc172557500"/>
      <w:bookmarkStart w:id="154" w:name="_Toc172557593"/>
      <w:bookmarkStart w:id="155" w:name="_Toc174028364"/>
      <w:bookmarkStart w:id="156" w:name="_Toc174032858"/>
      <w:bookmarkStart w:id="157" w:name="_Toc174032950"/>
      <w:bookmarkEnd w:id="152"/>
      <w:bookmarkEnd w:id="153"/>
      <w:bookmarkEnd w:id="154"/>
      <w:bookmarkEnd w:id="155"/>
      <w:bookmarkEnd w:id="156"/>
      <w:bookmarkEnd w:id="157"/>
    </w:p>
    <w:p w14:paraId="7AB9A7C1"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58" w:name="_Toc172557422"/>
      <w:bookmarkStart w:id="159" w:name="_Toc172557501"/>
      <w:bookmarkStart w:id="160" w:name="_Toc172557594"/>
      <w:bookmarkStart w:id="161" w:name="_Toc174028365"/>
      <w:bookmarkStart w:id="162" w:name="_Toc174032859"/>
      <w:bookmarkStart w:id="163" w:name="_Toc174032951"/>
      <w:bookmarkEnd w:id="158"/>
      <w:bookmarkEnd w:id="159"/>
      <w:bookmarkEnd w:id="160"/>
      <w:bookmarkEnd w:id="161"/>
      <w:bookmarkEnd w:id="162"/>
      <w:bookmarkEnd w:id="163"/>
    </w:p>
    <w:p w14:paraId="3F6596DE"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64" w:name="_Toc172557423"/>
      <w:bookmarkStart w:id="165" w:name="_Toc172557502"/>
      <w:bookmarkStart w:id="166" w:name="_Toc172557595"/>
      <w:bookmarkStart w:id="167" w:name="_Toc174028366"/>
      <w:bookmarkStart w:id="168" w:name="_Toc174032860"/>
      <w:bookmarkStart w:id="169" w:name="_Toc174032952"/>
      <w:bookmarkEnd w:id="164"/>
      <w:bookmarkEnd w:id="165"/>
      <w:bookmarkEnd w:id="166"/>
      <w:bookmarkEnd w:id="167"/>
      <w:bookmarkEnd w:id="168"/>
      <w:bookmarkEnd w:id="169"/>
    </w:p>
    <w:p w14:paraId="375990F3"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0" w:name="_Toc174032953"/>
      <w:r w:rsidRPr="008D07D1">
        <w:rPr>
          <w:rStyle w:val="Titre4Car"/>
          <w:rFonts w:ascii="Arial" w:hAnsi="Arial" w:cs="Arial"/>
          <w:b/>
          <w:i w:val="0"/>
          <w:color w:val="000080"/>
          <w:sz w:val="22"/>
          <w:szCs w:val="36"/>
        </w:rPr>
        <w:t>Classe Contrainte</w:t>
      </w:r>
      <w:bookmarkEnd w:id="170"/>
    </w:p>
    <w:p w14:paraId="021A8D01" w14:textId="77777777" w:rsidR="00732687" w:rsidRPr="008D07D1" w:rsidRDefault="00732687" w:rsidP="00276466">
      <w:pPr>
        <w:pStyle w:val="Titre3mod"/>
        <w:jc w:val="both"/>
        <w:rPr>
          <w:del w:id="171" w:author="Arnauld Gallais" w:date="2024-06-05T11:39:00Z"/>
          <w:rFonts w:ascii="Arial" w:hAnsi="Arial" w:cs="Arial"/>
          <w:color w:val="000000" w:themeColor="text1"/>
          <w:sz w:val="22"/>
          <w:szCs w:val="22"/>
        </w:rPr>
      </w:pPr>
    </w:p>
    <w:p w14:paraId="67D1E3ED" w14:textId="5482D8FE"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Cette classe est associée à l’ensemble des classes définies dans les contraintes avec un lien d’héritage. Cela signifie que ces classes héritent de l’ensemble des attributs de la classe abstraite Contrainte.</w:t>
      </w:r>
    </w:p>
    <w:p w14:paraId="7A21D96E"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b/>
          <w:color w:val="000000" w:themeColor="text1"/>
          <w:sz w:val="22"/>
          <w:szCs w:val="22"/>
          <w:u w:val="single"/>
        </w:rPr>
        <w:t>Définition :</w:t>
      </w:r>
    </w:p>
    <w:p w14:paraId="7F9F4519" w14:textId="76B9D6B6"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La classe Contrainte définit une contrainte à appliquer sur une parcelle. Les contraintes sont décrites par un libellé qui peut reprendre une partie du texte et un type qui spécifie le type de contrainte concerné en le basant sur le nom de classe.</w:t>
      </w:r>
    </w:p>
    <w:p w14:paraId="1C2ABEE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 classe Contrainte est abstraite, différentes classes peuvent l'instancier et prendre la forme de différentes contraintes (Hauteur, CoefficientBiotope, Clôture, Stationnement, RetraitAlignement, Interdiction, Autorisation, AspectExterieur, CES, CoefficientEmpriseAuSol, etc.).</w:t>
      </w:r>
    </w:p>
    <w:p w14:paraId="72E1E4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 de contrainte :</w:t>
      </w:r>
    </w:p>
    <w:p w14:paraId="5F050FE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(Alors) Hauteur est limité à 15 m</w:t>
      </w:r>
    </w:p>
    <w:p w14:paraId="603EDBF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(Alors)  CoefficientEmpriseAuSol est égal à 25 %</w:t>
      </w:r>
    </w:p>
    <w:p w14:paraId="668979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Un champ commentaire est disponible pour renseigner les situations qui ne sont pas concernées par les conditions décrites dans ce standard.</w:t>
      </w:r>
    </w:p>
    <w:p w14:paraId="43083856" w14:textId="77777777" w:rsidR="00732687" w:rsidRPr="008D07D1" w:rsidRDefault="00732687" w:rsidP="00276466">
      <w:pPr>
        <w:pStyle w:val="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1932"/>
        <w:gridCol w:w="1953"/>
        <w:gridCol w:w="2484"/>
        <w:gridCol w:w="2131"/>
        <w:gridCol w:w="1354"/>
      </w:tblGrid>
      <w:tr w:rsidR="00732687" w:rsidRPr="008D07D1" w14:paraId="42969D88" w14:textId="77777777">
        <w:tc>
          <w:tcPr>
            <w:tcW w:w="9854" w:type="dxa"/>
            <w:gridSpan w:val="5"/>
          </w:tcPr>
          <w:p w14:paraId="2D6624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Contrainte</w:t>
            </w:r>
          </w:p>
        </w:tc>
      </w:tr>
      <w:tr w:rsidR="00732687" w:rsidRPr="008D07D1" w14:paraId="00A7E6FD" w14:textId="77777777">
        <w:tc>
          <w:tcPr>
            <w:tcW w:w="9854" w:type="dxa"/>
            <w:gridSpan w:val="5"/>
          </w:tcPr>
          <w:p w14:paraId="27263A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Contrainte participant à l’ensemble des contraintes concourant à la règle d’urbanisme.</w:t>
            </w:r>
          </w:p>
        </w:tc>
      </w:tr>
      <w:tr w:rsidR="00732687" w:rsidRPr="008D07D1" w14:paraId="11A28F2E" w14:textId="77777777">
        <w:tc>
          <w:tcPr>
            <w:tcW w:w="1932" w:type="dxa"/>
          </w:tcPr>
          <w:p w14:paraId="44551D3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53" w:type="dxa"/>
          </w:tcPr>
          <w:p w14:paraId="104EFF1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84" w:type="dxa"/>
          </w:tcPr>
          <w:p w14:paraId="419C92B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2131" w:type="dxa"/>
          </w:tcPr>
          <w:p w14:paraId="2EB602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1787D80E" w14:textId="6434F4ED" w:rsidR="00732687" w:rsidRPr="008D07D1" w:rsidRDefault="00C138B4" w:rsidP="00276466">
            <w:pPr>
              <w:pStyle w:val="Corpsdetexte"/>
              <w:jc w:val="both"/>
              <w:rPr>
                <w:rFonts w:ascii="Arial" w:hAnsi="Arial" w:cs="Arial"/>
                <w:color w:val="000000" w:themeColor="text1"/>
                <w:szCs w:val="22"/>
              </w:rPr>
            </w:pPr>
            <w:r w:rsidRPr="008D07D1">
              <w:rPr>
                <w:rFonts w:ascii="Arial" w:hAnsi="Arial" w:cs="Arial"/>
                <w:color w:val="000000" w:themeColor="text1"/>
                <w:sz w:val="24"/>
                <w:szCs w:val="22"/>
              </w:rPr>
              <w:t>Multiplicité</w:t>
            </w:r>
          </w:p>
        </w:tc>
      </w:tr>
      <w:tr w:rsidR="00732687" w:rsidRPr="008D07D1" w14:paraId="58FAEBF5" w14:textId="77777777">
        <w:tc>
          <w:tcPr>
            <w:tcW w:w="1932" w:type="dxa"/>
          </w:tcPr>
          <w:p w14:paraId="245B9BBF" w14:textId="3FBCB95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idContrainte</w:t>
            </w:r>
          </w:p>
        </w:tc>
        <w:tc>
          <w:tcPr>
            <w:tcW w:w="1953" w:type="dxa"/>
          </w:tcPr>
          <w:p w14:paraId="6972C5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484" w:type="dxa"/>
          </w:tcPr>
          <w:p w14:paraId="7310AF65" w14:textId="462041C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44712_PLU_20041103/reglement/UE/01/contenu02/ct01</w:t>
            </w:r>
          </w:p>
        </w:tc>
        <w:tc>
          <w:tcPr>
            <w:tcW w:w="2131" w:type="dxa"/>
          </w:tcPr>
          <w:p w14:paraId="5AEB2D8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0B3DB2A4" w14:textId="215DB57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[1-1]</w:t>
            </w:r>
          </w:p>
        </w:tc>
      </w:tr>
      <w:tr w:rsidR="00732687" w:rsidRPr="008D07D1" w14:paraId="72F2E842" w14:textId="77777777">
        <w:tc>
          <w:tcPr>
            <w:tcW w:w="1932" w:type="dxa"/>
          </w:tcPr>
          <w:p w14:paraId="2D3B008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53" w:type="dxa"/>
          </w:tcPr>
          <w:p w14:paraId="4B91064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484" w:type="dxa"/>
          </w:tcPr>
          <w:p w14:paraId="15AB9317" w14:textId="13C2368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hauteur maximum mesurée à l’égout principal</w:t>
            </w:r>
          </w:p>
        </w:tc>
        <w:tc>
          <w:tcPr>
            <w:tcW w:w="2131" w:type="dxa"/>
          </w:tcPr>
          <w:p w14:paraId="7236880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310DA154" w14:textId="23073FD1"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7520BA04" w14:textId="77777777">
        <w:tc>
          <w:tcPr>
            <w:tcW w:w="1932" w:type="dxa"/>
          </w:tcPr>
          <w:p w14:paraId="6BC5168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53" w:type="dxa"/>
          </w:tcPr>
          <w:p w14:paraId="02FDF7E9"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Catégorie de la contrainte s’appliquant.</w:t>
            </w:r>
          </w:p>
        </w:tc>
        <w:tc>
          <w:tcPr>
            <w:tcW w:w="2484" w:type="dxa"/>
          </w:tcPr>
          <w:p w14:paraId="641C686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Hauteur</w:t>
            </w:r>
          </w:p>
        </w:tc>
        <w:tc>
          <w:tcPr>
            <w:tcW w:w="2131" w:type="dxa"/>
          </w:tcPr>
          <w:p w14:paraId="30DE318E" w14:textId="7AB15084" w:rsidR="00732687" w:rsidRPr="008D07D1" w:rsidRDefault="007B52A5" w:rsidP="00276466">
            <w:pPr>
              <w:pStyle w:val="Corpsdetexte"/>
              <w:jc w:val="both"/>
              <w:rPr>
                <w:rFonts w:ascii="Arial" w:hAnsi="Arial" w:cs="Arial"/>
                <w:color w:val="000000" w:themeColor="text1"/>
                <w:szCs w:val="22"/>
              </w:rPr>
            </w:pPr>
            <w:commentRangeStart w:id="172"/>
            <w:commentRangeStart w:id="173"/>
            <w:r w:rsidRPr="008D07D1">
              <w:rPr>
                <w:rFonts w:ascii="Arial" w:hAnsi="Arial" w:cs="Arial"/>
                <w:color w:val="000000" w:themeColor="text1"/>
                <w:szCs w:val="22"/>
              </w:rPr>
              <w:t>Liste des Contraintes :</w:t>
            </w:r>
            <w:commentRangeEnd w:id="172"/>
            <w:r w:rsidRPr="008D07D1">
              <w:rPr>
                <w:rFonts w:ascii="Arial" w:hAnsi="Arial" w:cs="Arial"/>
              </w:rPr>
              <w:commentReference w:id="172"/>
            </w:r>
            <w:commentRangeEnd w:id="173"/>
            <w:r w:rsidR="00C138B4" w:rsidRPr="008D07D1">
              <w:rPr>
                <w:rStyle w:val="Marquedecommentaire"/>
                <w:rFonts w:ascii="Arial" w:hAnsi="Arial" w:cs="Arial"/>
              </w:rPr>
              <w:commentReference w:id="173"/>
            </w:r>
            <w:r w:rsidRPr="008D07D1">
              <w:rPr>
                <w:rFonts w:ascii="Arial" w:hAnsi="Arial" w:cs="Arial"/>
                <w:color w:val="000000" w:themeColor="text1"/>
                <w:szCs w:val="22"/>
              </w:rPr>
              <w:t xml:space="preserve"> Hauteur, CoefficientBiotope, Cloture, Stationnement, RetraitAlignement, Interdiction, Autorisation, AspectExterieur, CES, CoefficientEmpriseAuSol </w:t>
            </w:r>
          </w:p>
        </w:tc>
        <w:tc>
          <w:tcPr>
            <w:tcW w:w="1354" w:type="dxa"/>
          </w:tcPr>
          <w:p w14:paraId="655125B7" w14:textId="6828077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[1-*]</w:t>
            </w:r>
          </w:p>
        </w:tc>
      </w:tr>
      <w:tr w:rsidR="00732687" w:rsidRPr="008D07D1" w14:paraId="22BE438E" w14:textId="77777777">
        <w:tc>
          <w:tcPr>
            <w:tcW w:w="1932" w:type="dxa"/>
            <w:tcBorders>
              <w:top w:val="nil"/>
            </w:tcBorders>
            <w:shd w:val="clear" w:color="auto" w:fill="auto"/>
          </w:tcPr>
          <w:p w14:paraId="038D11C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53" w:type="dxa"/>
            <w:tcBorders>
              <w:top w:val="nil"/>
            </w:tcBorders>
            <w:shd w:val="clear" w:color="auto" w:fill="auto"/>
          </w:tcPr>
          <w:p w14:paraId="55F0EA78"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2484" w:type="dxa"/>
            <w:tcBorders>
              <w:top w:val="nil"/>
            </w:tcBorders>
            <w:shd w:val="clear" w:color="auto" w:fill="auto"/>
          </w:tcPr>
          <w:p w14:paraId="165FE73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Sauf </w:t>
            </w:r>
            <w:r w:rsidRPr="008D07D1">
              <w:rPr>
                <w:rFonts w:ascii="Arial" w:hAnsi="Arial" w:cs="Arial"/>
              </w:rPr>
              <w:t>dérogation</w:t>
            </w:r>
          </w:p>
        </w:tc>
        <w:tc>
          <w:tcPr>
            <w:tcW w:w="2131" w:type="dxa"/>
            <w:tcBorders>
              <w:top w:val="nil"/>
            </w:tcBorders>
            <w:shd w:val="clear" w:color="auto" w:fill="auto"/>
          </w:tcPr>
          <w:p w14:paraId="783713B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Borders>
              <w:top w:val="nil"/>
            </w:tcBorders>
            <w:shd w:val="clear" w:color="auto" w:fill="auto"/>
          </w:tcPr>
          <w:p w14:paraId="73FBECF4" w14:textId="62B4736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[0-*]</w:t>
            </w:r>
          </w:p>
        </w:tc>
      </w:tr>
    </w:tbl>
    <w:p w14:paraId="78325C40" w14:textId="77777777" w:rsidR="00732687" w:rsidRPr="008D07D1" w:rsidRDefault="00732687" w:rsidP="00276466">
      <w:pPr>
        <w:pStyle w:val="Corpsdetexte"/>
        <w:jc w:val="both"/>
        <w:rPr>
          <w:rFonts w:ascii="Arial" w:hAnsi="Arial" w:cs="Arial"/>
          <w:color w:val="000000" w:themeColor="text1"/>
          <w:szCs w:val="22"/>
        </w:rPr>
      </w:pPr>
    </w:p>
    <w:p w14:paraId="3F09EFE5" w14:textId="77777777" w:rsidR="00732687" w:rsidRPr="008D07D1" w:rsidRDefault="007B52A5" w:rsidP="00276466">
      <w:pPr>
        <w:pStyle w:val="Titre3mod"/>
        <w:jc w:val="both"/>
        <w:rPr>
          <w:rFonts w:ascii="Arial" w:hAnsi="Arial" w:cs="Arial"/>
          <w:b/>
          <w:bCs/>
          <w:color w:val="000000" w:themeColor="text1"/>
          <w:sz w:val="22"/>
          <w:szCs w:val="22"/>
        </w:rPr>
      </w:pPr>
      <w:r w:rsidRPr="008D07D1">
        <w:rPr>
          <w:rFonts w:ascii="Arial" w:hAnsi="Arial" w:cs="Arial"/>
          <w:b/>
          <w:bCs/>
          <w:color w:val="000000" w:themeColor="text1"/>
          <w:sz w:val="22"/>
          <w:szCs w:val="22"/>
        </w:rPr>
        <w:t>Classes d’objets liées à une condition d’urbanisme :</w:t>
      </w:r>
    </w:p>
    <w:p w14:paraId="7B450CB7" w14:textId="77777777" w:rsidR="00732687" w:rsidRPr="008D07D1" w:rsidRDefault="00732687" w:rsidP="00276466">
      <w:pPr>
        <w:pStyle w:val="Titre3mod"/>
        <w:jc w:val="both"/>
        <w:rPr>
          <w:rFonts w:ascii="Arial" w:hAnsi="Arial" w:cs="Arial"/>
          <w:b/>
          <w:bCs/>
          <w:color w:val="000000" w:themeColor="text1"/>
          <w:sz w:val="22"/>
          <w:szCs w:val="22"/>
        </w:rPr>
      </w:pPr>
    </w:p>
    <w:p w14:paraId="2305B13B" w14:textId="538AF1C9"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4" w:name="_Toc164181828"/>
      <w:bookmarkStart w:id="175" w:name="_Toc174032954"/>
      <w:r w:rsidRPr="008D07D1">
        <w:rPr>
          <w:rStyle w:val="Titre4Car"/>
          <w:rFonts w:ascii="Arial" w:hAnsi="Arial" w:cs="Arial"/>
          <w:b/>
          <w:i w:val="0"/>
          <w:color w:val="000080"/>
          <w:sz w:val="22"/>
          <w:szCs w:val="36"/>
        </w:rPr>
        <w:t>Classe BandeConstructibilit</w:t>
      </w:r>
      <w:bookmarkEnd w:id="174"/>
      <w:r w:rsidR="00266B82" w:rsidRPr="008D07D1">
        <w:rPr>
          <w:rStyle w:val="Titre4Car"/>
          <w:rFonts w:ascii="Arial" w:hAnsi="Arial" w:cs="Arial"/>
          <w:b/>
          <w:i w:val="0"/>
          <w:color w:val="000080"/>
          <w:sz w:val="22"/>
          <w:szCs w:val="36"/>
        </w:rPr>
        <w:t>e</w:t>
      </w:r>
      <w:bookmarkEnd w:id="175"/>
    </w:p>
    <w:p w14:paraId="2C6CFBE0" w14:textId="77777777" w:rsidR="00732687" w:rsidRPr="008D07D1" w:rsidRDefault="00732687" w:rsidP="00276466">
      <w:pPr>
        <w:pStyle w:val="Titre3mod"/>
        <w:jc w:val="both"/>
        <w:rPr>
          <w:rFonts w:ascii="Arial" w:hAnsi="Arial" w:cs="Arial"/>
          <w:color w:val="000000" w:themeColor="text1"/>
          <w:sz w:val="22"/>
          <w:szCs w:val="22"/>
        </w:rPr>
      </w:pPr>
    </w:p>
    <w:p w14:paraId="6C07993D"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555"/>
        <w:gridCol w:w="1979"/>
        <w:gridCol w:w="3124"/>
        <w:gridCol w:w="1842"/>
        <w:gridCol w:w="1354"/>
      </w:tblGrid>
      <w:tr w:rsidR="00732687" w:rsidRPr="008D07D1" w14:paraId="4D1CDC8E" w14:textId="77777777">
        <w:tc>
          <w:tcPr>
            <w:tcW w:w="9854" w:type="dxa"/>
            <w:gridSpan w:val="5"/>
          </w:tcPr>
          <w:p w14:paraId="7A8EA35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BandeConstructibilité</w:t>
            </w:r>
          </w:p>
        </w:tc>
      </w:tr>
      <w:tr w:rsidR="00732687" w:rsidRPr="008D07D1" w14:paraId="0413B092" w14:textId="77777777">
        <w:tc>
          <w:tcPr>
            <w:tcW w:w="9854" w:type="dxa"/>
            <w:gridSpan w:val="5"/>
          </w:tcPr>
          <w:p w14:paraId="674603FB"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La BandeConstructibilité principale ou secondaire définie par une profondeur par rapport aux bordures donnant sur la voirie conditionne la constructibilité.</w:t>
            </w:r>
          </w:p>
        </w:tc>
      </w:tr>
      <w:tr w:rsidR="00732687" w:rsidRPr="008D07D1" w14:paraId="6910AA57" w14:textId="77777777" w:rsidTr="00A14374">
        <w:tc>
          <w:tcPr>
            <w:tcW w:w="1555" w:type="dxa"/>
          </w:tcPr>
          <w:p w14:paraId="0269723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9" w:type="dxa"/>
          </w:tcPr>
          <w:p w14:paraId="22502D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3124" w:type="dxa"/>
          </w:tcPr>
          <w:p w14:paraId="78E21F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2" w:type="dxa"/>
          </w:tcPr>
          <w:p w14:paraId="15D397B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716FCCCC" w14:textId="751852C4" w:rsidR="00732687" w:rsidRPr="008D07D1" w:rsidRDefault="00C138B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5502D8F" w14:textId="77777777" w:rsidTr="00A14374">
        <w:tc>
          <w:tcPr>
            <w:tcW w:w="1555" w:type="dxa"/>
          </w:tcPr>
          <w:p w14:paraId="3F63ABBD" w14:textId="1CB2EA6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idBandeConstructibilite</w:t>
            </w:r>
          </w:p>
        </w:tc>
        <w:tc>
          <w:tcPr>
            <w:tcW w:w="1979" w:type="dxa"/>
          </w:tcPr>
          <w:p w14:paraId="6DC04D38" w14:textId="16D759F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bande de constructibilité.</w:t>
            </w:r>
          </w:p>
        </w:tc>
        <w:tc>
          <w:tcPr>
            <w:tcW w:w="3124" w:type="dxa"/>
          </w:tcPr>
          <w:p w14:paraId="055F5C34" w14:textId="2EB85C1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44712_PLU_20041103/reglement/UE/UE2/contenu02/regle01/cd03/bc01</w:t>
            </w:r>
          </w:p>
        </w:tc>
        <w:tc>
          <w:tcPr>
            <w:tcW w:w="1842" w:type="dxa"/>
          </w:tcPr>
          <w:p w14:paraId="3C48C9A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4F6C3593" w14:textId="4205992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[1-1]</w:t>
            </w:r>
          </w:p>
        </w:tc>
      </w:tr>
      <w:tr w:rsidR="00732687" w:rsidRPr="008D07D1" w14:paraId="06328185" w14:textId="77777777" w:rsidTr="00A14374">
        <w:tc>
          <w:tcPr>
            <w:tcW w:w="1555" w:type="dxa"/>
          </w:tcPr>
          <w:p w14:paraId="6FF082A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9" w:type="dxa"/>
          </w:tcPr>
          <w:p w14:paraId="78D1AB0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bande de constructibilité s’appliquant.</w:t>
            </w:r>
          </w:p>
        </w:tc>
        <w:tc>
          <w:tcPr>
            <w:tcW w:w="3124" w:type="dxa"/>
          </w:tcPr>
          <w:p w14:paraId="1E9BA56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BC1</w:t>
            </w:r>
          </w:p>
        </w:tc>
        <w:tc>
          <w:tcPr>
            <w:tcW w:w="1842" w:type="dxa"/>
          </w:tcPr>
          <w:p w14:paraId="54263E1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5A298725" w14:textId="6BD23AF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[1-1]</w:t>
            </w:r>
          </w:p>
        </w:tc>
      </w:tr>
      <w:tr w:rsidR="00732687" w:rsidRPr="008D07D1" w14:paraId="08CEF7A1" w14:textId="77777777" w:rsidTr="00A14374">
        <w:tc>
          <w:tcPr>
            <w:tcW w:w="1555" w:type="dxa"/>
          </w:tcPr>
          <w:p w14:paraId="5A9F6E1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9" w:type="dxa"/>
          </w:tcPr>
          <w:p w14:paraId="314F004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3124" w:type="dxa"/>
          </w:tcPr>
          <w:p w14:paraId="3EC9BBA5" w14:textId="5A1C6BA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BandeConstructibilite</w:t>
            </w:r>
          </w:p>
        </w:tc>
        <w:tc>
          <w:tcPr>
            <w:tcW w:w="1842" w:type="dxa"/>
          </w:tcPr>
          <w:p w14:paraId="4952E4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C0722CE" w14:textId="5D9C8EBA" w:rsidR="00732687" w:rsidRPr="008D07D1" w:rsidRDefault="007B52A5" w:rsidP="00276466">
            <w:pPr>
              <w:pStyle w:val="Corpsdetexte"/>
              <w:jc w:val="both"/>
              <w:rPr>
                <w:rFonts w:ascii="Arial" w:hAnsi="Arial" w:cs="Arial"/>
                <w:color w:val="000000" w:themeColor="text1"/>
                <w:szCs w:val="22"/>
              </w:rPr>
            </w:pPr>
            <w:commentRangeStart w:id="176"/>
            <w:r w:rsidRPr="008D07D1">
              <w:rPr>
                <w:rFonts w:ascii="Arial" w:hAnsi="Arial" w:cs="Arial"/>
                <w:color w:val="000000" w:themeColor="text1"/>
                <w:szCs w:val="22"/>
              </w:rPr>
              <w:t>[1</w:t>
            </w:r>
            <w:r w:rsidR="00C138B4" w:rsidRPr="008D07D1">
              <w:rPr>
                <w:rFonts w:ascii="Arial" w:hAnsi="Arial" w:cs="Arial"/>
                <w:color w:val="000000" w:themeColor="text1"/>
                <w:szCs w:val="22"/>
              </w:rPr>
              <w:t>-*</w:t>
            </w:r>
            <w:r w:rsidRPr="008D07D1">
              <w:rPr>
                <w:rFonts w:ascii="Arial" w:hAnsi="Arial" w:cs="Arial"/>
                <w:color w:val="000000" w:themeColor="text1"/>
                <w:szCs w:val="22"/>
              </w:rPr>
              <w:t>]</w:t>
            </w:r>
            <w:commentRangeEnd w:id="176"/>
            <w:r w:rsidR="00D13BAB" w:rsidRPr="008D07D1">
              <w:rPr>
                <w:rStyle w:val="Marquedecommentaire"/>
                <w:rFonts w:ascii="Arial" w:hAnsi="Arial" w:cs="Arial"/>
              </w:rPr>
              <w:commentReference w:id="176"/>
            </w:r>
          </w:p>
        </w:tc>
      </w:tr>
      <w:tr w:rsidR="00732687" w:rsidRPr="008D07D1" w14:paraId="351CDD46" w14:textId="77777777" w:rsidTr="00A14374">
        <w:tc>
          <w:tcPr>
            <w:tcW w:w="1555" w:type="dxa"/>
          </w:tcPr>
          <w:p w14:paraId="06FE973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9" w:type="dxa"/>
          </w:tcPr>
          <w:p w14:paraId="6FFB9D2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conditions décrites</w:t>
            </w:r>
          </w:p>
        </w:tc>
        <w:tc>
          <w:tcPr>
            <w:tcW w:w="3124" w:type="dxa"/>
          </w:tcPr>
          <w:p w14:paraId="22C9A7C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En outre, en zone UBt, une construction nouvelle implantée sur une Bande Constructible Secondaire ne peut pas être accolée à une construction nouvelle implantée sur une Bande Constructible Principale.</w:t>
            </w:r>
          </w:p>
        </w:tc>
        <w:tc>
          <w:tcPr>
            <w:tcW w:w="1842" w:type="dxa"/>
          </w:tcPr>
          <w:p w14:paraId="2D3674C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D2BD1D0" w14:textId="12A2939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BD5962E" w14:textId="77777777" w:rsidTr="00A14374">
        <w:tc>
          <w:tcPr>
            <w:tcW w:w="1555" w:type="dxa"/>
          </w:tcPr>
          <w:p w14:paraId="2F618F90" w14:textId="0F5AF010"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nature</w:t>
            </w:r>
          </w:p>
        </w:tc>
        <w:tc>
          <w:tcPr>
            <w:tcW w:w="1979" w:type="dxa"/>
          </w:tcPr>
          <w:p w14:paraId="79F3166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type de bande de constructibilité</w:t>
            </w:r>
          </w:p>
        </w:tc>
        <w:tc>
          <w:tcPr>
            <w:tcW w:w="3124" w:type="dxa"/>
          </w:tcPr>
          <w:p w14:paraId="7DB067BA" w14:textId="6163B7A2"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w:t>
            </w:r>
            <w:r w:rsidR="007B52A5" w:rsidRPr="008D07D1">
              <w:rPr>
                <w:rFonts w:ascii="Arial" w:hAnsi="Arial" w:cs="Arial"/>
                <w:color w:val="000000" w:themeColor="text1"/>
                <w:szCs w:val="22"/>
              </w:rPr>
              <w:t>rincipale</w:t>
            </w:r>
          </w:p>
        </w:tc>
        <w:tc>
          <w:tcPr>
            <w:tcW w:w="1842" w:type="dxa"/>
          </w:tcPr>
          <w:p w14:paraId="3A6A993C" w14:textId="77777777" w:rsidR="0073268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hyperlink w:anchor="_toc3449">
              <w:r w:rsidR="007B52A5" w:rsidRPr="008D07D1">
                <w:rPr>
                  <w:rFonts w:ascii="Arial" w:hAnsi="Arial" w:cs="Arial"/>
                  <w:szCs w:val="22"/>
                </w:rPr>
                <w:t>TypeBandeConstructibilite</w:t>
              </w:r>
            </w:hyperlink>
            <w:r w:rsidR="007B52A5" w:rsidRPr="008D07D1">
              <w:rPr>
                <w:rFonts w:ascii="Arial" w:hAnsi="Arial" w:cs="Arial"/>
                <w:color w:val="000000" w:themeColor="text1"/>
                <w:szCs w:val="22"/>
              </w:rPr>
              <w:t> »</w:t>
            </w:r>
            <w:r w:rsidRPr="008D07D1">
              <w:rPr>
                <w:rFonts w:ascii="Arial" w:hAnsi="Arial" w:cs="Arial"/>
                <w:color w:val="000000" w:themeColor="text1"/>
                <w:szCs w:val="22"/>
              </w:rPr>
              <w:t>.</w:t>
            </w:r>
          </w:p>
          <w:p w14:paraId="73884ED1" w14:textId="0366C216" w:rsidR="00F4496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_Ref172552018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15A2A661" w14:textId="020502A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1C630F65" w14:textId="77777777" w:rsidTr="00A14374">
        <w:tc>
          <w:tcPr>
            <w:tcW w:w="1555" w:type="dxa"/>
          </w:tcPr>
          <w:p w14:paraId="6BEF2C5D"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profondeurDebut</w:t>
            </w:r>
          </w:p>
        </w:tc>
        <w:tc>
          <w:tcPr>
            <w:tcW w:w="1979" w:type="dxa"/>
          </w:tcPr>
          <w:p w14:paraId="5185DAD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début de la profondeur pour la prise en compte des bandes de constructibilités entre x et y mètres (utile dans les cas où il y a plus de deux BC par parcelle ou il faut absolument incorporer une marge de recul à respecter dans la notion de BC).</w:t>
            </w:r>
          </w:p>
        </w:tc>
        <w:tc>
          <w:tcPr>
            <w:tcW w:w="3124" w:type="dxa"/>
          </w:tcPr>
          <w:p w14:paraId="1728D85A" w14:textId="2728905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5 </w:t>
            </w:r>
          </w:p>
        </w:tc>
        <w:tc>
          <w:tcPr>
            <w:tcW w:w="1842" w:type="dxa"/>
          </w:tcPr>
          <w:p w14:paraId="1500A64D" w14:textId="2B038F9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w:t>
            </w:r>
            <w:r w:rsidR="00F44967" w:rsidRPr="008D07D1">
              <w:rPr>
                <w:rFonts w:ascii="Arial" w:hAnsi="Arial" w:cs="Arial"/>
                <w:color w:val="000000" w:themeColor="text1"/>
                <w:szCs w:val="22"/>
              </w:rPr>
              <w:t>l</w:t>
            </w:r>
          </w:p>
        </w:tc>
        <w:tc>
          <w:tcPr>
            <w:tcW w:w="1354" w:type="dxa"/>
          </w:tcPr>
          <w:p w14:paraId="5F74BC27" w14:textId="1544026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79B79A46" w14:textId="77777777" w:rsidTr="00A14374">
        <w:tc>
          <w:tcPr>
            <w:tcW w:w="1555" w:type="dxa"/>
          </w:tcPr>
          <w:p w14:paraId="1F524666"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profondeurFin</w:t>
            </w:r>
          </w:p>
        </w:tc>
        <w:tc>
          <w:tcPr>
            <w:tcW w:w="1979" w:type="dxa"/>
          </w:tcPr>
          <w:p w14:paraId="32636D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fin de la profondeur pour la prise en compte des bandes de constructibilités entre x et y mètres (utile dans les cas où il y a plus de deux BC par parcelle ou il faut absolument incorporer une marge de recul à respecter dans la notion de BC).</w:t>
            </w:r>
          </w:p>
        </w:tc>
        <w:tc>
          <w:tcPr>
            <w:tcW w:w="3124" w:type="dxa"/>
          </w:tcPr>
          <w:p w14:paraId="2B5C70AF" w14:textId="5A36877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12 </w:t>
            </w:r>
          </w:p>
        </w:tc>
        <w:tc>
          <w:tcPr>
            <w:tcW w:w="1842" w:type="dxa"/>
          </w:tcPr>
          <w:p w14:paraId="145BA9F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1B933727" w14:textId="7E1764A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[1-1]</w:t>
            </w:r>
          </w:p>
        </w:tc>
      </w:tr>
      <w:tr w:rsidR="00732687" w:rsidRPr="008D07D1" w14:paraId="0F563D9F" w14:textId="77777777" w:rsidTr="00A14374">
        <w:tc>
          <w:tcPr>
            <w:tcW w:w="1555" w:type="dxa"/>
          </w:tcPr>
          <w:p w14:paraId="13A657BC"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reference</w:t>
            </w:r>
          </w:p>
        </w:tc>
        <w:tc>
          <w:tcPr>
            <w:tcW w:w="1979" w:type="dxa"/>
          </w:tcPr>
          <w:p w14:paraId="6F8074C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Référence utilisée pour déterminer l’alignement</w:t>
            </w:r>
          </w:p>
        </w:tc>
        <w:tc>
          <w:tcPr>
            <w:tcW w:w="3124" w:type="dxa"/>
          </w:tcPr>
          <w:p w14:paraId="2E0CD9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emprisePublique</w:t>
            </w:r>
          </w:p>
        </w:tc>
        <w:tc>
          <w:tcPr>
            <w:tcW w:w="1842" w:type="dxa"/>
          </w:tcPr>
          <w:p w14:paraId="6D1D9326" w14:textId="18307B92" w:rsidR="00732687" w:rsidRPr="008D07D1" w:rsidRDefault="00F44967"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E</w:t>
            </w:r>
            <w:r w:rsidR="007B52A5" w:rsidRPr="008D07D1">
              <w:rPr>
                <w:rFonts w:ascii="Arial" w:hAnsi="Arial" w:cs="Arial"/>
                <w:color w:val="000000" w:themeColor="text1"/>
                <w:sz w:val="24"/>
                <w:szCs w:val="22"/>
              </w:rPr>
              <w:t>numération « </w:t>
            </w:r>
            <w:hyperlink w:anchor="_toc3367">
              <w:r w:rsidR="007B52A5" w:rsidRPr="008D07D1">
                <w:rPr>
                  <w:rStyle w:val="Lienhypertexte"/>
                  <w:rFonts w:ascii="Arial" w:hAnsi="Arial" w:cs="Arial"/>
                  <w:color w:val="000000" w:themeColor="text1"/>
                </w:rPr>
                <w:t>TypeReference</w:t>
              </w:r>
            </w:hyperlink>
            <w:r w:rsidR="007B52A5" w:rsidRPr="008D07D1">
              <w:rPr>
                <w:rFonts w:ascii="Arial" w:hAnsi="Arial" w:cs="Arial"/>
                <w:color w:val="000000" w:themeColor="text1"/>
                <w:sz w:val="24"/>
                <w:szCs w:val="22"/>
              </w:rPr>
              <w:t xml:space="preserve"> » : </w:t>
            </w:r>
            <w:r w:rsidRPr="008D07D1">
              <w:rPr>
                <w:rFonts w:ascii="Arial" w:hAnsi="Arial" w:cs="Arial"/>
                <w:color w:val="000000" w:themeColor="text1"/>
                <w:sz w:val="24"/>
                <w:szCs w:val="22"/>
              </w:rPr>
              <w:t xml:space="preserve">se référer à la partie </w:t>
            </w:r>
            <w:r w:rsidRPr="008D07D1">
              <w:rPr>
                <w:rFonts w:ascii="Arial" w:hAnsi="Arial" w:cs="Arial"/>
                <w:color w:val="000000" w:themeColor="text1"/>
                <w:sz w:val="24"/>
                <w:szCs w:val="22"/>
              </w:rPr>
              <w:fldChar w:fldCharType="begin"/>
            </w:r>
            <w:r w:rsidRPr="008D07D1">
              <w:rPr>
                <w:rFonts w:ascii="Arial" w:hAnsi="Arial" w:cs="Arial"/>
                <w:color w:val="000000" w:themeColor="text1"/>
                <w:sz w:val="24"/>
                <w:szCs w:val="22"/>
              </w:rPr>
              <w:instrText xml:space="preserve"> REF _Ref172552152 \r \h </w:instrText>
            </w:r>
            <w:r w:rsidR="008D07D1">
              <w:rPr>
                <w:rFonts w:ascii="Arial" w:hAnsi="Arial" w:cs="Arial"/>
                <w:color w:val="000000" w:themeColor="text1"/>
                <w:sz w:val="24"/>
                <w:szCs w:val="22"/>
              </w:rPr>
              <w:instrText xml:space="preserve"> \* MERGEFORMAT </w:instrText>
            </w:r>
            <w:r w:rsidRPr="008D07D1">
              <w:rPr>
                <w:rFonts w:ascii="Arial" w:hAnsi="Arial" w:cs="Arial"/>
                <w:color w:val="000000" w:themeColor="text1"/>
                <w:sz w:val="24"/>
                <w:szCs w:val="22"/>
              </w:rPr>
            </w:r>
            <w:r w:rsidRPr="008D07D1">
              <w:rPr>
                <w:rFonts w:ascii="Arial" w:hAnsi="Arial" w:cs="Arial"/>
                <w:color w:val="000000" w:themeColor="text1"/>
                <w:sz w:val="24"/>
                <w:szCs w:val="22"/>
              </w:rPr>
              <w:fldChar w:fldCharType="separate"/>
            </w:r>
            <w:r w:rsidRPr="008D07D1">
              <w:rPr>
                <w:rFonts w:ascii="Arial" w:hAnsi="Arial" w:cs="Arial"/>
                <w:color w:val="000000" w:themeColor="text1"/>
                <w:sz w:val="24"/>
                <w:szCs w:val="22"/>
              </w:rPr>
              <w:t xml:space="preserve"> 5.3.22 </w:t>
            </w:r>
            <w:r w:rsidRPr="008D07D1">
              <w:rPr>
                <w:rFonts w:ascii="Arial" w:hAnsi="Arial" w:cs="Arial"/>
                <w:color w:val="000000" w:themeColor="text1"/>
                <w:sz w:val="24"/>
                <w:szCs w:val="22"/>
              </w:rPr>
              <w:fldChar w:fldCharType="end"/>
            </w:r>
          </w:p>
          <w:p w14:paraId="65315CFD" w14:textId="77777777" w:rsidR="00732687" w:rsidRPr="008D07D1" w:rsidRDefault="00732687" w:rsidP="00276466">
            <w:pPr>
              <w:pStyle w:val="Corpsdetexte"/>
              <w:jc w:val="both"/>
              <w:rPr>
                <w:rFonts w:ascii="Arial" w:hAnsi="Arial" w:cs="Arial"/>
                <w:color w:val="000000" w:themeColor="text1"/>
                <w:szCs w:val="22"/>
              </w:rPr>
            </w:pPr>
          </w:p>
        </w:tc>
        <w:tc>
          <w:tcPr>
            <w:tcW w:w="1354" w:type="dxa"/>
          </w:tcPr>
          <w:p w14:paraId="31C9372B" w14:textId="627D83C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bl>
    <w:p w14:paraId="7A86BDCC" w14:textId="77777777" w:rsidR="00732687" w:rsidRPr="008D07D1" w:rsidRDefault="00732687" w:rsidP="00276466">
      <w:pPr>
        <w:pStyle w:val="Titre3mod"/>
        <w:jc w:val="both"/>
        <w:rPr>
          <w:rFonts w:ascii="Arial" w:hAnsi="Arial" w:cs="Arial"/>
          <w:color w:val="000000" w:themeColor="text1"/>
          <w:sz w:val="22"/>
          <w:szCs w:val="22"/>
        </w:rPr>
      </w:pPr>
    </w:p>
    <w:p w14:paraId="1E2C2E6D"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7" w:name="_Toc164181829"/>
      <w:bookmarkStart w:id="178" w:name="_Toc174032955"/>
      <w:r w:rsidRPr="008D07D1">
        <w:rPr>
          <w:rStyle w:val="Titre4Car"/>
          <w:rFonts w:ascii="Arial" w:hAnsi="Arial" w:cs="Arial"/>
          <w:b/>
          <w:i w:val="0"/>
          <w:color w:val="000080"/>
          <w:sz w:val="22"/>
          <w:szCs w:val="36"/>
        </w:rPr>
        <w:t>Classe TypeBatiment</w:t>
      </w:r>
      <w:bookmarkEnd w:id="177"/>
      <w:bookmarkEnd w:id="178"/>
    </w:p>
    <w:p w14:paraId="1FFDD40E"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918" w:type="dxa"/>
        <w:tblLayout w:type="fixed"/>
        <w:tblLook w:val="04A0" w:firstRow="1" w:lastRow="0" w:firstColumn="1" w:lastColumn="0" w:noHBand="0" w:noVBand="1"/>
      </w:tblPr>
      <w:tblGrid>
        <w:gridCol w:w="1935"/>
        <w:gridCol w:w="2452"/>
        <w:gridCol w:w="2412"/>
        <w:gridCol w:w="1840"/>
        <w:gridCol w:w="1279"/>
      </w:tblGrid>
      <w:tr w:rsidR="00732687" w:rsidRPr="008D07D1" w14:paraId="55516B2D" w14:textId="77777777" w:rsidTr="00F44967">
        <w:tc>
          <w:tcPr>
            <w:tcW w:w="9918" w:type="dxa"/>
            <w:gridSpan w:val="5"/>
          </w:tcPr>
          <w:p w14:paraId="67BCE9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TypeBatiment</w:t>
            </w:r>
          </w:p>
        </w:tc>
      </w:tr>
      <w:tr w:rsidR="00732687" w:rsidRPr="008D07D1" w14:paraId="4A298187" w14:textId="77777777" w:rsidTr="00F44967">
        <w:tc>
          <w:tcPr>
            <w:tcW w:w="9918" w:type="dxa"/>
            <w:gridSpan w:val="5"/>
          </w:tcPr>
          <w:p w14:paraId="2F8987B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Description des différentes activités qui vont conditionnées la destination et les sous destinations du bâtiment.</w:t>
            </w:r>
          </w:p>
        </w:tc>
      </w:tr>
      <w:tr w:rsidR="00732687" w:rsidRPr="008D07D1" w14:paraId="4089EC38" w14:textId="77777777" w:rsidTr="00F44967">
        <w:tc>
          <w:tcPr>
            <w:tcW w:w="1935" w:type="dxa"/>
          </w:tcPr>
          <w:p w14:paraId="355AFB6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52" w:type="dxa"/>
          </w:tcPr>
          <w:p w14:paraId="7E6B4C5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12" w:type="dxa"/>
          </w:tcPr>
          <w:p w14:paraId="755CD96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0" w:type="dxa"/>
          </w:tcPr>
          <w:p w14:paraId="060E4EC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279" w:type="dxa"/>
          </w:tcPr>
          <w:p w14:paraId="6DF08E24" w14:textId="51F2DF6E" w:rsidR="0073268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6F60B91E" w14:textId="77777777" w:rsidTr="00F44967">
        <w:tc>
          <w:tcPr>
            <w:tcW w:w="1935" w:type="dxa"/>
          </w:tcPr>
          <w:p w14:paraId="063804F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idTypeBatiment</w:t>
            </w:r>
          </w:p>
        </w:tc>
        <w:tc>
          <w:tcPr>
            <w:tcW w:w="2452" w:type="dxa"/>
          </w:tcPr>
          <w:p w14:paraId="2E239C2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condition s’appliquant.</w:t>
            </w:r>
          </w:p>
        </w:tc>
        <w:tc>
          <w:tcPr>
            <w:tcW w:w="2412" w:type="dxa"/>
          </w:tcPr>
          <w:p w14:paraId="27293F09" w14:textId="68535FD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44712_PLU_20041103/reglement/UE/UE2/contenu002/regle001/cd003/typba01</w:t>
            </w:r>
          </w:p>
        </w:tc>
        <w:tc>
          <w:tcPr>
            <w:tcW w:w="1840" w:type="dxa"/>
          </w:tcPr>
          <w:p w14:paraId="7463F3B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279" w:type="dxa"/>
          </w:tcPr>
          <w:p w14:paraId="39899D34" w14:textId="0FE9412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478C5AC" w14:textId="77777777" w:rsidTr="00F44967">
        <w:tc>
          <w:tcPr>
            <w:tcW w:w="1935" w:type="dxa"/>
          </w:tcPr>
          <w:p w14:paraId="6CAA9CF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452" w:type="dxa"/>
          </w:tcPr>
          <w:p w14:paraId="6853E33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du type de bâtiment</w:t>
            </w:r>
          </w:p>
        </w:tc>
        <w:tc>
          <w:tcPr>
            <w:tcW w:w="2412" w:type="dxa"/>
          </w:tcPr>
          <w:p w14:paraId="754116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Carrefour</w:t>
            </w:r>
          </w:p>
        </w:tc>
        <w:tc>
          <w:tcPr>
            <w:tcW w:w="1840" w:type="dxa"/>
          </w:tcPr>
          <w:p w14:paraId="5D17F51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279" w:type="dxa"/>
          </w:tcPr>
          <w:p w14:paraId="7B22E359" w14:textId="0A720A5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[1-1]</w:t>
            </w:r>
          </w:p>
        </w:tc>
      </w:tr>
      <w:tr w:rsidR="00732687" w:rsidRPr="008D07D1" w14:paraId="4C15204B" w14:textId="77777777" w:rsidTr="00F44967">
        <w:tc>
          <w:tcPr>
            <w:tcW w:w="1935" w:type="dxa"/>
          </w:tcPr>
          <w:p w14:paraId="2844002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452" w:type="dxa"/>
          </w:tcPr>
          <w:p w14:paraId="53C763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2412" w:type="dxa"/>
          </w:tcPr>
          <w:p w14:paraId="234735C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TypeBatiment</w:t>
            </w:r>
          </w:p>
        </w:tc>
        <w:tc>
          <w:tcPr>
            <w:tcW w:w="1840" w:type="dxa"/>
          </w:tcPr>
          <w:p w14:paraId="7DE6853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279" w:type="dxa"/>
          </w:tcPr>
          <w:p w14:paraId="0F911667" w14:textId="090E470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w:t>
            </w:r>
          </w:p>
        </w:tc>
      </w:tr>
      <w:tr w:rsidR="00732687" w:rsidRPr="008D07D1" w14:paraId="7EF04D5F" w14:textId="77777777" w:rsidTr="00F44967">
        <w:tc>
          <w:tcPr>
            <w:tcW w:w="1935" w:type="dxa"/>
          </w:tcPr>
          <w:p w14:paraId="6184C3E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452" w:type="dxa"/>
          </w:tcPr>
          <w:p w14:paraId="3D5C228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conditions décrites</w:t>
            </w:r>
          </w:p>
        </w:tc>
        <w:tc>
          <w:tcPr>
            <w:tcW w:w="2412" w:type="dxa"/>
          </w:tcPr>
          <w:p w14:paraId="12A6467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 locaux techniques nécessaires au fonctionnement d’un ou plusieurs bâtiments sauf s’il s’agit d’une habitation individuelle au sens du code de la construction et de l’habitat (à savoir jusqu’à deux logements par bâtiment).</w:t>
            </w:r>
          </w:p>
        </w:tc>
        <w:tc>
          <w:tcPr>
            <w:tcW w:w="1840" w:type="dxa"/>
          </w:tcPr>
          <w:p w14:paraId="0FE991B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279" w:type="dxa"/>
          </w:tcPr>
          <w:p w14:paraId="0E877DC3" w14:textId="03C82C9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[0-*]</w:t>
            </w:r>
          </w:p>
        </w:tc>
      </w:tr>
      <w:tr w:rsidR="00732687" w:rsidRPr="008D07D1" w14:paraId="396E8EC9" w14:textId="77777777" w:rsidTr="00F44967">
        <w:tc>
          <w:tcPr>
            <w:tcW w:w="1935" w:type="dxa"/>
          </w:tcPr>
          <w:p w14:paraId="63D523C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destinationType</w:t>
            </w:r>
          </w:p>
        </w:tc>
        <w:tc>
          <w:tcPr>
            <w:tcW w:w="2452" w:type="dxa"/>
          </w:tcPr>
          <w:p w14:paraId="02CB7E1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Détermine-la ou les destinations et sous destinations du bâtiment</w:t>
            </w:r>
          </w:p>
        </w:tc>
        <w:tc>
          <w:tcPr>
            <w:tcW w:w="2412" w:type="dxa"/>
          </w:tcPr>
          <w:p w14:paraId="53AFF8B0" w14:textId="20B8314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Reprendre les codes définis dans le standard </w:t>
            </w:r>
            <w:hyperlink r:id="rId40">
              <w:r w:rsidRPr="008D07D1">
                <w:rPr>
                  <w:rStyle w:val="Lienhypertexte"/>
                  <w:rFonts w:ascii="Arial" w:hAnsi="Arial" w:cs="Arial"/>
                  <w:szCs w:val="22"/>
                </w:rPr>
                <w:t>CNIG PLU</w:t>
              </w:r>
            </w:hyperlink>
          </w:p>
        </w:tc>
        <w:tc>
          <w:tcPr>
            <w:tcW w:w="1840" w:type="dxa"/>
          </w:tcPr>
          <w:p w14:paraId="7438CFE9" w14:textId="02A4709B" w:rsidR="00732687" w:rsidRPr="008D07D1" w:rsidRDefault="001C66C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279" w:type="dxa"/>
          </w:tcPr>
          <w:p w14:paraId="428D1515" w14:textId="29E2311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4720058F" w14:textId="77777777" w:rsidTr="00F44967">
        <w:tc>
          <w:tcPr>
            <w:tcW w:w="1935" w:type="dxa"/>
          </w:tcPr>
          <w:p w14:paraId="61688BC9" w14:textId="3573912E"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2452" w:type="dxa"/>
          </w:tcPr>
          <w:p w14:paraId="02C784E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les types de logements</w:t>
            </w:r>
          </w:p>
        </w:tc>
        <w:tc>
          <w:tcPr>
            <w:tcW w:w="2412" w:type="dxa"/>
          </w:tcPr>
          <w:p w14:paraId="3B422E17" w14:textId="3090A53D"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logementCommerceRDC</w:t>
            </w:r>
          </w:p>
        </w:tc>
        <w:tc>
          <w:tcPr>
            <w:tcW w:w="1840" w:type="dxa"/>
          </w:tcPr>
          <w:p w14:paraId="74EF0D95" w14:textId="17013EA6" w:rsidR="00F4496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TypeLogement</w:t>
            </w:r>
            <w:r w:rsidRPr="008D07D1">
              <w:rPr>
                <w:rFonts w:ascii="Arial" w:hAnsi="Arial" w:cs="Arial"/>
                <w:color w:val="000000" w:themeColor="text1"/>
                <w:szCs w:val="22"/>
              </w:rPr>
              <w:t xml:space="preserve"> : 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_Ref172552356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p w14:paraId="3388D1B4" w14:textId="4B3F69A6" w:rsidR="00732687" w:rsidRPr="008D07D1" w:rsidRDefault="00732687" w:rsidP="00276466">
            <w:pPr>
              <w:pStyle w:val="Corpsdetexte"/>
              <w:jc w:val="both"/>
              <w:rPr>
                <w:rFonts w:ascii="Arial" w:hAnsi="Arial" w:cs="Arial"/>
                <w:color w:val="000000" w:themeColor="text1"/>
                <w:szCs w:val="22"/>
              </w:rPr>
            </w:pPr>
          </w:p>
        </w:tc>
        <w:tc>
          <w:tcPr>
            <w:tcW w:w="1279" w:type="dxa"/>
          </w:tcPr>
          <w:p w14:paraId="22E1AFBF" w14:textId="65814FDC"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61E3F601" w14:textId="77777777" w:rsidTr="00F44967">
        <w:tc>
          <w:tcPr>
            <w:tcW w:w="1935" w:type="dxa"/>
          </w:tcPr>
          <w:p w14:paraId="32820A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hMax</w:t>
            </w:r>
          </w:p>
          <w:p w14:paraId="41D02825" w14:textId="77777777" w:rsidR="00732687" w:rsidRPr="008D07D1" w:rsidRDefault="00732687" w:rsidP="00276466">
            <w:pPr>
              <w:ind w:firstLine="720"/>
              <w:jc w:val="both"/>
              <w:rPr>
                <w:rFonts w:ascii="Arial" w:hAnsi="Arial" w:cs="Arial"/>
                <w:szCs w:val="22"/>
              </w:rPr>
            </w:pPr>
          </w:p>
        </w:tc>
        <w:tc>
          <w:tcPr>
            <w:tcW w:w="2452" w:type="dxa"/>
          </w:tcPr>
          <w:p w14:paraId="69A0E6AF" w14:textId="2148DB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hauteur maximum autorisée</w:t>
            </w:r>
            <w:r w:rsidR="001942E3" w:rsidRPr="008D07D1">
              <w:rPr>
                <w:rFonts w:ascii="Arial" w:hAnsi="Arial" w:cs="Arial"/>
                <w:color w:val="000000" w:themeColor="text1"/>
                <w:szCs w:val="22"/>
              </w:rPr>
              <w:t xml:space="preserve"> en mètres</w:t>
            </w:r>
          </w:p>
        </w:tc>
        <w:tc>
          <w:tcPr>
            <w:tcW w:w="2412" w:type="dxa"/>
          </w:tcPr>
          <w:p w14:paraId="5CBEC035" w14:textId="7C4BFF5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12</w:t>
            </w:r>
          </w:p>
        </w:tc>
        <w:tc>
          <w:tcPr>
            <w:tcW w:w="1840" w:type="dxa"/>
          </w:tcPr>
          <w:p w14:paraId="1CE09C0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279" w:type="dxa"/>
          </w:tcPr>
          <w:p w14:paraId="6FCE8C29" w14:textId="7F231AB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732687" w:rsidRPr="008D07D1" w14:paraId="39998DF6" w14:textId="77777777" w:rsidTr="00F44967">
        <w:tc>
          <w:tcPr>
            <w:tcW w:w="1935" w:type="dxa"/>
          </w:tcPr>
          <w:p w14:paraId="016180F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hMin</w:t>
            </w:r>
          </w:p>
        </w:tc>
        <w:tc>
          <w:tcPr>
            <w:tcW w:w="2452" w:type="dxa"/>
          </w:tcPr>
          <w:p w14:paraId="149D868F" w14:textId="2883FE5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hauteur minimum</w:t>
            </w:r>
            <w:r w:rsidR="001942E3" w:rsidRPr="008D07D1">
              <w:rPr>
                <w:rFonts w:ascii="Arial" w:hAnsi="Arial" w:cs="Arial"/>
                <w:color w:val="000000" w:themeColor="text1"/>
                <w:szCs w:val="22"/>
              </w:rPr>
              <w:t xml:space="preserve"> en mètres</w:t>
            </w:r>
          </w:p>
        </w:tc>
        <w:tc>
          <w:tcPr>
            <w:tcW w:w="2412" w:type="dxa"/>
          </w:tcPr>
          <w:p w14:paraId="7A3FD4F8" w14:textId="60A3F7A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0" w:type="dxa"/>
          </w:tcPr>
          <w:p w14:paraId="7DDA1C3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279" w:type="dxa"/>
          </w:tcPr>
          <w:p w14:paraId="3378BA8D" w14:textId="3C40F98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bl>
    <w:p w14:paraId="26C61520"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9" w:name="_Toc164181830"/>
      <w:bookmarkStart w:id="180" w:name="_Toc174032956"/>
      <w:r w:rsidRPr="008D07D1">
        <w:rPr>
          <w:rStyle w:val="Titre4Car"/>
          <w:rFonts w:ascii="Arial" w:hAnsi="Arial" w:cs="Arial"/>
          <w:b/>
          <w:i w:val="0"/>
          <w:color w:val="000080"/>
          <w:sz w:val="22"/>
          <w:szCs w:val="36"/>
        </w:rPr>
        <w:t>Classe DimensionParcelle</w:t>
      </w:r>
      <w:bookmarkEnd w:id="179"/>
      <w:bookmarkEnd w:id="180"/>
    </w:p>
    <w:p w14:paraId="18253F59"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122"/>
        <w:gridCol w:w="1984"/>
        <w:gridCol w:w="2835"/>
        <w:gridCol w:w="1559"/>
        <w:gridCol w:w="1354"/>
      </w:tblGrid>
      <w:tr w:rsidR="00732687" w:rsidRPr="008D07D1" w14:paraId="49C66FB2" w14:textId="77777777">
        <w:tc>
          <w:tcPr>
            <w:tcW w:w="9854" w:type="dxa"/>
            <w:gridSpan w:val="5"/>
          </w:tcPr>
          <w:p w14:paraId="67FC013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DimensionParcelle</w:t>
            </w:r>
          </w:p>
        </w:tc>
      </w:tr>
      <w:tr w:rsidR="00732687" w:rsidRPr="008D07D1" w14:paraId="12CCCACC" w14:textId="77777777">
        <w:tc>
          <w:tcPr>
            <w:tcW w:w="9854" w:type="dxa"/>
            <w:gridSpan w:val="5"/>
          </w:tcPr>
          <w:p w14:paraId="5CB7D0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Description de la superficie de la parcelle comme condition de sa constructibilité</w:t>
            </w:r>
          </w:p>
        </w:tc>
      </w:tr>
      <w:tr w:rsidR="00732687" w:rsidRPr="008D07D1" w14:paraId="016A1F24" w14:textId="77777777" w:rsidTr="001E48BF">
        <w:tc>
          <w:tcPr>
            <w:tcW w:w="2122" w:type="dxa"/>
          </w:tcPr>
          <w:p w14:paraId="558CC10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84" w:type="dxa"/>
          </w:tcPr>
          <w:p w14:paraId="13D74B3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835" w:type="dxa"/>
          </w:tcPr>
          <w:p w14:paraId="456C82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559" w:type="dxa"/>
          </w:tcPr>
          <w:p w14:paraId="6ED6367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2AF4839E" w14:textId="4E01201C"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17077D15" w14:textId="77777777" w:rsidTr="001E48BF">
        <w:tc>
          <w:tcPr>
            <w:tcW w:w="2122" w:type="dxa"/>
          </w:tcPr>
          <w:p w14:paraId="5F395A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idDimensionParcelle</w:t>
            </w:r>
          </w:p>
        </w:tc>
        <w:tc>
          <w:tcPr>
            <w:tcW w:w="1984" w:type="dxa"/>
          </w:tcPr>
          <w:p w14:paraId="36494A75"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Identifiant unique de la condition s’appliquant.</w:t>
            </w:r>
          </w:p>
        </w:tc>
        <w:tc>
          <w:tcPr>
            <w:tcW w:w="2835" w:type="dxa"/>
          </w:tcPr>
          <w:p w14:paraId="34BA48B1" w14:textId="1A02611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44712_PLU_20041103/reglement/UE/UE2/contenu002/regle001/cd003/dimpa01</w:t>
            </w:r>
          </w:p>
        </w:tc>
        <w:tc>
          <w:tcPr>
            <w:tcW w:w="1559" w:type="dxa"/>
          </w:tcPr>
          <w:p w14:paraId="69836E2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72252BA0" w14:textId="27EF05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006CD1C" w14:textId="77777777" w:rsidTr="001E48BF">
        <w:tc>
          <w:tcPr>
            <w:tcW w:w="2122" w:type="dxa"/>
          </w:tcPr>
          <w:p w14:paraId="15564E1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84" w:type="dxa"/>
          </w:tcPr>
          <w:p w14:paraId="2AFEC2CA"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Nom de la parcelle</w:t>
            </w:r>
          </w:p>
        </w:tc>
        <w:tc>
          <w:tcPr>
            <w:tcW w:w="2835" w:type="dxa"/>
          </w:tcPr>
          <w:p w14:paraId="0A8391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Parcelle 4</w:t>
            </w:r>
          </w:p>
        </w:tc>
        <w:tc>
          <w:tcPr>
            <w:tcW w:w="1559" w:type="dxa"/>
          </w:tcPr>
          <w:p w14:paraId="7474BE9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3DBFBEC8" w14:textId="1AEAE13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ADC1DDC" w14:textId="77777777" w:rsidTr="001E48BF">
        <w:tc>
          <w:tcPr>
            <w:tcW w:w="2122" w:type="dxa"/>
          </w:tcPr>
          <w:p w14:paraId="1FF7657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84" w:type="dxa"/>
          </w:tcPr>
          <w:p w14:paraId="70FC6C35"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Catégorie de la condition s’appliquant.</w:t>
            </w:r>
          </w:p>
        </w:tc>
        <w:tc>
          <w:tcPr>
            <w:tcW w:w="2835" w:type="dxa"/>
          </w:tcPr>
          <w:p w14:paraId="1ED01CE6" w14:textId="55DEEDD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DimensionParcelle</w:t>
            </w:r>
          </w:p>
        </w:tc>
        <w:tc>
          <w:tcPr>
            <w:tcW w:w="1559" w:type="dxa"/>
          </w:tcPr>
          <w:p w14:paraId="30F16FE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395EF4A5" w14:textId="1EAD86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20E6CBDE" w14:textId="77777777" w:rsidTr="001E48BF">
        <w:tc>
          <w:tcPr>
            <w:tcW w:w="2122" w:type="dxa"/>
          </w:tcPr>
          <w:p w14:paraId="3972321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84" w:type="dxa"/>
          </w:tcPr>
          <w:p w14:paraId="6CF7E2BC"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condition décrites</w:t>
            </w:r>
          </w:p>
        </w:tc>
        <w:tc>
          <w:tcPr>
            <w:tcW w:w="2835" w:type="dxa"/>
          </w:tcPr>
          <w:p w14:paraId="402C3B7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(voir exemple de Buildrz)</w:t>
            </w:r>
          </w:p>
        </w:tc>
        <w:tc>
          <w:tcPr>
            <w:tcW w:w="1559" w:type="dxa"/>
          </w:tcPr>
          <w:p w14:paraId="7BF1CB5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612F8FE" w14:textId="419F7DE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327B5D40" w14:textId="77777777" w:rsidTr="001E48BF">
        <w:tc>
          <w:tcPr>
            <w:tcW w:w="2122" w:type="dxa"/>
          </w:tcPr>
          <w:p w14:paraId="5127C1D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aireMin</w:t>
            </w:r>
          </w:p>
        </w:tc>
        <w:tc>
          <w:tcPr>
            <w:tcW w:w="1984" w:type="dxa"/>
          </w:tcPr>
          <w:p w14:paraId="7D4425CD" w14:textId="27CA438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surface minimale d’une parcelle constructible</w:t>
            </w:r>
            <w:r w:rsidR="001942E3" w:rsidRPr="008D07D1">
              <w:rPr>
                <w:rFonts w:ascii="Arial" w:hAnsi="Arial" w:cs="Arial"/>
                <w:color w:val="000000" w:themeColor="text1"/>
                <w:sz w:val="24"/>
                <w:szCs w:val="22"/>
              </w:rPr>
              <w:t xml:space="preserve"> en mètres</w:t>
            </w:r>
          </w:p>
        </w:tc>
        <w:tc>
          <w:tcPr>
            <w:tcW w:w="2835" w:type="dxa"/>
          </w:tcPr>
          <w:p w14:paraId="3A6B1B5D" w14:textId="6DE7B8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20</w:t>
            </w:r>
          </w:p>
        </w:tc>
        <w:tc>
          <w:tcPr>
            <w:tcW w:w="1559" w:type="dxa"/>
          </w:tcPr>
          <w:p w14:paraId="3A059C3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0446FD98" w14:textId="3150918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226903" w:rsidRPr="008D07D1">
              <w:rPr>
                <w:rFonts w:ascii="Arial" w:hAnsi="Arial" w:cs="Arial"/>
                <w:color w:val="000000" w:themeColor="text1"/>
                <w:szCs w:val="22"/>
              </w:rPr>
              <w:t>0</w:t>
            </w:r>
            <w:r w:rsidRPr="008D07D1">
              <w:rPr>
                <w:rFonts w:ascii="Arial" w:hAnsi="Arial" w:cs="Arial"/>
                <w:color w:val="000000" w:themeColor="text1"/>
                <w:szCs w:val="22"/>
              </w:rPr>
              <w:t>-1]</w:t>
            </w:r>
          </w:p>
        </w:tc>
      </w:tr>
      <w:tr w:rsidR="00732687" w:rsidRPr="008D07D1" w14:paraId="2561D759" w14:textId="77777777" w:rsidTr="001E48BF">
        <w:tc>
          <w:tcPr>
            <w:tcW w:w="2122" w:type="dxa"/>
          </w:tcPr>
          <w:p w14:paraId="41B5407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aireMax</w:t>
            </w:r>
          </w:p>
        </w:tc>
        <w:tc>
          <w:tcPr>
            <w:tcW w:w="1984" w:type="dxa"/>
          </w:tcPr>
          <w:p w14:paraId="6176AB08" w14:textId="1A3ABAED"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surface maximale d’une parcelle constructible</w:t>
            </w:r>
            <w:r w:rsidR="001942E3" w:rsidRPr="008D07D1">
              <w:rPr>
                <w:rFonts w:ascii="Arial" w:hAnsi="Arial" w:cs="Arial"/>
                <w:color w:val="000000" w:themeColor="text1"/>
                <w:sz w:val="24"/>
                <w:szCs w:val="22"/>
              </w:rPr>
              <w:t xml:space="preserve"> en mètres</w:t>
            </w:r>
          </w:p>
        </w:tc>
        <w:tc>
          <w:tcPr>
            <w:tcW w:w="2835" w:type="dxa"/>
          </w:tcPr>
          <w:p w14:paraId="208C4CA4" w14:textId="2942747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35</w:t>
            </w:r>
          </w:p>
        </w:tc>
        <w:tc>
          <w:tcPr>
            <w:tcW w:w="1559" w:type="dxa"/>
          </w:tcPr>
          <w:p w14:paraId="4164F74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596F7ED7" w14:textId="525D0A4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226903" w:rsidRPr="008D07D1">
              <w:rPr>
                <w:rFonts w:ascii="Arial" w:hAnsi="Arial" w:cs="Arial"/>
                <w:color w:val="000000" w:themeColor="text1"/>
                <w:szCs w:val="22"/>
              </w:rPr>
              <w:t>0</w:t>
            </w:r>
            <w:r w:rsidRPr="008D07D1">
              <w:rPr>
                <w:rFonts w:ascii="Arial" w:hAnsi="Arial" w:cs="Arial"/>
                <w:color w:val="000000" w:themeColor="text1"/>
                <w:szCs w:val="22"/>
              </w:rPr>
              <w:t>-1]</w:t>
            </w:r>
          </w:p>
        </w:tc>
      </w:tr>
      <w:tr w:rsidR="00732687" w:rsidRPr="008D07D1" w14:paraId="01E9BDCC" w14:textId="77777777" w:rsidTr="001E48BF">
        <w:tc>
          <w:tcPr>
            <w:tcW w:w="2122" w:type="dxa"/>
          </w:tcPr>
          <w:p w14:paraId="358F319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largueur</w:t>
            </w:r>
          </w:p>
        </w:tc>
        <w:tc>
          <w:tcPr>
            <w:tcW w:w="1984" w:type="dxa"/>
          </w:tcPr>
          <w:p w14:paraId="516F74C1" w14:textId="3CA675C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largueur de la parcelle</w:t>
            </w:r>
            <w:r w:rsidR="001942E3" w:rsidRPr="008D07D1">
              <w:rPr>
                <w:rFonts w:ascii="Arial" w:hAnsi="Arial" w:cs="Arial"/>
                <w:color w:val="000000" w:themeColor="text1"/>
                <w:sz w:val="24"/>
                <w:szCs w:val="22"/>
              </w:rPr>
              <w:t xml:space="preserve"> en mètres</w:t>
            </w:r>
          </w:p>
        </w:tc>
        <w:tc>
          <w:tcPr>
            <w:tcW w:w="2835" w:type="dxa"/>
          </w:tcPr>
          <w:p w14:paraId="3BDF01B5" w14:textId="6039AC4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559" w:type="dxa"/>
          </w:tcPr>
          <w:p w14:paraId="75513E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48D080CB" w14:textId="31E385B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226903" w:rsidRPr="008D07D1">
              <w:rPr>
                <w:rFonts w:ascii="Arial" w:hAnsi="Arial" w:cs="Arial"/>
                <w:color w:val="000000" w:themeColor="text1"/>
                <w:szCs w:val="22"/>
              </w:rPr>
              <w:t>0</w:t>
            </w:r>
            <w:r w:rsidRPr="008D07D1">
              <w:rPr>
                <w:rFonts w:ascii="Arial" w:hAnsi="Arial" w:cs="Arial"/>
                <w:color w:val="000000" w:themeColor="text1"/>
                <w:szCs w:val="22"/>
              </w:rPr>
              <w:t>-1]</w:t>
            </w:r>
          </w:p>
        </w:tc>
      </w:tr>
      <w:tr w:rsidR="00732687" w:rsidRPr="008D07D1" w14:paraId="2F72506F" w14:textId="77777777" w:rsidTr="001E48BF">
        <w:tc>
          <w:tcPr>
            <w:tcW w:w="2122" w:type="dxa"/>
          </w:tcPr>
          <w:p w14:paraId="7F22EA9C" w14:textId="4F97C44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profondeur</w:t>
            </w:r>
            <w:r w:rsidR="00461C9A" w:rsidRPr="008D07D1">
              <w:rPr>
                <w:rFonts w:ascii="Arial" w:hAnsi="Arial" w:cs="Arial"/>
                <w:color w:val="000000" w:themeColor="text1"/>
                <w:szCs w:val="22"/>
              </w:rPr>
              <w:t>Parcelle</w:t>
            </w:r>
          </w:p>
        </w:tc>
        <w:tc>
          <w:tcPr>
            <w:tcW w:w="1984" w:type="dxa"/>
          </w:tcPr>
          <w:p w14:paraId="1E88F228" w14:textId="572AAF6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profondeur de la parcelle</w:t>
            </w:r>
            <w:r w:rsidR="001942E3" w:rsidRPr="008D07D1">
              <w:rPr>
                <w:rFonts w:ascii="Arial" w:hAnsi="Arial" w:cs="Arial"/>
                <w:color w:val="000000" w:themeColor="text1"/>
                <w:sz w:val="24"/>
                <w:szCs w:val="22"/>
              </w:rPr>
              <w:t xml:space="preserve"> en mètres</w:t>
            </w:r>
          </w:p>
        </w:tc>
        <w:tc>
          <w:tcPr>
            <w:tcW w:w="2835" w:type="dxa"/>
          </w:tcPr>
          <w:p w14:paraId="06BEB6E9" w14:textId="29E64E0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c>
          <w:tcPr>
            <w:tcW w:w="1559" w:type="dxa"/>
          </w:tcPr>
          <w:p w14:paraId="5D7BBBF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6EE70331" w14:textId="5238361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1E48BF" w:rsidRPr="008D07D1">
              <w:rPr>
                <w:rFonts w:ascii="Arial" w:hAnsi="Arial" w:cs="Arial"/>
                <w:color w:val="000000" w:themeColor="text1"/>
                <w:szCs w:val="22"/>
              </w:rPr>
              <w:t>0</w:t>
            </w:r>
            <w:r w:rsidRPr="008D07D1">
              <w:rPr>
                <w:rFonts w:ascii="Arial" w:hAnsi="Arial" w:cs="Arial"/>
                <w:color w:val="000000" w:themeColor="text1"/>
                <w:szCs w:val="22"/>
              </w:rPr>
              <w:t>-</w:t>
            </w:r>
            <w:r w:rsidR="001E48BF" w:rsidRPr="008D07D1">
              <w:rPr>
                <w:rFonts w:ascii="Arial" w:hAnsi="Arial" w:cs="Arial"/>
                <w:color w:val="000000" w:themeColor="text1"/>
                <w:szCs w:val="22"/>
              </w:rPr>
              <w:t>*</w:t>
            </w:r>
            <w:r w:rsidRPr="008D07D1">
              <w:rPr>
                <w:rFonts w:ascii="Arial" w:hAnsi="Arial" w:cs="Arial"/>
                <w:color w:val="000000" w:themeColor="text1"/>
                <w:szCs w:val="22"/>
              </w:rPr>
              <w:t>]</w:t>
            </w:r>
          </w:p>
        </w:tc>
      </w:tr>
    </w:tbl>
    <w:p w14:paraId="4F847FE0" w14:textId="77777777" w:rsidR="00732687" w:rsidRPr="008D07D1" w:rsidRDefault="00732687" w:rsidP="00276466">
      <w:pPr>
        <w:pStyle w:val="Titre3mod"/>
        <w:jc w:val="both"/>
        <w:rPr>
          <w:rFonts w:ascii="Arial" w:hAnsi="Arial" w:cs="Arial"/>
          <w:color w:val="000000" w:themeColor="text1"/>
          <w:sz w:val="22"/>
          <w:szCs w:val="22"/>
        </w:rPr>
      </w:pPr>
    </w:p>
    <w:p w14:paraId="292A8E24" w14:textId="77777777" w:rsidR="00732687" w:rsidRPr="008D07D1" w:rsidRDefault="00732687" w:rsidP="00276466">
      <w:pPr>
        <w:pStyle w:val="Titre3mod"/>
        <w:jc w:val="both"/>
        <w:rPr>
          <w:rFonts w:ascii="Arial" w:hAnsi="Arial" w:cs="Arial"/>
          <w:color w:val="000000" w:themeColor="text1"/>
          <w:sz w:val="22"/>
          <w:szCs w:val="22"/>
        </w:rPr>
      </w:pPr>
    </w:p>
    <w:p w14:paraId="609BC5C8"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81" w:name="_Toc164181831"/>
      <w:bookmarkStart w:id="182" w:name="_Toc174032957"/>
      <w:r w:rsidRPr="008D07D1">
        <w:rPr>
          <w:rStyle w:val="Titre4Car"/>
          <w:rFonts w:ascii="Arial" w:hAnsi="Arial" w:cs="Arial"/>
          <w:b/>
          <w:i w:val="0"/>
          <w:color w:val="000080"/>
          <w:sz w:val="22"/>
          <w:szCs w:val="36"/>
        </w:rPr>
        <w:t>Classe VoirieBordante</w:t>
      </w:r>
      <w:bookmarkEnd w:id="181"/>
      <w:bookmarkEnd w:id="182"/>
      <w:r w:rsidRPr="008D07D1">
        <w:rPr>
          <w:rStyle w:val="Titre4Car"/>
          <w:rFonts w:ascii="Arial" w:hAnsi="Arial" w:cs="Arial"/>
          <w:b/>
          <w:i w:val="0"/>
          <w:color w:val="000080"/>
          <w:sz w:val="22"/>
          <w:szCs w:val="36"/>
        </w:rPr>
        <w:t xml:space="preserve"> </w:t>
      </w:r>
    </w:p>
    <w:p w14:paraId="52FF672A"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970"/>
        <w:gridCol w:w="1971"/>
        <w:gridCol w:w="2575"/>
        <w:gridCol w:w="1984"/>
        <w:gridCol w:w="1354"/>
      </w:tblGrid>
      <w:tr w:rsidR="00732687" w:rsidRPr="008D07D1" w14:paraId="5F09B33B" w14:textId="77777777">
        <w:tc>
          <w:tcPr>
            <w:tcW w:w="9854" w:type="dxa"/>
            <w:gridSpan w:val="5"/>
          </w:tcPr>
          <w:p w14:paraId="2B25AA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VoirieBordante</w:t>
            </w:r>
          </w:p>
        </w:tc>
      </w:tr>
      <w:tr w:rsidR="00732687" w:rsidRPr="008D07D1" w14:paraId="0005DB77" w14:textId="77777777">
        <w:tc>
          <w:tcPr>
            <w:tcW w:w="9854" w:type="dxa"/>
            <w:gridSpan w:val="5"/>
          </w:tcPr>
          <w:p w14:paraId="122DBF05"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Description de la voirie bordant la parcelle et pouvant conditionner sa constructibilité.</w:t>
            </w:r>
          </w:p>
        </w:tc>
      </w:tr>
      <w:tr w:rsidR="00732687" w:rsidRPr="008D07D1" w14:paraId="1588B5B0" w14:textId="77777777">
        <w:tc>
          <w:tcPr>
            <w:tcW w:w="1970" w:type="dxa"/>
          </w:tcPr>
          <w:p w14:paraId="7BC123F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3B8EB7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75" w:type="dxa"/>
          </w:tcPr>
          <w:p w14:paraId="6D17AEF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984" w:type="dxa"/>
          </w:tcPr>
          <w:p w14:paraId="40A1235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00D564CD" w14:textId="3F349B71"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19153CBA" w14:textId="77777777">
        <w:tc>
          <w:tcPr>
            <w:tcW w:w="1970" w:type="dxa"/>
          </w:tcPr>
          <w:p w14:paraId="38AED0A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idVoirieBordante</w:t>
            </w:r>
          </w:p>
        </w:tc>
        <w:tc>
          <w:tcPr>
            <w:tcW w:w="1971" w:type="dxa"/>
          </w:tcPr>
          <w:p w14:paraId="25880A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condition s’appliquant.</w:t>
            </w:r>
          </w:p>
        </w:tc>
        <w:tc>
          <w:tcPr>
            <w:tcW w:w="2575" w:type="dxa"/>
          </w:tcPr>
          <w:p w14:paraId="6EFA23AD" w14:textId="7614E0D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44712_PLU_20041103/reglement/UE/UE2/contenu002/regle001/cd003/voibo01</w:t>
            </w:r>
          </w:p>
        </w:tc>
        <w:tc>
          <w:tcPr>
            <w:tcW w:w="1984" w:type="dxa"/>
          </w:tcPr>
          <w:p w14:paraId="0D3795D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287B310B" w14:textId="07FADBF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21607F1" w14:textId="77777777">
        <w:tc>
          <w:tcPr>
            <w:tcW w:w="1970" w:type="dxa"/>
          </w:tcPr>
          <w:p w14:paraId="5EC77B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25CEF06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condition</w:t>
            </w:r>
          </w:p>
        </w:tc>
        <w:tc>
          <w:tcPr>
            <w:tcW w:w="2575" w:type="dxa"/>
          </w:tcPr>
          <w:p w14:paraId="0EE9903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Logements sociaux jouxtant la rue Georges Wodli</w:t>
            </w:r>
          </w:p>
        </w:tc>
        <w:tc>
          <w:tcPr>
            <w:tcW w:w="1984" w:type="dxa"/>
          </w:tcPr>
          <w:p w14:paraId="314D431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C130E3C" w14:textId="17D4524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17ED770" w14:textId="77777777">
        <w:tc>
          <w:tcPr>
            <w:tcW w:w="1970" w:type="dxa"/>
          </w:tcPr>
          <w:p w14:paraId="223B4A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w:t>
            </w:r>
          </w:p>
        </w:tc>
        <w:tc>
          <w:tcPr>
            <w:tcW w:w="1971" w:type="dxa"/>
          </w:tcPr>
          <w:p w14:paraId="57AB68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voirieBordante dans les langues régionales</w:t>
            </w:r>
          </w:p>
        </w:tc>
        <w:tc>
          <w:tcPr>
            <w:tcW w:w="2575" w:type="dxa"/>
          </w:tcPr>
          <w:p w14:paraId="65CA19B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Rue de l’église</w:t>
            </w:r>
          </w:p>
        </w:tc>
        <w:tc>
          <w:tcPr>
            <w:tcW w:w="1984" w:type="dxa"/>
          </w:tcPr>
          <w:p w14:paraId="154A48F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5DDF103D" w14:textId="07027EB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42CBB9B5" w14:textId="77777777">
        <w:tc>
          <w:tcPr>
            <w:tcW w:w="1970" w:type="dxa"/>
          </w:tcPr>
          <w:p w14:paraId="0A1BD76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6922691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2575" w:type="dxa"/>
          </w:tcPr>
          <w:p w14:paraId="6826BB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VoirieBordante</w:t>
            </w:r>
          </w:p>
        </w:tc>
        <w:tc>
          <w:tcPr>
            <w:tcW w:w="1984" w:type="dxa"/>
          </w:tcPr>
          <w:p w14:paraId="30E67D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55D9938" w14:textId="32CDAF8C"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A14374" w:rsidRPr="008D07D1">
              <w:rPr>
                <w:rFonts w:ascii="Arial" w:hAnsi="Arial" w:cs="Arial"/>
                <w:color w:val="000000" w:themeColor="text1"/>
                <w:szCs w:val="22"/>
              </w:rPr>
              <w:t>1</w:t>
            </w:r>
            <w:r w:rsidRPr="008D07D1">
              <w:rPr>
                <w:rFonts w:ascii="Arial" w:hAnsi="Arial" w:cs="Arial"/>
                <w:color w:val="000000" w:themeColor="text1"/>
                <w:szCs w:val="22"/>
              </w:rPr>
              <w:t>-*]</w:t>
            </w:r>
          </w:p>
        </w:tc>
      </w:tr>
      <w:tr w:rsidR="00732687" w:rsidRPr="008D07D1" w14:paraId="012CA353" w14:textId="77777777">
        <w:tc>
          <w:tcPr>
            <w:tcW w:w="1970" w:type="dxa"/>
          </w:tcPr>
          <w:p w14:paraId="1CA02FB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48536C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condition décrites</w:t>
            </w:r>
          </w:p>
        </w:tc>
        <w:tc>
          <w:tcPr>
            <w:tcW w:w="2575" w:type="dxa"/>
          </w:tcPr>
          <w:p w14:paraId="43878E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 permis de construire peut être refusé sur des terrains qui ne seraient pas desservis par des voies publiques ou privées dans des conditions répondant à l’importance ou à la destination de l’immeuble ou de l’ensemble d’immeubles envisagé, et notamment si les caractéristiques de ces voies rendent difficile la circulation ou l’utilisation des engins de lutte contre l’incendie.</w:t>
            </w:r>
          </w:p>
        </w:tc>
        <w:tc>
          <w:tcPr>
            <w:tcW w:w="1984" w:type="dxa"/>
          </w:tcPr>
          <w:p w14:paraId="4275979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34461F54" w14:textId="671F31F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8CA8E81" w14:textId="77777777">
        <w:tc>
          <w:tcPr>
            <w:tcW w:w="1970" w:type="dxa"/>
          </w:tcPr>
          <w:p w14:paraId="28825768" w14:textId="5E29BDC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largeurVoirie</w:t>
            </w:r>
            <w:r w:rsidR="00C30366" w:rsidRPr="008D07D1">
              <w:rPr>
                <w:rFonts w:ascii="Arial" w:hAnsi="Arial" w:cs="Arial"/>
                <w:color w:val="000000" w:themeColor="text1"/>
                <w:szCs w:val="22"/>
              </w:rPr>
              <w:t>Min</w:t>
            </w:r>
          </w:p>
        </w:tc>
        <w:tc>
          <w:tcPr>
            <w:tcW w:w="1971" w:type="dxa"/>
          </w:tcPr>
          <w:p w14:paraId="2B6009B9" w14:textId="76333E3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Détermine la largueur </w:t>
            </w:r>
            <w:r w:rsidR="008A2611" w:rsidRPr="008D07D1">
              <w:rPr>
                <w:rFonts w:ascii="Arial" w:hAnsi="Arial" w:cs="Arial"/>
                <w:color w:val="000000" w:themeColor="text1"/>
                <w:szCs w:val="22"/>
              </w:rPr>
              <w:t>minimale</w:t>
            </w:r>
            <w:r w:rsidR="00C30366" w:rsidRPr="008D07D1">
              <w:rPr>
                <w:rFonts w:ascii="Arial" w:hAnsi="Arial" w:cs="Arial"/>
                <w:color w:val="000000" w:themeColor="text1"/>
                <w:szCs w:val="22"/>
              </w:rPr>
              <w:t xml:space="preserve"> </w:t>
            </w:r>
            <w:r w:rsidRPr="008D07D1">
              <w:rPr>
                <w:rFonts w:ascii="Arial" w:hAnsi="Arial" w:cs="Arial"/>
                <w:color w:val="000000" w:themeColor="text1"/>
                <w:szCs w:val="22"/>
              </w:rPr>
              <w:t xml:space="preserve">de la </w:t>
            </w:r>
            <w:r w:rsidR="00C30366" w:rsidRPr="008D07D1">
              <w:rPr>
                <w:rFonts w:ascii="Arial" w:hAnsi="Arial" w:cs="Arial"/>
                <w:color w:val="000000" w:themeColor="text1"/>
                <w:szCs w:val="22"/>
              </w:rPr>
              <w:t>voirie</w:t>
            </w:r>
            <w:r w:rsidRPr="008D07D1">
              <w:rPr>
                <w:rFonts w:ascii="Arial" w:hAnsi="Arial" w:cs="Arial"/>
                <w:color w:val="000000" w:themeColor="text1"/>
                <w:szCs w:val="22"/>
              </w:rPr>
              <w:t xml:space="preserve"> en mètre</w:t>
            </w:r>
            <w:r w:rsidR="001942E3" w:rsidRPr="008D07D1">
              <w:rPr>
                <w:rFonts w:ascii="Arial" w:hAnsi="Arial" w:cs="Arial"/>
                <w:color w:val="000000" w:themeColor="text1"/>
                <w:szCs w:val="22"/>
              </w:rPr>
              <w:t xml:space="preserve"> </w:t>
            </w:r>
          </w:p>
        </w:tc>
        <w:tc>
          <w:tcPr>
            <w:tcW w:w="2575" w:type="dxa"/>
          </w:tcPr>
          <w:p w14:paraId="1E61D47D" w14:textId="33CEB40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12</w:t>
            </w:r>
          </w:p>
        </w:tc>
        <w:tc>
          <w:tcPr>
            <w:tcW w:w="1984" w:type="dxa"/>
          </w:tcPr>
          <w:p w14:paraId="2A218C2D" w14:textId="66C75D0D" w:rsidR="00732687"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241AF235" w14:textId="388B8A1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8A2611" w:rsidRPr="008D07D1" w14:paraId="7DD5B31D" w14:textId="77777777">
        <w:tc>
          <w:tcPr>
            <w:tcW w:w="1970" w:type="dxa"/>
          </w:tcPr>
          <w:p w14:paraId="5F18B50C" w14:textId="50E96A8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largeurVoirieMax</w:t>
            </w:r>
          </w:p>
        </w:tc>
        <w:tc>
          <w:tcPr>
            <w:tcW w:w="1971" w:type="dxa"/>
          </w:tcPr>
          <w:p w14:paraId="51E66D0B" w14:textId="46B9E0D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largueur maximale de la voirie en mètre</w:t>
            </w:r>
          </w:p>
        </w:tc>
        <w:tc>
          <w:tcPr>
            <w:tcW w:w="2575" w:type="dxa"/>
          </w:tcPr>
          <w:p w14:paraId="0FF2171D" w14:textId="32A5D59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20</w:t>
            </w:r>
          </w:p>
        </w:tc>
        <w:tc>
          <w:tcPr>
            <w:tcW w:w="1984" w:type="dxa"/>
          </w:tcPr>
          <w:p w14:paraId="556D7E63" w14:textId="0E080E8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64968769" w14:textId="19B645FA"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732687" w:rsidRPr="008D07D1" w14:paraId="63A14B84" w14:textId="77777777">
        <w:tc>
          <w:tcPr>
            <w:tcW w:w="1970" w:type="dxa"/>
          </w:tcPr>
          <w:p w14:paraId="4DC9CDFE" w14:textId="22775545" w:rsidR="00732687" w:rsidRPr="008D07D1" w:rsidRDefault="00D911EE"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1971" w:type="dxa"/>
          </w:tcPr>
          <w:p w14:paraId="51F06F0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type de routes concernées</w:t>
            </w:r>
          </w:p>
        </w:tc>
        <w:tc>
          <w:tcPr>
            <w:tcW w:w="2575" w:type="dxa"/>
          </w:tcPr>
          <w:p w14:paraId="0FE02CA6" w14:textId="575A7C27"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w:t>
            </w:r>
            <w:r w:rsidR="007B52A5" w:rsidRPr="008D07D1">
              <w:rPr>
                <w:rFonts w:ascii="Arial" w:hAnsi="Arial" w:cs="Arial"/>
                <w:color w:val="000000" w:themeColor="text1"/>
                <w:szCs w:val="22"/>
              </w:rPr>
              <w:t>ationale</w:t>
            </w:r>
          </w:p>
        </w:tc>
        <w:tc>
          <w:tcPr>
            <w:tcW w:w="1984" w:type="dxa"/>
          </w:tcPr>
          <w:p w14:paraId="261D8C43" w14:textId="3AA5614D"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TypeVoirie » :</w:t>
            </w:r>
          </w:p>
          <w:p w14:paraId="08C89EA4" w14:textId="25CD1908" w:rsidR="00732687" w:rsidRPr="008D07D1" w:rsidRDefault="00D911EE"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_Ref172553513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137AA890" w14:textId="070BD2B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85B380F" w14:textId="77777777">
        <w:tc>
          <w:tcPr>
            <w:tcW w:w="1970" w:type="dxa"/>
          </w:tcPr>
          <w:p w14:paraId="3DDAF1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reference</w:t>
            </w:r>
          </w:p>
        </w:tc>
        <w:tc>
          <w:tcPr>
            <w:tcW w:w="1971" w:type="dxa"/>
          </w:tcPr>
          <w:p w14:paraId="136CC0B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Référence utilisée pour déterminer l’alignement</w:t>
            </w:r>
          </w:p>
        </w:tc>
        <w:tc>
          <w:tcPr>
            <w:tcW w:w="2575" w:type="dxa"/>
          </w:tcPr>
          <w:p w14:paraId="4E29BEFD" w14:textId="1768C15C"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limitePublique</w:t>
            </w:r>
          </w:p>
        </w:tc>
        <w:tc>
          <w:tcPr>
            <w:tcW w:w="1984" w:type="dxa"/>
          </w:tcPr>
          <w:p w14:paraId="7BBB2A2A" w14:textId="4846209F" w:rsidR="00732687" w:rsidRPr="008D07D1" w:rsidRDefault="00D911EE"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TypeReference » :</w:t>
            </w:r>
            <w:r w:rsidRPr="008D07D1">
              <w:rPr>
                <w:rFonts w:ascii="Arial" w:hAnsi="Arial" w:cs="Arial"/>
                <w:color w:val="000000" w:themeColor="text1"/>
                <w:szCs w:val="22"/>
              </w:rPr>
              <w:t xml:space="preserve"> 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_Ref172553513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564D8E5C" w14:textId="44B886B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5E829314" w14:textId="77777777" w:rsidR="00732687" w:rsidRPr="008D07D1" w:rsidRDefault="00732687" w:rsidP="00276466">
      <w:pPr>
        <w:pStyle w:val="Corpsdetexte"/>
        <w:jc w:val="both"/>
        <w:rPr>
          <w:rFonts w:ascii="Arial" w:hAnsi="Arial" w:cs="Arial"/>
          <w:color w:val="000000" w:themeColor="text1"/>
          <w:szCs w:val="22"/>
        </w:rPr>
      </w:pPr>
    </w:p>
    <w:p w14:paraId="52515B61" w14:textId="77A4D1BF"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83" w:name="_Toc172557601"/>
      <w:bookmarkStart w:id="184" w:name="_Toc164181826"/>
      <w:bookmarkStart w:id="185" w:name="_Toc174032958"/>
      <w:bookmarkEnd w:id="183"/>
      <w:r w:rsidRPr="008D07D1">
        <w:rPr>
          <w:rStyle w:val="Titre4Car"/>
          <w:rFonts w:ascii="Arial" w:hAnsi="Arial" w:cs="Arial"/>
          <w:b/>
          <w:i w:val="0"/>
          <w:color w:val="000080"/>
          <w:sz w:val="22"/>
          <w:szCs w:val="36"/>
        </w:rPr>
        <w:t>Classe ChampApplication</w:t>
      </w:r>
      <w:bookmarkEnd w:id="184"/>
      <w:bookmarkEnd w:id="185"/>
    </w:p>
    <w:p w14:paraId="162B6E6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Une classe ChampApplication a été ajoutée afin de couvrir les cas où l’usage des classes Contrainte et Condition ne permettaient pas de représenter la situation décrite dans le règlement écrite. </w:t>
      </w:r>
    </w:p>
    <w:p w14:paraId="1B3761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peut s’appliquer dans les exemples suivants : </w:t>
      </w:r>
    </w:p>
    <w:p w14:paraId="369B9DEF" w14:textId="77777777" w:rsidR="00732687" w:rsidRPr="008D07D1" w:rsidRDefault="007B52A5" w:rsidP="00276466">
      <w:pPr>
        <w:numPr>
          <w:ilvl w:val="0"/>
          <w:numId w:val="4"/>
        </w:numPr>
        <w:tabs>
          <w:tab w:val="left" w:pos="720"/>
        </w:tabs>
        <w:spacing w:before="100" w:after="100"/>
        <w:jc w:val="both"/>
        <w:rPr>
          <w:rFonts w:ascii="Arial" w:hAnsi="Arial" w:cs="Arial"/>
          <w:color w:val="000000" w:themeColor="text1"/>
          <w:szCs w:val="22"/>
        </w:rPr>
      </w:pPr>
      <w:r w:rsidRPr="008D07D1">
        <w:rPr>
          <w:rFonts w:ascii="Arial" w:hAnsi="Arial" w:cs="Arial"/>
          <w:color w:val="000000" w:themeColor="text1"/>
          <w:szCs w:val="22"/>
        </w:rPr>
        <w:t>Un exemple de bande de constructibilité graphique référencé dans le règlement</w:t>
      </w:r>
    </w:p>
    <w:p w14:paraId="0B06BC0F" w14:textId="77777777" w:rsidR="00732687" w:rsidRPr="008D07D1" w:rsidRDefault="007B52A5" w:rsidP="00276466">
      <w:pPr>
        <w:numPr>
          <w:ilvl w:val="0"/>
          <w:numId w:val="4"/>
        </w:numPr>
        <w:tabs>
          <w:tab w:val="left" w:pos="720"/>
        </w:tabs>
        <w:spacing w:before="100" w:after="100"/>
        <w:jc w:val="both"/>
        <w:rPr>
          <w:rFonts w:ascii="Arial" w:hAnsi="Arial" w:cs="Arial"/>
          <w:color w:val="000000" w:themeColor="text1"/>
          <w:szCs w:val="22"/>
        </w:rPr>
      </w:pPr>
      <w:r w:rsidRPr="008D07D1">
        <w:rPr>
          <w:rFonts w:ascii="Arial" w:hAnsi="Arial" w:cs="Arial"/>
          <w:color w:val="000000" w:themeColor="text1"/>
          <w:szCs w:val="22"/>
        </w:rPr>
        <w:t>Un exemple de périmètre non défini graphiquement présenté dans le règlement</w:t>
      </w:r>
    </w:p>
    <w:p w14:paraId="1C6943F3" w14:textId="77777777" w:rsidR="00732687" w:rsidRPr="008D07D1" w:rsidRDefault="007B52A5" w:rsidP="00276466">
      <w:pPr>
        <w:numPr>
          <w:ilvl w:val="0"/>
          <w:numId w:val="4"/>
        </w:numPr>
        <w:tabs>
          <w:tab w:val="left" w:pos="720"/>
        </w:tabs>
        <w:spacing w:before="100" w:after="100"/>
        <w:jc w:val="both"/>
        <w:rPr>
          <w:rFonts w:ascii="Arial" w:hAnsi="Arial" w:cs="Arial"/>
          <w:color w:val="000000" w:themeColor="text1"/>
          <w:szCs w:val="22"/>
        </w:rPr>
      </w:pPr>
      <w:r w:rsidRPr="008D07D1">
        <w:rPr>
          <w:rFonts w:ascii="Arial" w:hAnsi="Arial" w:cs="Arial"/>
          <w:color w:val="000000" w:themeColor="text1"/>
          <w:szCs w:val="22"/>
        </w:rPr>
        <w:t>Un exemple de condition de périmètre distinct du périmètre d'application de la contrainte</w:t>
      </w:r>
    </w:p>
    <w:p w14:paraId="0D60731C" w14:textId="0ED527A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La classe ChampApplication est distincte des classes Condition et Contrainte mais elle est associée aux conditions qui s’appliquent dans une zone géographique.</w:t>
      </w:r>
    </w:p>
    <w:p w14:paraId="482CA4A1" w14:textId="77777777" w:rsidR="00732687" w:rsidRPr="008D07D1" w:rsidRDefault="00732687" w:rsidP="00276466">
      <w:pPr>
        <w:jc w:val="both"/>
        <w:rPr>
          <w:rFonts w:ascii="Arial" w:hAnsi="Arial" w:cs="Arial"/>
          <w:color w:val="000000" w:themeColor="text1"/>
          <w:szCs w:val="22"/>
        </w:rPr>
      </w:pPr>
    </w:p>
    <w:p w14:paraId="73B49BD0" w14:textId="1104B66F" w:rsidR="00732687" w:rsidRPr="008D07D1" w:rsidRDefault="007B52A5" w:rsidP="00276466">
      <w:pPr>
        <w:jc w:val="both"/>
        <w:rPr>
          <w:rFonts w:ascii="Arial" w:hAnsi="Arial" w:cs="Arial"/>
          <w:szCs w:val="22"/>
        </w:rPr>
      </w:pPr>
      <w:r w:rsidRPr="008D07D1">
        <w:rPr>
          <w:rFonts w:ascii="Arial" w:hAnsi="Arial" w:cs="Arial"/>
          <w:szCs w:val="22"/>
        </w:rPr>
        <w:t>La classe ChampApplication est facultative et n'est nécessaire que lorsqu'une condition ne s'applique qu'à une partie d'une parcelle ou une zone particulière</w:t>
      </w:r>
      <w:r w:rsidRPr="008D07D1">
        <w:rPr>
          <w:rFonts w:ascii="Arial" w:hAnsi="Arial" w:cs="Arial"/>
          <w:color w:val="000000" w:themeColor="text1"/>
          <w:szCs w:val="22"/>
        </w:rPr>
        <w:t>.</w:t>
      </w:r>
      <w:commentRangeStart w:id="186"/>
      <w:commentRangeStart w:id="187"/>
      <w:commentRangeEnd w:id="186"/>
      <w:r w:rsidRPr="008D07D1">
        <w:rPr>
          <w:rFonts w:ascii="Arial" w:hAnsi="Arial" w:cs="Arial"/>
        </w:rPr>
        <w:commentReference w:id="186"/>
      </w:r>
      <w:commentRangeEnd w:id="187"/>
      <w:r w:rsidR="0035271B" w:rsidRPr="008D07D1">
        <w:rPr>
          <w:rStyle w:val="Marquedecommentaire"/>
          <w:rFonts w:ascii="Arial" w:hAnsi="Arial" w:cs="Arial"/>
        </w:rPr>
        <w:commentReference w:id="187"/>
      </w:r>
    </w:p>
    <w:p w14:paraId="59DAC54C" w14:textId="77777777" w:rsidR="00732687" w:rsidRPr="008D07D1" w:rsidRDefault="00732687" w:rsidP="00276466">
      <w:pPr>
        <w:jc w:val="both"/>
        <w:rPr>
          <w:rFonts w:ascii="Arial" w:hAnsi="Arial" w:cs="Arial"/>
          <w:color w:val="000000" w:themeColor="text1"/>
          <w:szCs w:val="22"/>
        </w:rPr>
      </w:pPr>
    </w:p>
    <w:p w14:paraId="38CFC78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Des exemples d’instanciations ont été ajoutés afin d’illustrer les cas d’applications de cette classe. </w:t>
      </w:r>
    </w:p>
    <w:p w14:paraId="16276F5A" w14:textId="77777777" w:rsidR="00732687" w:rsidRPr="008D07D1" w:rsidRDefault="007B52A5" w:rsidP="00276466">
      <w:pPr>
        <w:spacing w:line="276" w:lineRule="auto"/>
        <w:jc w:val="both"/>
        <w:rPr>
          <w:rFonts w:ascii="Arial" w:hAnsi="Arial" w:cs="Arial"/>
          <w:color w:val="000000" w:themeColor="text1"/>
          <w:szCs w:val="22"/>
        </w:rPr>
      </w:pPr>
      <w:r w:rsidRPr="008D07D1">
        <w:rPr>
          <w:rFonts w:ascii="Arial" w:hAnsi="Arial" w:cs="Arial"/>
          <w:color w:val="000000" w:themeColor="text1"/>
          <w:szCs w:val="22"/>
        </w:rPr>
        <w:t>La classe ChampApplication est facultative, ainsi, si le périmètre n’est pas spécifié dans le règlement écrit, on considère que la condition s’applique à l’ensemble de la parcelle.</w:t>
      </w:r>
    </w:p>
    <w:p w14:paraId="01E77E3B" w14:textId="77777777" w:rsidR="00732687" w:rsidRPr="008D07D1" w:rsidRDefault="00732687" w:rsidP="00276466">
      <w:pPr>
        <w:spacing w:line="276" w:lineRule="auto"/>
        <w:jc w:val="both"/>
        <w:rPr>
          <w:rFonts w:ascii="Arial" w:hAnsi="Arial" w:cs="Arial"/>
          <w:color w:val="000000" w:themeColor="text1"/>
          <w:szCs w:val="22"/>
        </w:rPr>
      </w:pPr>
    </w:p>
    <w:p w14:paraId="28E24932" w14:textId="77777777" w:rsidR="00732687" w:rsidRPr="008D07D1" w:rsidRDefault="007B52A5" w:rsidP="00276466">
      <w:pPr>
        <w:spacing w:line="276" w:lineRule="auto"/>
        <w:jc w:val="both"/>
        <w:rPr>
          <w:rFonts w:ascii="Arial" w:hAnsi="Arial" w:cs="Arial"/>
          <w:color w:val="000000" w:themeColor="text1"/>
          <w:szCs w:val="22"/>
        </w:rPr>
      </w:pPr>
      <w:r w:rsidRPr="008D07D1">
        <w:rPr>
          <w:rFonts w:ascii="Arial" w:hAnsi="Arial" w:cs="Arial"/>
          <w:color w:val="000000" w:themeColor="text1"/>
          <w:szCs w:val="22"/>
        </w:rPr>
        <w:t>Si un périmètre est spécifié dans le règlement écrit, il se traduit par un objet de la classe ChampApplication.</w:t>
      </w:r>
    </w:p>
    <w:p w14:paraId="0C1EB9A5" w14:textId="5BFE0056"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Le champ d’application doit être compris au sens sémantique du terme, ce n’est pas un périmètre graphique sauf lorsqu’il fait le lien avec une prescription surfacique du PLU (cf. classe PRESCRIPTION du standard PLU). La prescription graphique sera alors traitée grâce à la classe ContrainteSpecifique qui fait le lien avec la classe PRESCRIPTION définie dans le standard CNIG PLU. </w:t>
      </w:r>
    </w:p>
    <w:p w14:paraId="3D980B90"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Dans une règle d’urbanisme décrite par une règle, il est possible d’avoir plusieurs contraintes pouvant chacune avoir un champ d’application propre. </w:t>
      </w:r>
    </w:p>
    <w:p w14:paraId="0D00715A" w14:textId="77777777" w:rsidR="00732687" w:rsidRPr="008D07D1" w:rsidRDefault="00732687" w:rsidP="00276466">
      <w:pPr>
        <w:jc w:val="both"/>
        <w:rPr>
          <w:rFonts w:ascii="Arial" w:hAnsi="Arial" w:cs="Arial"/>
          <w:color w:val="000000" w:themeColor="text1"/>
          <w:szCs w:val="22"/>
        </w:rPr>
      </w:pPr>
    </w:p>
    <w:p w14:paraId="65093B98" w14:textId="77777777" w:rsidR="00732687" w:rsidRPr="008D07D1" w:rsidRDefault="00732687" w:rsidP="00276466">
      <w:pPr>
        <w:spacing w:line="276" w:lineRule="auto"/>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405"/>
        <w:gridCol w:w="1559"/>
        <w:gridCol w:w="2240"/>
        <w:gridCol w:w="2155"/>
        <w:gridCol w:w="1495"/>
      </w:tblGrid>
      <w:tr w:rsidR="00732687" w:rsidRPr="008D07D1" w14:paraId="704C60B7" w14:textId="77777777">
        <w:tc>
          <w:tcPr>
            <w:tcW w:w="9854" w:type="dxa"/>
            <w:gridSpan w:val="5"/>
          </w:tcPr>
          <w:p w14:paraId="2E40356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ChampApplication</w:t>
            </w:r>
          </w:p>
        </w:tc>
      </w:tr>
      <w:tr w:rsidR="00732687" w:rsidRPr="008D07D1" w14:paraId="24CA48F3" w14:textId="77777777">
        <w:tc>
          <w:tcPr>
            <w:tcW w:w="9854" w:type="dxa"/>
            <w:gridSpan w:val="5"/>
          </w:tcPr>
          <w:p w14:paraId="3D27393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ChampApplication de la condition</w:t>
            </w:r>
          </w:p>
        </w:tc>
      </w:tr>
      <w:tr w:rsidR="00732687" w:rsidRPr="008D07D1" w14:paraId="1FC8E91D" w14:textId="77777777" w:rsidTr="00D27C37">
        <w:tc>
          <w:tcPr>
            <w:tcW w:w="2405" w:type="dxa"/>
          </w:tcPr>
          <w:p w14:paraId="7F5D499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559" w:type="dxa"/>
          </w:tcPr>
          <w:p w14:paraId="38DC68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240" w:type="dxa"/>
          </w:tcPr>
          <w:p w14:paraId="7A95E6E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2155" w:type="dxa"/>
          </w:tcPr>
          <w:p w14:paraId="63C83A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137C39FA" w14:textId="2086F93E" w:rsidR="00732687" w:rsidRPr="008D07D1" w:rsidRDefault="00030B1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9F8EAFB" w14:textId="77777777" w:rsidTr="00D27C37">
        <w:tc>
          <w:tcPr>
            <w:tcW w:w="2405" w:type="dxa"/>
          </w:tcPr>
          <w:p w14:paraId="79A3C756" w14:textId="225EF4E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idChampApplication</w:t>
            </w:r>
          </w:p>
        </w:tc>
        <w:tc>
          <w:tcPr>
            <w:tcW w:w="1559" w:type="dxa"/>
          </w:tcPr>
          <w:p w14:paraId="1B232B3A" w14:textId="2FE532F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du champ d’application.</w:t>
            </w:r>
          </w:p>
        </w:tc>
        <w:tc>
          <w:tcPr>
            <w:tcW w:w="2240" w:type="dxa"/>
          </w:tcPr>
          <w:p w14:paraId="2F3E02A6" w14:textId="06E0A4F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44712_PLU_20041103/reglement/UE/contenu01/regle02/chappli01</w:t>
            </w:r>
          </w:p>
        </w:tc>
        <w:tc>
          <w:tcPr>
            <w:tcW w:w="2155" w:type="dxa"/>
          </w:tcPr>
          <w:p w14:paraId="78F865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6C4ABB1B" w14:textId="0132637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22B29D65" w14:textId="77777777" w:rsidTr="00D27C37">
        <w:tc>
          <w:tcPr>
            <w:tcW w:w="2405" w:type="dxa"/>
          </w:tcPr>
          <w:p w14:paraId="2D5B4F8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559" w:type="dxa"/>
          </w:tcPr>
          <w:p w14:paraId="2306348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du champ d’application.</w:t>
            </w:r>
          </w:p>
        </w:tc>
        <w:tc>
          <w:tcPr>
            <w:tcW w:w="2240" w:type="dxa"/>
          </w:tcPr>
          <w:p w14:paraId="4018D9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Hors de la bande de constructibilité principale</w:t>
            </w:r>
          </w:p>
        </w:tc>
        <w:tc>
          <w:tcPr>
            <w:tcW w:w="2155" w:type="dxa"/>
          </w:tcPr>
          <w:p w14:paraId="144FB86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5161742C" w14:textId="1EE9268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2CDE974" w14:textId="77777777" w:rsidTr="00D27C37">
        <w:tc>
          <w:tcPr>
            <w:tcW w:w="2405" w:type="dxa"/>
          </w:tcPr>
          <w:p w14:paraId="394CE44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559" w:type="dxa"/>
          </w:tcPr>
          <w:p w14:paraId="55DDBD7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2240" w:type="dxa"/>
          </w:tcPr>
          <w:p w14:paraId="36BBA534" w14:textId="56377E6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ChampApplication</w:t>
            </w:r>
          </w:p>
        </w:tc>
        <w:tc>
          <w:tcPr>
            <w:tcW w:w="2155" w:type="dxa"/>
          </w:tcPr>
          <w:p w14:paraId="57BD7D3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1B7A02E6" w14:textId="017150F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26F52F24" w14:textId="77777777" w:rsidTr="00D27C37">
        <w:tc>
          <w:tcPr>
            <w:tcW w:w="2405" w:type="dxa"/>
          </w:tcPr>
          <w:p w14:paraId="2081CD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559" w:type="dxa"/>
          </w:tcPr>
          <w:p w14:paraId="2EC6AFB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prises en compte dans la classe champApplication</w:t>
            </w:r>
          </w:p>
        </w:tc>
        <w:tc>
          <w:tcPr>
            <w:tcW w:w="2240" w:type="dxa"/>
          </w:tcPr>
          <w:p w14:paraId="174F70B9" w14:textId="0C4FEA1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Sauf mention contraire, s’applique à l’échelle du terrain et non à chaque construction nouvelle et travaux</w:t>
            </w:r>
          </w:p>
        </w:tc>
        <w:tc>
          <w:tcPr>
            <w:tcW w:w="2155" w:type="dxa"/>
          </w:tcPr>
          <w:p w14:paraId="5DA4250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7D2C48E3" w14:textId="352A404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A5AE6E6" w14:textId="77777777" w:rsidTr="00D27C37">
        <w:tc>
          <w:tcPr>
            <w:tcW w:w="2405" w:type="dxa"/>
          </w:tcPr>
          <w:p w14:paraId="271E4987" w14:textId="193ABAFF"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w:t>
            </w:r>
            <w:r w:rsidR="007B52A5" w:rsidRPr="008D07D1">
              <w:rPr>
                <w:rFonts w:ascii="Arial" w:hAnsi="Arial" w:cs="Arial"/>
                <w:color w:val="000000" w:themeColor="text1"/>
                <w:szCs w:val="22"/>
              </w:rPr>
              <w:t>eference</w:t>
            </w:r>
          </w:p>
        </w:tc>
        <w:tc>
          <w:tcPr>
            <w:tcW w:w="1559" w:type="dxa"/>
          </w:tcPr>
          <w:p w14:paraId="4FF784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Caractérise la référence utilisée pour déterminer l’alignement</w:t>
            </w:r>
          </w:p>
        </w:tc>
        <w:tc>
          <w:tcPr>
            <w:tcW w:w="2240" w:type="dxa"/>
          </w:tcPr>
          <w:p w14:paraId="65A409A1" w14:textId="680292F7"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w:t>
            </w:r>
            <w:r w:rsidR="007B52A5" w:rsidRPr="008D07D1">
              <w:rPr>
                <w:rFonts w:ascii="Arial" w:hAnsi="Arial" w:cs="Arial"/>
                <w:color w:val="000000" w:themeColor="text1"/>
                <w:szCs w:val="22"/>
              </w:rPr>
              <w:t>imite</w:t>
            </w:r>
            <w:r w:rsidRPr="008D07D1">
              <w:rPr>
                <w:rFonts w:ascii="Arial" w:hAnsi="Arial" w:cs="Arial"/>
                <w:color w:val="000000" w:themeColor="text1"/>
                <w:szCs w:val="22"/>
              </w:rPr>
              <w:t>L</w:t>
            </w:r>
            <w:r w:rsidR="007B52A5" w:rsidRPr="008D07D1">
              <w:rPr>
                <w:rFonts w:ascii="Arial" w:hAnsi="Arial" w:cs="Arial"/>
                <w:color w:val="000000" w:themeColor="text1"/>
                <w:szCs w:val="22"/>
              </w:rPr>
              <w:t>atérale</w:t>
            </w:r>
          </w:p>
        </w:tc>
        <w:tc>
          <w:tcPr>
            <w:tcW w:w="2155" w:type="dxa"/>
          </w:tcPr>
          <w:p w14:paraId="178C833B" w14:textId="455E5000" w:rsidR="00D27C37" w:rsidRPr="008D07D1" w:rsidRDefault="00D27C3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hyperlink w:anchor="_toc3367">
              <w:r w:rsidR="007B52A5" w:rsidRPr="008D07D1">
                <w:rPr>
                  <w:rStyle w:val="Lienhypertexte"/>
                  <w:rFonts w:ascii="Arial" w:hAnsi="Arial" w:cs="Arial"/>
                  <w:color w:val="000000" w:themeColor="text1"/>
                </w:rPr>
                <w:t>TypeReference</w:t>
              </w:r>
            </w:hyperlink>
            <w:r w:rsidR="007B52A5" w:rsidRPr="008D07D1">
              <w:rPr>
                <w:rFonts w:ascii="Arial" w:hAnsi="Arial" w:cs="Arial"/>
                <w:color w:val="000000" w:themeColor="text1"/>
                <w:szCs w:val="22"/>
              </w:rPr>
              <w:t> »</w:t>
            </w:r>
            <w:r w:rsidRPr="008D07D1">
              <w:rPr>
                <w:rFonts w:ascii="Arial" w:hAnsi="Arial" w:cs="Arial"/>
                <w:color w:val="000000" w:themeColor="text1"/>
                <w:szCs w:val="22"/>
              </w:rPr>
              <w:t xml:space="preserve"> : 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_Ref172553837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495" w:type="dxa"/>
          </w:tcPr>
          <w:p w14:paraId="04931A0C" w14:textId="08F07BA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2C58C34C" w14:textId="77777777" w:rsidR="00732687" w:rsidRPr="008D07D1" w:rsidRDefault="00732687" w:rsidP="00276466">
      <w:pPr>
        <w:spacing w:line="276" w:lineRule="auto"/>
        <w:jc w:val="both"/>
        <w:rPr>
          <w:rFonts w:ascii="Arial" w:hAnsi="Arial" w:cs="Arial"/>
          <w:color w:val="000000" w:themeColor="text1"/>
          <w:szCs w:val="22"/>
        </w:rPr>
      </w:pPr>
    </w:p>
    <w:p w14:paraId="644907DC"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Se référencer aux exemples mis à disposition dans l’annexe 6.2 « Exemples d’instanciation » </w:t>
      </w:r>
    </w:p>
    <w:p w14:paraId="60BF672D" w14:textId="77777777" w:rsidR="00732687" w:rsidRPr="008D07D1" w:rsidRDefault="00732687" w:rsidP="00276466">
      <w:pPr>
        <w:pStyle w:val="Titre3mod"/>
        <w:jc w:val="both"/>
        <w:rPr>
          <w:rFonts w:ascii="Arial" w:hAnsi="Arial" w:cs="Arial"/>
          <w:color w:val="000000" w:themeColor="text1"/>
          <w:sz w:val="22"/>
          <w:szCs w:val="22"/>
        </w:rPr>
      </w:pPr>
    </w:p>
    <w:p w14:paraId="29E60489" w14:textId="3D0DD9F9"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88" w:name="_Toc164181827"/>
      <w:bookmarkStart w:id="189" w:name="_Toc174032959"/>
      <w:r w:rsidRPr="008D07D1">
        <w:rPr>
          <w:rStyle w:val="Titre4Car"/>
          <w:rFonts w:ascii="Arial" w:hAnsi="Arial" w:cs="Arial"/>
          <w:b/>
          <w:i w:val="0"/>
          <w:color w:val="000080"/>
          <w:sz w:val="22"/>
          <w:szCs w:val="36"/>
        </w:rPr>
        <w:t>Classe Con</w:t>
      </w:r>
      <w:r w:rsidR="00421DC7" w:rsidRPr="008D07D1">
        <w:rPr>
          <w:rStyle w:val="Titre4Car"/>
          <w:rFonts w:ascii="Arial" w:hAnsi="Arial" w:cs="Arial"/>
          <w:b/>
          <w:i w:val="0"/>
          <w:color w:val="000080"/>
          <w:sz w:val="22"/>
          <w:szCs w:val="36"/>
        </w:rPr>
        <w:t>trainte</w:t>
      </w:r>
      <w:r w:rsidRPr="008D07D1">
        <w:rPr>
          <w:rStyle w:val="Titre4Car"/>
          <w:rFonts w:ascii="Arial" w:hAnsi="Arial" w:cs="Arial"/>
          <w:b/>
          <w:i w:val="0"/>
          <w:color w:val="000080"/>
          <w:sz w:val="22"/>
          <w:szCs w:val="36"/>
        </w:rPr>
        <w:t>Spécifique</w:t>
      </w:r>
      <w:bookmarkEnd w:id="188"/>
      <w:bookmarkEnd w:id="189"/>
    </w:p>
    <w:p w14:paraId="1D8AEF98" w14:textId="77777777" w:rsidR="00732687" w:rsidRPr="008D07D1" w:rsidRDefault="00732687" w:rsidP="00276466">
      <w:pPr>
        <w:pStyle w:val="Titre3mod"/>
        <w:jc w:val="both"/>
        <w:rPr>
          <w:rFonts w:ascii="Arial" w:hAnsi="Arial" w:cs="Arial"/>
          <w:color w:val="000000" w:themeColor="text1"/>
          <w:sz w:val="22"/>
          <w:szCs w:val="22"/>
        </w:rPr>
      </w:pPr>
    </w:p>
    <w:p w14:paraId="76166F4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indique qu'une contrainte spécifique s'applique sur un bâtiment dans une parcelle ou dans une surface concernée par une prescription. Cette classe fait le lien avec la classe Prescription du Standard CNIG PLU. </w:t>
      </w:r>
    </w:p>
    <w:p w14:paraId="55B73D66"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Cette classe est associée avec la classe Condition avec un lien de généralisation (héritage). Elle hérite de l’ensemble des attributs de la classe Condition.</w:t>
      </w:r>
    </w:p>
    <w:p w14:paraId="71BB46CC" w14:textId="352236D4"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L’ensemble des attributs de la classe abstraite Condition seront les mêmes attributs dans la classe Con</w:t>
      </w:r>
      <w:r w:rsidR="00421DC7" w:rsidRPr="008D07D1">
        <w:rPr>
          <w:rFonts w:ascii="Arial" w:hAnsi="Arial" w:cs="Arial"/>
          <w:color w:val="000000" w:themeColor="text1"/>
          <w:sz w:val="22"/>
          <w:szCs w:val="22"/>
        </w:rPr>
        <w:t>trainte</w:t>
      </w:r>
      <w:r w:rsidRPr="008D07D1">
        <w:rPr>
          <w:rFonts w:ascii="Arial" w:hAnsi="Arial" w:cs="Arial"/>
          <w:color w:val="000000" w:themeColor="text1"/>
          <w:sz w:val="22"/>
          <w:szCs w:val="22"/>
        </w:rPr>
        <w:t>Specifique.</w:t>
      </w:r>
    </w:p>
    <w:p w14:paraId="3897EAA8"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263"/>
        <w:gridCol w:w="2410"/>
        <w:gridCol w:w="1985"/>
        <w:gridCol w:w="1842"/>
        <w:gridCol w:w="1354"/>
      </w:tblGrid>
      <w:tr w:rsidR="00732687" w:rsidRPr="008D07D1" w14:paraId="4BA01107" w14:textId="77777777">
        <w:tc>
          <w:tcPr>
            <w:tcW w:w="9854" w:type="dxa"/>
            <w:gridSpan w:val="5"/>
          </w:tcPr>
          <w:p w14:paraId="37121443" w14:textId="049C1FE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bookmarkStart w:id="190" w:name="_Hlk172541126"/>
            <w:r w:rsidR="00421DC7" w:rsidRPr="008D07D1">
              <w:rPr>
                <w:rFonts w:ascii="Arial" w:hAnsi="Arial" w:cs="Arial"/>
                <w:color w:val="000000" w:themeColor="text1"/>
                <w:szCs w:val="22"/>
              </w:rPr>
              <w:t>ContrainteSpecifique</w:t>
            </w:r>
            <w:bookmarkEnd w:id="190"/>
          </w:p>
        </w:tc>
      </w:tr>
      <w:tr w:rsidR="00732687" w:rsidRPr="008D07D1" w14:paraId="39923EC7" w14:textId="77777777">
        <w:tc>
          <w:tcPr>
            <w:tcW w:w="9854" w:type="dxa"/>
            <w:gridSpan w:val="5"/>
          </w:tcPr>
          <w:p w14:paraId="56BA0658" w14:textId="2E9B670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Condition devant être vérifiée pour que la contrainte s'applique.</w:t>
            </w:r>
          </w:p>
        </w:tc>
      </w:tr>
      <w:tr w:rsidR="00732687" w:rsidRPr="008D07D1" w14:paraId="418779D3" w14:textId="77777777" w:rsidTr="004F2C0F">
        <w:tc>
          <w:tcPr>
            <w:tcW w:w="2263" w:type="dxa"/>
          </w:tcPr>
          <w:p w14:paraId="3A7F25D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10" w:type="dxa"/>
          </w:tcPr>
          <w:p w14:paraId="3ADBA9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1985" w:type="dxa"/>
          </w:tcPr>
          <w:p w14:paraId="17F82D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26F6650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558DF1F0" w14:textId="7EC53A19" w:rsidR="00732687" w:rsidRPr="008D07D1" w:rsidRDefault="00D27C3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B2C1FF9" w14:textId="77777777" w:rsidTr="004F2C0F">
        <w:tc>
          <w:tcPr>
            <w:tcW w:w="2263" w:type="dxa"/>
          </w:tcPr>
          <w:p w14:paraId="0559743D" w14:textId="0C5F64C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w:t>
            </w:r>
            <w:r w:rsidR="00421DC7" w:rsidRPr="008D07D1">
              <w:rPr>
                <w:rFonts w:ascii="Arial" w:hAnsi="Arial" w:cs="Arial"/>
                <w:color w:val="000000" w:themeColor="text1"/>
                <w:szCs w:val="22"/>
              </w:rPr>
              <w:t xml:space="preserve"> ContrainteSpecifique</w:t>
            </w:r>
          </w:p>
        </w:tc>
        <w:tc>
          <w:tcPr>
            <w:tcW w:w="2410" w:type="dxa"/>
          </w:tcPr>
          <w:p w14:paraId="53CD00C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spécifique s’appliquant.</w:t>
            </w:r>
          </w:p>
        </w:tc>
        <w:tc>
          <w:tcPr>
            <w:tcW w:w="1985" w:type="dxa"/>
          </w:tcPr>
          <w:p w14:paraId="7AA4C4F6" w14:textId="34D45E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44712_PLU_20041103/reglement/UE/UE2/contenu02/regle01/cd03/con</w:t>
            </w:r>
            <w:r w:rsidR="00421DC7" w:rsidRPr="008D07D1">
              <w:rPr>
                <w:rFonts w:ascii="Arial" w:hAnsi="Arial" w:cs="Arial"/>
                <w:szCs w:val="22"/>
              </w:rPr>
              <w:t>t</w:t>
            </w:r>
            <w:r w:rsidRPr="008D07D1">
              <w:rPr>
                <w:rFonts w:ascii="Arial" w:hAnsi="Arial" w:cs="Arial"/>
                <w:szCs w:val="22"/>
              </w:rPr>
              <w:t>sp01</w:t>
            </w:r>
          </w:p>
        </w:tc>
        <w:tc>
          <w:tcPr>
            <w:tcW w:w="1842" w:type="dxa"/>
          </w:tcPr>
          <w:p w14:paraId="1E2501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0CB01BEE" w14:textId="0A425AA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63509109" w14:textId="77777777" w:rsidTr="004F2C0F">
        <w:tc>
          <w:tcPr>
            <w:tcW w:w="2263" w:type="dxa"/>
          </w:tcPr>
          <w:p w14:paraId="46D37B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410" w:type="dxa"/>
          </w:tcPr>
          <w:p w14:paraId="3A2B763A" w14:textId="58BDD80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spécifique s’appliquant.</w:t>
            </w:r>
          </w:p>
        </w:tc>
        <w:tc>
          <w:tcPr>
            <w:tcW w:w="1985" w:type="dxa"/>
          </w:tcPr>
          <w:p w14:paraId="3063693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Eglise Saint Ambroise</w:t>
            </w:r>
          </w:p>
        </w:tc>
        <w:tc>
          <w:tcPr>
            <w:tcW w:w="1842" w:type="dxa"/>
          </w:tcPr>
          <w:p w14:paraId="70C803C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44469861" w14:textId="4C9B3E6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7139D880" w14:textId="77777777" w:rsidTr="004F2C0F">
        <w:tc>
          <w:tcPr>
            <w:tcW w:w="2263" w:type="dxa"/>
          </w:tcPr>
          <w:p w14:paraId="24D8F1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410" w:type="dxa"/>
          </w:tcPr>
          <w:p w14:paraId="31ACA63B" w14:textId="338F484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Catégorie de la </w:t>
            </w:r>
            <w:r w:rsidR="00421DC7" w:rsidRPr="008D07D1">
              <w:rPr>
                <w:rFonts w:ascii="Arial" w:hAnsi="Arial" w:cs="Arial"/>
                <w:color w:val="000000" w:themeColor="text1"/>
                <w:sz w:val="24"/>
                <w:szCs w:val="22"/>
              </w:rPr>
              <w:t>contrainte</w:t>
            </w:r>
            <w:r w:rsidRPr="008D07D1">
              <w:rPr>
                <w:rFonts w:ascii="Arial" w:hAnsi="Arial" w:cs="Arial"/>
                <w:color w:val="000000" w:themeColor="text1"/>
                <w:sz w:val="24"/>
                <w:szCs w:val="22"/>
              </w:rPr>
              <w:t xml:space="preserve"> s’appliquant.</w:t>
            </w:r>
          </w:p>
        </w:tc>
        <w:tc>
          <w:tcPr>
            <w:tcW w:w="1985" w:type="dxa"/>
          </w:tcPr>
          <w:p w14:paraId="4771E7D2" w14:textId="502D2568" w:rsidR="00732687" w:rsidRPr="008D07D1" w:rsidRDefault="00421DC7"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Cs w:val="22"/>
              </w:rPr>
              <w:t>ContrainteSpecifique</w:t>
            </w:r>
          </w:p>
        </w:tc>
        <w:tc>
          <w:tcPr>
            <w:tcW w:w="1842" w:type="dxa"/>
          </w:tcPr>
          <w:p w14:paraId="77D73A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6EF310F" w14:textId="007B959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r w:rsidR="00421DC7" w:rsidRPr="008D07D1">
              <w:rPr>
                <w:rFonts w:ascii="Arial" w:hAnsi="Arial" w:cs="Arial"/>
                <w:color w:val="000000" w:themeColor="text1"/>
                <w:sz w:val="24"/>
                <w:szCs w:val="22"/>
              </w:rPr>
              <w:t>*</w:t>
            </w:r>
            <w:r w:rsidRPr="008D07D1">
              <w:rPr>
                <w:rFonts w:ascii="Arial" w:hAnsi="Arial" w:cs="Arial"/>
                <w:color w:val="000000" w:themeColor="text1"/>
                <w:sz w:val="24"/>
                <w:szCs w:val="22"/>
              </w:rPr>
              <w:t>]</w:t>
            </w:r>
          </w:p>
        </w:tc>
      </w:tr>
      <w:tr w:rsidR="00732687" w:rsidRPr="008D07D1" w14:paraId="4EC74F25" w14:textId="77777777" w:rsidTr="004F2C0F">
        <w:tc>
          <w:tcPr>
            <w:tcW w:w="2263" w:type="dxa"/>
            <w:tcBorders>
              <w:top w:val="nil"/>
            </w:tcBorders>
          </w:tcPr>
          <w:p w14:paraId="24E1C3D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410" w:type="dxa"/>
            <w:tcBorders>
              <w:top w:val="nil"/>
            </w:tcBorders>
          </w:tcPr>
          <w:p w14:paraId="04232437"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conditions décrites</w:t>
            </w:r>
          </w:p>
        </w:tc>
        <w:tc>
          <w:tcPr>
            <w:tcW w:w="1985" w:type="dxa"/>
            <w:tcBorders>
              <w:top w:val="nil"/>
            </w:tcBorders>
          </w:tcPr>
          <w:p w14:paraId="5331174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Concerné par une prescription</w:t>
            </w:r>
          </w:p>
        </w:tc>
        <w:tc>
          <w:tcPr>
            <w:tcW w:w="1842" w:type="dxa"/>
            <w:tcBorders>
              <w:top w:val="nil"/>
            </w:tcBorders>
          </w:tcPr>
          <w:p w14:paraId="1D574C6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Borders>
              <w:top w:val="nil"/>
            </w:tcBorders>
          </w:tcPr>
          <w:p w14:paraId="391AA8B7" w14:textId="11758D85"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bl>
    <w:p w14:paraId="4F34100A" w14:textId="77777777" w:rsidR="00732687" w:rsidRPr="008D07D1" w:rsidRDefault="00732687" w:rsidP="00276466">
      <w:pPr>
        <w:pStyle w:val="Corpsdetexte"/>
        <w:jc w:val="both"/>
        <w:rPr>
          <w:rFonts w:ascii="Arial" w:hAnsi="Arial" w:cs="Arial"/>
          <w:color w:val="000000" w:themeColor="text1"/>
          <w:szCs w:val="22"/>
        </w:rPr>
      </w:pPr>
    </w:p>
    <w:p w14:paraId="1B58220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br w:type="page"/>
      </w:r>
    </w:p>
    <w:p w14:paraId="1F1F456F" w14:textId="77777777" w:rsidR="00732687" w:rsidRPr="008D07D1" w:rsidRDefault="007B52A5" w:rsidP="00276466">
      <w:pPr>
        <w:pStyle w:val="Titre3mod"/>
        <w:jc w:val="both"/>
        <w:rPr>
          <w:rFonts w:ascii="Arial" w:hAnsi="Arial" w:cs="Arial"/>
          <w:color w:val="000000" w:themeColor="text1"/>
          <w:szCs w:val="22"/>
        </w:rPr>
      </w:pPr>
      <w:r w:rsidRPr="008D07D1">
        <w:rPr>
          <w:rFonts w:ascii="Arial" w:hAnsi="Arial" w:cs="Arial"/>
          <w:b/>
          <w:bCs/>
          <w:color w:val="000000" w:themeColor="text1"/>
          <w:sz w:val="22"/>
          <w:szCs w:val="22"/>
        </w:rPr>
        <w:t>Classes d’objets liées à une contrainte d’urbanisme :</w:t>
      </w:r>
    </w:p>
    <w:p w14:paraId="53848EE4" w14:textId="77777777" w:rsidR="00732687" w:rsidRPr="008D07D1" w:rsidRDefault="00732687" w:rsidP="00276466">
      <w:pPr>
        <w:pStyle w:val="Titre3mod"/>
        <w:jc w:val="both"/>
        <w:rPr>
          <w:rFonts w:ascii="Arial" w:hAnsi="Arial" w:cs="Arial"/>
          <w:color w:val="000000" w:themeColor="text1"/>
          <w:sz w:val="22"/>
          <w:szCs w:val="22"/>
        </w:rPr>
      </w:pPr>
    </w:p>
    <w:p w14:paraId="1F6A8FF4" w14:textId="77777777" w:rsidR="00732687" w:rsidRPr="008D07D1" w:rsidRDefault="007B52A5" w:rsidP="00276466">
      <w:pPr>
        <w:pStyle w:val="Titre3"/>
        <w:numPr>
          <w:ilvl w:val="2"/>
          <w:numId w:val="15"/>
        </w:numPr>
        <w:jc w:val="both"/>
        <w:rPr>
          <w:rFonts w:ascii="Arial" w:hAnsi="Arial" w:cs="Arial"/>
        </w:rPr>
      </w:pPr>
      <w:bookmarkStart w:id="191" w:name="_Toc164181833"/>
      <w:bookmarkStart w:id="192" w:name="_Toc174032960"/>
      <w:r w:rsidRPr="008D07D1">
        <w:rPr>
          <w:rStyle w:val="Titre4Car"/>
          <w:rFonts w:ascii="Arial" w:hAnsi="Arial" w:cs="Arial"/>
          <w:b/>
          <w:i w:val="0"/>
          <w:color w:val="000080"/>
          <w:sz w:val="22"/>
          <w:szCs w:val="36"/>
        </w:rPr>
        <w:t>Classe CoefficientBiotope</w:t>
      </w:r>
      <w:bookmarkEnd w:id="191"/>
      <w:bookmarkEnd w:id="192"/>
    </w:p>
    <w:p w14:paraId="56215649"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2429"/>
        <w:gridCol w:w="1820"/>
        <w:gridCol w:w="2409"/>
        <w:gridCol w:w="1842"/>
        <w:gridCol w:w="1354"/>
      </w:tblGrid>
      <w:tr w:rsidR="00732687" w:rsidRPr="008D07D1" w14:paraId="63680BF1" w14:textId="77777777">
        <w:tc>
          <w:tcPr>
            <w:tcW w:w="9854" w:type="dxa"/>
            <w:gridSpan w:val="5"/>
          </w:tcPr>
          <w:p w14:paraId="57F815C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CoefficientBiotope</w:t>
            </w:r>
          </w:p>
        </w:tc>
      </w:tr>
      <w:tr w:rsidR="00732687" w:rsidRPr="008D07D1" w14:paraId="56BD59B1" w14:textId="77777777">
        <w:tc>
          <w:tcPr>
            <w:tcW w:w="9854" w:type="dxa"/>
            <w:gridSpan w:val="5"/>
          </w:tcPr>
          <w:p w14:paraId="299F138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caractérise le coefficient Biotope.</w:t>
            </w:r>
          </w:p>
        </w:tc>
      </w:tr>
      <w:tr w:rsidR="00732687" w:rsidRPr="008D07D1" w14:paraId="16D50E33" w14:textId="77777777" w:rsidTr="00C741DC">
        <w:tc>
          <w:tcPr>
            <w:tcW w:w="2429" w:type="dxa"/>
          </w:tcPr>
          <w:p w14:paraId="3926BCD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820" w:type="dxa"/>
          </w:tcPr>
          <w:p w14:paraId="1E280A6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09" w:type="dxa"/>
          </w:tcPr>
          <w:p w14:paraId="0124F4E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01D32A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1D065419" w14:textId="50D74CC1" w:rsidR="00732687" w:rsidRPr="008D07D1" w:rsidRDefault="004F2C0F"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8AEE0AA" w14:textId="77777777" w:rsidTr="00C741DC">
        <w:tc>
          <w:tcPr>
            <w:tcW w:w="2429" w:type="dxa"/>
          </w:tcPr>
          <w:p w14:paraId="068E6DD2" w14:textId="56F172E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idCoefficientBiotope</w:t>
            </w:r>
          </w:p>
        </w:tc>
        <w:tc>
          <w:tcPr>
            <w:tcW w:w="1820" w:type="dxa"/>
          </w:tcPr>
          <w:p w14:paraId="2117BE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409" w:type="dxa"/>
          </w:tcPr>
          <w:p w14:paraId="26EE9FEF" w14:textId="07D0D4D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44712_PLU_20041103/reglement/UE/UE2/contenu02/regle01/ct02/coefficientbiotope01</w:t>
            </w:r>
          </w:p>
        </w:tc>
        <w:tc>
          <w:tcPr>
            <w:tcW w:w="1842" w:type="dxa"/>
          </w:tcPr>
          <w:p w14:paraId="2B7A61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10EC6A18" w14:textId="3668E5F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B333CE3" w14:textId="77777777" w:rsidTr="00C741DC">
        <w:tc>
          <w:tcPr>
            <w:tcW w:w="2429" w:type="dxa"/>
          </w:tcPr>
          <w:p w14:paraId="47EDB5F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820" w:type="dxa"/>
          </w:tcPr>
          <w:p w14:paraId="056A523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409" w:type="dxa"/>
          </w:tcPr>
          <w:p w14:paraId="5AE0FC7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CoefficicientBiotope de l’espace public rue saint Martin</w:t>
            </w:r>
          </w:p>
        </w:tc>
        <w:tc>
          <w:tcPr>
            <w:tcW w:w="1842" w:type="dxa"/>
          </w:tcPr>
          <w:p w14:paraId="044358E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6B725D6" w14:textId="480752F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452FA176" w14:textId="77777777" w:rsidTr="00C741DC">
        <w:tc>
          <w:tcPr>
            <w:tcW w:w="2429" w:type="dxa"/>
          </w:tcPr>
          <w:p w14:paraId="57B3A8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820" w:type="dxa"/>
          </w:tcPr>
          <w:p w14:paraId="225447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409" w:type="dxa"/>
          </w:tcPr>
          <w:p w14:paraId="1638ECB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CoefficientBiotope</w:t>
            </w:r>
          </w:p>
        </w:tc>
        <w:tc>
          <w:tcPr>
            <w:tcW w:w="1842" w:type="dxa"/>
          </w:tcPr>
          <w:p w14:paraId="20DEFA4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5338986" w14:textId="0529EB3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10E7BB03" w14:textId="77777777" w:rsidTr="00C741DC">
        <w:tc>
          <w:tcPr>
            <w:tcW w:w="2429" w:type="dxa"/>
          </w:tcPr>
          <w:p w14:paraId="4F5206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820" w:type="dxa"/>
          </w:tcPr>
          <w:p w14:paraId="18C301A7" w14:textId="7ECFE56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Permet d’ajouter un commentaire pour les situations qui ne sont pas concernées par les </w:t>
            </w:r>
            <w:r w:rsidR="004F2C0F" w:rsidRPr="008D07D1">
              <w:rPr>
                <w:rFonts w:ascii="Arial" w:hAnsi="Arial" w:cs="Arial"/>
                <w:color w:val="000000" w:themeColor="text1"/>
                <w:szCs w:val="22"/>
              </w:rPr>
              <w:t>contraintes</w:t>
            </w:r>
            <w:r w:rsidRPr="008D07D1">
              <w:rPr>
                <w:rFonts w:ascii="Arial" w:hAnsi="Arial" w:cs="Arial"/>
                <w:color w:val="000000" w:themeColor="text1"/>
                <w:szCs w:val="22"/>
              </w:rPr>
              <w:t xml:space="preserve"> décrites</w:t>
            </w:r>
          </w:p>
        </w:tc>
        <w:tc>
          <w:tcPr>
            <w:tcW w:w="2409" w:type="dxa"/>
          </w:tcPr>
          <w:p w14:paraId="0C23245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Les espaces de pleine terre sont plantés d’arbres de haute tige, à raison d’au moins une unité par tranche entamée de 300 m², sauf impératif lié à l’exercice de l’activité relevant de l’autorité militaires en UQG.</w:t>
            </w:r>
          </w:p>
        </w:tc>
        <w:tc>
          <w:tcPr>
            <w:tcW w:w="1842" w:type="dxa"/>
          </w:tcPr>
          <w:p w14:paraId="3B35A15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37BD6AF" w14:textId="41ABA3D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2F722D6A" w14:textId="77777777" w:rsidTr="00C741DC">
        <w:tc>
          <w:tcPr>
            <w:tcW w:w="2429" w:type="dxa"/>
          </w:tcPr>
          <w:p w14:paraId="24FE27DA" w14:textId="77777777" w:rsidR="00732687" w:rsidRPr="00350B7B" w:rsidRDefault="007B52A5" w:rsidP="00276466">
            <w:pPr>
              <w:pStyle w:val="Corpsdetexte"/>
              <w:jc w:val="both"/>
              <w:rPr>
                <w:rFonts w:ascii="Arial" w:hAnsi="Arial" w:cs="Arial"/>
                <w:color w:val="000000" w:themeColor="text1"/>
                <w:szCs w:val="22"/>
              </w:rPr>
            </w:pPr>
            <w:r w:rsidRPr="00350B7B">
              <w:rPr>
                <w:rFonts w:ascii="Arial" w:hAnsi="Arial" w:cs="Arial"/>
                <w:color w:val="000000" w:themeColor="text1"/>
                <w:szCs w:val="22"/>
              </w:rPr>
              <w:t>TypeSurfaceCalcule</w:t>
            </w:r>
          </w:p>
        </w:tc>
        <w:tc>
          <w:tcPr>
            <w:tcW w:w="1820" w:type="dxa"/>
          </w:tcPr>
          <w:p w14:paraId="454B8DC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 de surface calculée</w:t>
            </w:r>
          </w:p>
        </w:tc>
        <w:tc>
          <w:tcPr>
            <w:tcW w:w="2409" w:type="dxa"/>
          </w:tcPr>
          <w:p w14:paraId="7E8B760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Parcelle, toit</w:t>
            </w:r>
          </w:p>
        </w:tc>
        <w:tc>
          <w:tcPr>
            <w:tcW w:w="1842" w:type="dxa"/>
          </w:tcPr>
          <w:p w14:paraId="473C60E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25E871C" w14:textId="70B8CBD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2B41AB89" w14:textId="77777777" w:rsidTr="00C741DC">
        <w:tc>
          <w:tcPr>
            <w:tcW w:w="2429" w:type="dxa"/>
          </w:tcPr>
          <w:p w14:paraId="4A45193E" w14:textId="77777777" w:rsidR="00732687" w:rsidRPr="00350B7B" w:rsidRDefault="007B52A5" w:rsidP="00276466">
            <w:pPr>
              <w:pStyle w:val="Corpsdetexte"/>
              <w:jc w:val="both"/>
              <w:rPr>
                <w:rFonts w:ascii="Arial" w:hAnsi="Arial" w:cs="Arial"/>
                <w:color w:val="000000" w:themeColor="text1"/>
                <w:szCs w:val="22"/>
              </w:rPr>
            </w:pPr>
            <w:r w:rsidRPr="00350B7B">
              <w:rPr>
                <w:rFonts w:ascii="Arial" w:hAnsi="Arial" w:cs="Arial"/>
                <w:color w:val="000000" w:themeColor="text1"/>
                <w:szCs w:val="22"/>
              </w:rPr>
              <w:t>coeffParking</w:t>
            </w:r>
          </w:p>
        </w:tc>
        <w:tc>
          <w:tcPr>
            <w:tcW w:w="1820" w:type="dxa"/>
          </w:tcPr>
          <w:p w14:paraId="57E642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surface du parking en m²</w:t>
            </w:r>
          </w:p>
        </w:tc>
        <w:tc>
          <w:tcPr>
            <w:tcW w:w="2409" w:type="dxa"/>
          </w:tcPr>
          <w:p w14:paraId="37898711" w14:textId="34D8FD6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2" w:type="dxa"/>
          </w:tcPr>
          <w:p w14:paraId="320F78E2" w14:textId="3D60B19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169D4A8C" w14:textId="6960B7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0567D17F" w14:textId="77777777" w:rsidTr="00C741DC">
        <w:tc>
          <w:tcPr>
            <w:tcW w:w="2429" w:type="dxa"/>
          </w:tcPr>
          <w:p w14:paraId="115E75F9" w14:textId="77777777" w:rsidR="00732687" w:rsidRPr="00350B7B" w:rsidRDefault="007B52A5" w:rsidP="00276466">
            <w:pPr>
              <w:pStyle w:val="Texte"/>
              <w:widowControl/>
              <w:spacing w:before="0"/>
              <w:jc w:val="both"/>
              <w:rPr>
                <w:rFonts w:ascii="Arial" w:hAnsi="Arial" w:cs="Arial"/>
                <w:color w:val="000000" w:themeColor="text1"/>
                <w:szCs w:val="22"/>
              </w:rPr>
            </w:pPr>
            <w:r w:rsidRPr="00350B7B">
              <w:rPr>
                <w:rFonts w:ascii="Arial" w:hAnsi="Arial" w:cs="Arial"/>
                <w:color w:val="000000" w:themeColor="text1"/>
                <w:szCs w:val="22"/>
              </w:rPr>
              <w:t>coeffToitVegetal</w:t>
            </w:r>
          </w:p>
          <w:p w14:paraId="6FE084B5" w14:textId="77777777" w:rsidR="00732687" w:rsidRPr="00350B7B" w:rsidRDefault="00732687" w:rsidP="00276466">
            <w:pPr>
              <w:pStyle w:val="Corpsdetexte"/>
              <w:jc w:val="both"/>
              <w:rPr>
                <w:rFonts w:ascii="Arial" w:hAnsi="Arial" w:cs="Arial"/>
                <w:color w:val="000000" w:themeColor="text1"/>
                <w:szCs w:val="22"/>
              </w:rPr>
            </w:pPr>
          </w:p>
        </w:tc>
        <w:tc>
          <w:tcPr>
            <w:tcW w:w="1820" w:type="dxa"/>
          </w:tcPr>
          <w:p w14:paraId="134FF6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 occupé par le toit végétal</w:t>
            </w:r>
          </w:p>
        </w:tc>
        <w:tc>
          <w:tcPr>
            <w:tcW w:w="2409" w:type="dxa"/>
          </w:tcPr>
          <w:p w14:paraId="7DBF21E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10</w:t>
            </w:r>
          </w:p>
        </w:tc>
        <w:tc>
          <w:tcPr>
            <w:tcW w:w="1842" w:type="dxa"/>
          </w:tcPr>
          <w:p w14:paraId="28857B88" w14:textId="418910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354" w:type="dxa"/>
          </w:tcPr>
          <w:p w14:paraId="23E0E2C1" w14:textId="2493F3F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0653B328" w14:textId="77777777" w:rsidTr="00C741DC">
        <w:tc>
          <w:tcPr>
            <w:tcW w:w="2429" w:type="dxa"/>
          </w:tcPr>
          <w:p w14:paraId="7ADC9E45" w14:textId="77777777" w:rsidR="00732687" w:rsidRPr="00350B7B" w:rsidRDefault="007B52A5" w:rsidP="00276466">
            <w:pPr>
              <w:pStyle w:val="Texte"/>
              <w:widowControl/>
              <w:spacing w:before="0"/>
              <w:jc w:val="both"/>
              <w:rPr>
                <w:rFonts w:ascii="Arial" w:hAnsi="Arial" w:cs="Arial"/>
                <w:color w:val="000000" w:themeColor="text1"/>
                <w:szCs w:val="22"/>
              </w:rPr>
            </w:pPr>
            <w:r w:rsidRPr="00350B7B">
              <w:rPr>
                <w:rFonts w:ascii="Arial" w:hAnsi="Arial" w:cs="Arial"/>
                <w:color w:val="000000" w:themeColor="text1"/>
                <w:szCs w:val="22"/>
              </w:rPr>
              <w:t>coeffEspaceVegetalise</w:t>
            </w:r>
          </w:p>
        </w:tc>
        <w:tc>
          <w:tcPr>
            <w:tcW w:w="1820" w:type="dxa"/>
          </w:tcPr>
          <w:p w14:paraId="7CB0B28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 de plantation</w:t>
            </w:r>
          </w:p>
        </w:tc>
        <w:tc>
          <w:tcPr>
            <w:tcW w:w="2409" w:type="dxa"/>
          </w:tcPr>
          <w:p w14:paraId="21BEC4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30</w:t>
            </w:r>
          </w:p>
        </w:tc>
        <w:tc>
          <w:tcPr>
            <w:tcW w:w="1842" w:type="dxa"/>
          </w:tcPr>
          <w:p w14:paraId="2E7AF2C3" w14:textId="56BF43E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354" w:type="dxa"/>
          </w:tcPr>
          <w:p w14:paraId="3DBFE8D3" w14:textId="642411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2B6F990F" w14:textId="77777777" w:rsidTr="00C741DC">
        <w:tc>
          <w:tcPr>
            <w:tcW w:w="2429" w:type="dxa"/>
          </w:tcPr>
          <w:p w14:paraId="540CCA77" w14:textId="77777777" w:rsidR="00732687" w:rsidRPr="00350B7B" w:rsidRDefault="007B52A5" w:rsidP="00276466">
            <w:pPr>
              <w:pStyle w:val="Texte"/>
              <w:widowControl/>
              <w:spacing w:before="0"/>
              <w:jc w:val="both"/>
              <w:rPr>
                <w:rFonts w:ascii="Arial" w:hAnsi="Arial" w:cs="Arial"/>
                <w:color w:val="000000" w:themeColor="text1"/>
                <w:szCs w:val="22"/>
              </w:rPr>
            </w:pPr>
            <w:r w:rsidRPr="00350B7B">
              <w:rPr>
                <w:rFonts w:ascii="Arial" w:hAnsi="Arial" w:cs="Arial"/>
                <w:color w:val="000000" w:themeColor="text1"/>
                <w:szCs w:val="22"/>
              </w:rPr>
              <w:t>coeffPleineTerre</w:t>
            </w:r>
          </w:p>
        </w:tc>
        <w:tc>
          <w:tcPr>
            <w:tcW w:w="1820" w:type="dxa"/>
          </w:tcPr>
          <w:p w14:paraId="09C015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 de pleine terre</w:t>
            </w:r>
          </w:p>
        </w:tc>
        <w:tc>
          <w:tcPr>
            <w:tcW w:w="2409" w:type="dxa"/>
          </w:tcPr>
          <w:p w14:paraId="28FCA9F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842" w:type="dxa"/>
          </w:tcPr>
          <w:p w14:paraId="001167E3" w14:textId="029D7CF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354" w:type="dxa"/>
          </w:tcPr>
          <w:p w14:paraId="36CB2C4F" w14:textId="1E12805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bl>
    <w:p w14:paraId="734FAB10" w14:textId="77777777" w:rsidR="00732687" w:rsidRPr="008D07D1" w:rsidRDefault="00732687" w:rsidP="00276466">
      <w:pPr>
        <w:pStyle w:val="Titre3mod"/>
        <w:jc w:val="both"/>
        <w:rPr>
          <w:rFonts w:ascii="Arial" w:hAnsi="Arial" w:cs="Arial"/>
          <w:color w:val="000000" w:themeColor="text1"/>
          <w:sz w:val="22"/>
          <w:szCs w:val="22"/>
        </w:rPr>
      </w:pPr>
    </w:p>
    <w:p w14:paraId="5262841D" w14:textId="77777777" w:rsidR="00732687" w:rsidRPr="008D07D1" w:rsidRDefault="00732687" w:rsidP="00276466">
      <w:pPr>
        <w:pStyle w:val="Corpsdetexte"/>
        <w:jc w:val="both"/>
        <w:rPr>
          <w:rFonts w:ascii="Arial" w:hAnsi="Arial" w:cs="Arial"/>
          <w:color w:val="000000" w:themeColor="text1"/>
          <w:szCs w:val="22"/>
        </w:rPr>
      </w:pPr>
    </w:p>
    <w:p w14:paraId="28733DC1"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93" w:name="_Toc164181834"/>
      <w:bookmarkStart w:id="194" w:name="_Toc174032961"/>
      <w:r w:rsidRPr="008D07D1">
        <w:rPr>
          <w:rStyle w:val="Titre4Car"/>
          <w:rFonts w:ascii="Arial" w:hAnsi="Arial" w:cs="Arial"/>
          <w:b/>
          <w:i w:val="0"/>
          <w:color w:val="000080"/>
          <w:sz w:val="22"/>
          <w:szCs w:val="36"/>
        </w:rPr>
        <w:t>Classe RetraitAlignement</w:t>
      </w:r>
      <w:bookmarkEnd w:id="193"/>
      <w:bookmarkEnd w:id="194"/>
    </w:p>
    <w:p w14:paraId="6814DA32" w14:textId="77777777" w:rsidR="00732687" w:rsidRPr="008D07D1" w:rsidRDefault="00732687" w:rsidP="00276466">
      <w:pPr>
        <w:pStyle w:val="Titre3mod"/>
        <w:jc w:val="both"/>
        <w:rPr>
          <w:rFonts w:ascii="Arial" w:hAnsi="Arial" w:cs="Arial"/>
          <w:color w:val="000000" w:themeColor="text1"/>
          <w:sz w:val="22"/>
          <w:szCs w:val="22"/>
        </w:rPr>
      </w:pPr>
    </w:p>
    <w:p w14:paraId="03039C24" w14:textId="39D5D0FD"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Le retrait d’alignement se calcule par rapport à une référence (fond, limite </w:t>
      </w:r>
      <w:r w:rsidR="00C741DC" w:rsidRPr="008D07D1">
        <w:rPr>
          <w:rFonts w:ascii="Arial" w:hAnsi="Arial" w:cs="Arial"/>
          <w:color w:val="000000" w:themeColor="text1"/>
          <w:sz w:val="22"/>
          <w:szCs w:val="22"/>
        </w:rPr>
        <w:t>latérale</w:t>
      </w:r>
      <w:r w:rsidRPr="008D07D1">
        <w:rPr>
          <w:rFonts w:ascii="Arial" w:hAnsi="Arial" w:cs="Arial"/>
          <w:color w:val="000000" w:themeColor="text1"/>
          <w:sz w:val="22"/>
          <w:szCs w:val="22"/>
        </w:rPr>
        <w:t>, emprise publique, bâtiment). Elle peut prendre plusieurs formes :</w:t>
      </w:r>
    </w:p>
    <w:p w14:paraId="3C89BABD" w14:textId="77777777" w:rsidR="00732687" w:rsidRPr="008D07D1" w:rsidRDefault="007B52A5" w:rsidP="00276466">
      <w:pPr>
        <w:pStyle w:val="Titre3mod"/>
        <w:numPr>
          <w:ilvl w:val="0"/>
          <w:numId w:val="5"/>
        </w:numPr>
        <w:jc w:val="both"/>
        <w:rPr>
          <w:rFonts w:ascii="Arial" w:hAnsi="Arial" w:cs="Arial"/>
          <w:color w:val="000000" w:themeColor="text1"/>
          <w:sz w:val="22"/>
          <w:szCs w:val="22"/>
        </w:rPr>
      </w:pPr>
      <w:r w:rsidRPr="008D07D1">
        <w:rPr>
          <w:rFonts w:ascii="Arial" w:hAnsi="Arial" w:cs="Arial"/>
          <w:color w:val="000000" w:themeColor="text1"/>
          <w:sz w:val="22"/>
          <w:szCs w:val="22"/>
        </w:rPr>
        <w:t>Retrait : un retrait par rapport à la référence qui peut autoriser ou non les alignements. Le retrait peut être minimal ou maximal</w:t>
      </w:r>
    </w:p>
    <w:p w14:paraId="0ACDBE35" w14:textId="1EF56123" w:rsidR="00732687" w:rsidRDefault="007B52A5" w:rsidP="00276466">
      <w:pPr>
        <w:pStyle w:val="Titre3mod"/>
        <w:numPr>
          <w:ilvl w:val="0"/>
          <w:numId w:val="5"/>
        </w:numPr>
        <w:jc w:val="both"/>
        <w:rPr>
          <w:rFonts w:ascii="Arial" w:hAnsi="Arial" w:cs="Arial"/>
          <w:color w:val="000000" w:themeColor="text1"/>
          <w:sz w:val="22"/>
          <w:szCs w:val="22"/>
        </w:rPr>
      </w:pPr>
      <w:r w:rsidRPr="008D07D1">
        <w:rPr>
          <w:rFonts w:ascii="Arial" w:hAnsi="Arial" w:cs="Arial"/>
          <w:color w:val="000000" w:themeColor="text1"/>
          <w:sz w:val="22"/>
          <w:szCs w:val="22"/>
        </w:rPr>
        <w:t>RetraitFacadeHauteur qui s'appliquent sur toutes les façades, celles avec ou sans vue. Ce retrait se fait suivant un prospect (ensemble des contraintes s’appliquant sur un bâtiment/ règles de vues et d’angles concernant le bâtiment) défini par une pente et un recul minimal.</w:t>
      </w:r>
    </w:p>
    <w:p w14:paraId="469C2CF1" w14:textId="77777777" w:rsidR="00350B7B" w:rsidRPr="008D07D1" w:rsidRDefault="00350B7B" w:rsidP="00350B7B">
      <w:pPr>
        <w:pStyle w:val="Titre3mod"/>
        <w:ind w:left="720"/>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2263"/>
        <w:gridCol w:w="1629"/>
        <w:gridCol w:w="2335"/>
        <w:gridCol w:w="2273"/>
        <w:gridCol w:w="1354"/>
      </w:tblGrid>
      <w:tr w:rsidR="00732687" w:rsidRPr="008D07D1" w14:paraId="22DC701C" w14:textId="77777777">
        <w:tc>
          <w:tcPr>
            <w:tcW w:w="9854" w:type="dxa"/>
            <w:gridSpan w:val="5"/>
          </w:tcPr>
          <w:p w14:paraId="12069DB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RetraitAlignement</w:t>
            </w:r>
          </w:p>
        </w:tc>
      </w:tr>
      <w:tr w:rsidR="00732687" w:rsidRPr="008D07D1" w14:paraId="23F325F9" w14:textId="77777777">
        <w:tc>
          <w:tcPr>
            <w:tcW w:w="9854" w:type="dxa"/>
            <w:gridSpan w:val="5"/>
          </w:tcPr>
          <w:p w14:paraId="7DC5AFB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 le retrait par rapport à une référence</w:t>
            </w:r>
          </w:p>
        </w:tc>
      </w:tr>
      <w:tr w:rsidR="00732687" w:rsidRPr="008D07D1" w14:paraId="276F4514" w14:textId="77777777" w:rsidTr="00C741DC">
        <w:tc>
          <w:tcPr>
            <w:tcW w:w="2263" w:type="dxa"/>
          </w:tcPr>
          <w:p w14:paraId="42048C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629" w:type="dxa"/>
          </w:tcPr>
          <w:p w14:paraId="43879E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335" w:type="dxa"/>
          </w:tcPr>
          <w:p w14:paraId="44CADD6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c>
          <w:tcPr>
            <w:tcW w:w="2273" w:type="dxa"/>
          </w:tcPr>
          <w:p w14:paraId="359CFB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626A69F2" w14:textId="0D934D55"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4DBB619F" w14:textId="77777777" w:rsidTr="00C741DC">
        <w:tc>
          <w:tcPr>
            <w:tcW w:w="2263" w:type="dxa"/>
          </w:tcPr>
          <w:p w14:paraId="72B9D3C6" w14:textId="5ABF53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idRetraitAlignement</w:t>
            </w:r>
          </w:p>
        </w:tc>
        <w:tc>
          <w:tcPr>
            <w:tcW w:w="1629" w:type="dxa"/>
          </w:tcPr>
          <w:p w14:paraId="5DFE46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335" w:type="dxa"/>
          </w:tcPr>
          <w:p w14:paraId="7ED107A7" w14:textId="79027E2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44712_PLU_20041103/reglement/UE/UE2/contenu02/regle01/ct02/retraitAlignement01</w:t>
            </w:r>
          </w:p>
        </w:tc>
        <w:tc>
          <w:tcPr>
            <w:tcW w:w="2273" w:type="dxa"/>
          </w:tcPr>
          <w:p w14:paraId="341F89B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38F297EE" w14:textId="4BB6D57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47122B8E" w14:textId="77777777" w:rsidTr="00C741DC">
        <w:tc>
          <w:tcPr>
            <w:tcW w:w="2263" w:type="dxa"/>
          </w:tcPr>
          <w:p w14:paraId="289CFAA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629" w:type="dxa"/>
          </w:tcPr>
          <w:p w14:paraId="29480BF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335" w:type="dxa"/>
          </w:tcPr>
          <w:p w14:paraId="4BFEF66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Retrait de 10min par rapport à l’axe de voirie</w:t>
            </w:r>
          </w:p>
        </w:tc>
        <w:tc>
          <w:tcPr>
            <w:tcW w:w="2273" w:type="dxa"/>
          </w:tcPr>
          <w:p w14:paraId="0F3F2C0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587D565" w14:textId="5F573B5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1340394" w14:textId="77777777" w:rsidTr="00C741DC">
        <w:tc>
          <w:tcPr>
            <w:tcW w:w="2263" w:type="dxa"/>
          </w:tcPr>
          <w:p w14:paraId="1F1DB25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629" w:type="dxa"/>
          </w:tcPr>
          <w:p w14:paraId="514F7F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335" w:type="dxa"/>
          </w:tcPr>
          <w:p w14:paraId="71DE580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RetraitAlignement</w:t>
            </w:r>
          </w:p>
        </w:tc>
        <w:tc>
          <w:tcPr>
            <w:tcW w:w="2273" w:type="dxa"/>
          </w:tcPr>
          <w:p w14:paraId="79E33F9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E0C1951" w14:textId="6B03E28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5DB7B0D0" w14:textId="77777777" w:rsidTr="00C741DC">
        <w:tc>
          <w:tcPr>
            <w:tcW w:w="2263" w:type="dxa"/>
          </w:tcPr>
          <w:p w14:paraId="537A25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629" w:type="dxa"/>
          </w:tcPr>
          <w:p w14:paraId="100605B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335" w:type="dxa"/>
          </w:tcPr>
          <w:p w14:paraId="52154F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long des rivières, une bande d’une largeur de 5 m, mesurés à partir du haut de la berge sur chacune des rives, ne pourra recevoir aucune construction ou installation à l’exception :</w:t>
            </w:r>
          </w:p>
          <w:p w14:paraId="168BAFE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d’extension de construction existante à valeur patrimoniale ou architecturale définie à l’annexe au présent règlement, dont le retrait ne pourra être moindre que celui de la construction existante,</w:t>
            </w:r>
          </w:p>
          <w:p w14:paraId="07E7944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des piles de ponts ou passerelles, des parapets et barrières de sécurité, des perrés.</w:t>
            </w:r>
          </w:p>
        </w:tc>
        <w:tc>
          <w:tcPr>
            <w:tcW w:w="2273" w:type="dxa"/>
          </w:tcPr>
          <w:p w14:paraId="5A30F29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2D8440F" w14:textId="4FA1FE0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A8D0D83" w14:textId="77777777" w:rsidTr="00C741DC">
        <w:tc>
          <w:tcPr>
            <w:tcW w:w="2263" w:type="dxa"/>
          </w:tcPr>
          <w:p w14:paraId="6B0712B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reference</w:t>
            </w:r>
          </w:p>
        </w:tc>
        <w:tc>
          <w:tcPr>
            <w:tcW w:w="1629" w:type="dxa"/>
          </w:tcPr>
          <w:p w14:paraId="09652F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Référence utilisée pour déterminer l’alignement</w:t>
            </w:r>
          </w:p>
        </w:tc>
        <w:tc>
          <w:tcPr>
            <w:tcW w:w="2335" w:type="dxa"/>
          </w:tcPr>
          <w:p w14:paraId="09DD0113" w14:textId="217197F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w:t>
            </w:r>
            <w:r w:rsidR="001942E3" w:rsidRPr="008D07D1">
              <w:rPr>
                <w:rFonts w:ascii="Arial" w:hAnsi="Arial" w:cs="Arial"/>
                <w:color w:val="000000" w:themeColor="text1"/>
                <w:szCs w:val="22"/>
              </w:rPr>
              <w:t>a</w:t>
            </w:r>
            <w:r w:rsidRPr="008D07D1">
              <w:rPr>
                <w:rFonts w:ascii="Arial" w:hAnsi="Arial" w:cs="Arial"/>
                <w:color w:val="000000" w:themeColor="text1"/>
                <w:szCs w:val="22"/>
              </w:rPr>
              <w:t>timent</w:t>
            </w:r>
          </w:p>
        </w:tc>
        <w:tc>
          <w:tcPr>
            <w:tcW w:w="2273" w:type="dxa"/>
          </w:tcPr>
          <w:p w14:paraId="7E7EDDC3" w14:textId="3B24878E"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hyperlink w:anchor="_toc3367">
              <w:r w:rsidR="007B52A5" w:rsidRPr="008D07D1">
                <w:rPr>
                  <w:rStyle w:val="Lienhypertexte"/>
                  <w:rFonts w:ascii="Arial" w:hAnsi="Arial" w:cs="Arial"/>
                  <w:color w:val="000000" w:themeColor="text1"/>
                </w:rPr>
                <w:t>TypeReference</w:t>
              </w:r>
            </w:hyperlink>
            <w:r w:rsidR="007B52A5" w:rsidRPr="008D07D1">
              <w:rPr>
                <w:rFonts w:ascii="Arial" w:hAnsi="Arial" w:cs="Arial"/>
                <w:color w:val="000000" w:themeColor="text1"/>
                <w:szCs w:val="22"/>
              </w:rPr>
              <w:t> »</w:t>
            </w:r>
          </w:p>
          <w:p w14:paraId="5CBCE2EF" w14:textId="4E2FDA7A"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_Ref172554345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555AE196" w14:textId="0E9652A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304C2226" w14:textId="77777777" w:rsidR="00732687" w:rsidRPr="008D07D1" w:rsidRDefault="00732687" w:rsidP="00276466">
      <w:pPr>
        <w:pStyle w:val="Titre3mod"/>
        <w:jc w:val="both"/>
        <w:rPr>
          <w:rFonts w:ascii="Arial" w:hAnsi="Arial" w:cs="Arial"/>
          <w:color w:val="000000" w:themeColor="text1"/>
          <w:sz w:val="22"/>
          <w:szCs w:val="22"/>
        </w:rPr>
      </w:pPr>
    </w:p>
    <w:p w14:paraId="73C6D12F" w14:textId="77777777" w:rsidR="00732687" w:rsidRPr="008D07D1" w:rsidRDefault="00732687" w:rsidP="00276466">
      <w:pPr>
        <w:pStyle w:val="Titre3mod"/>
        <w:jc w:val="both"/>
        <w:rPr>
          <w:rFonts w:ascii="Arial" w:hAnsi="Arial" w:cs="Arial"/>
          <w:color w:val="000000" w:themeColor="text1"/>
          <w:sz w:val="22"/>
          <w:szCs w:val="22"/>
        </w:rPr>
      </w:pPr>
    </w:p>
    <w:p w14:paraId="2D53FFEC" w14:textId="77777777" w:rsidR="00732687" w:rsidRPr="008D07D1" w:rsidRDefault="007B52A5" w:rsidP="00276466">
      <w:pPr>
        <w:pStyle w:val="Titre3"/>
        <w:numPr>
          <w:ilvl w:val="2"/>
          <w:numId w:val="15"/>
        </w:numPr>
        <w:jc w:val="both"/>
        <w:rPr>
          <w:rFonts w:ascii="Arial" w:hAnsi="Arial" w:cs="Arial"/>
        </w:rPr>
      </w:pPr>
      <w:bookmarkStart w:id="195" w:name="_Toc174032962"/>
      <w:bookmarkStart w:id="196" w:name="_Toc164181835"/>
      <w:r w:rsidRPr="008D07D1">
        <w:rPr>
          <w:rFonts w:ascii="Arial" w:hAnsi="Arial" w:cs="Arial"/>
        </w:rPr>
        <w:t>Classe Alignement</w:t>
      </w:r>
      <w:bookmarkEnd w:id="195"/>
      <w:r w:rsidRPr="008D07D1">
        <w:rPr>
          <w:rFonts w:ascii="Arial" w:hAnsi="Arial" w:cs="Arial"/>
        </w:rPr>
        <w:t xml:space="preserve"> </w:t>
      </w:r>
      <w:bookmarkEnd w:id="196"/>
    </w:p>
    <w:p w14:paraId="7B18F856" w14:textId="77777777" w:rsidR="00732687" w:rsidRPr="008D07D1" w:rsidRDefault="00732687" w:rsidP="00276466">
      <w:pPr>
        <w:pStyle w:val="Corpsdetexte"/>
        <w:jc w:val="both"/>
        <w:rPr>
          <w:rFonts w:ascii="Arial" w:hAnsi="Arial" w:cs="Arial"/>
          <w:color w:val="000000" w:themeColor="text1"/>
          <w:szCs w:val="22"/>
        </w:rPr>
      </w:pPr>
    </w:p>
    <w:p w14:paraId="07FBEB90"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Cette classe est associée avec la classe RetraitAlignement avec un lien d’aggégration. Elle hérite de l’ensemble des attributs de la classe RetraitAlignement.</w:t>
      </w:r>
    </w:p>
    <w:p w14:paraId="6688B193"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263"/>
        <w:gridCol w:w="2268"/>
        <w:gridCol w:w="1985"/>
        <w:gridCol w:w="1843"/>
        <w:gridCol w:w="1495"/>
      </w:tblGrid>
      <w:tr w:rsidR="00732687" w:rsidRPr="008D07D1" w14:paraId="249433BC" w14:textId="77777777">
        <w:tc>
          <w:tcPr>
            <w:tcW w:w="9854" w:type="dxa"/>
            <w:gridSpan w:val="5"/>
          </w:tcPr>
          <w:p w14:paraId="2511526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Alignement</w:t>
            </w:r>
          </w:p>
        </w:tc>
      </w:tr>
      <w:tr w:rsidR="00732687" w:rsidRPr="008D07D1" w14:paraId="39B8E4BF" w14:textId="77777777">
        <w:tc>
          <w:tcPr>
            <w:tcW w:w="9854" w:type="dxa"/>
            <w:gridSpan w:val="5"/>
          </w:tcPr>
          <w:p w14:paraId="64916AB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permet de définir l’alignement par rapport au retrait et d’indiquer si l’alignement est imposé, autorisé, ou interdit.</w:t>
            </w:r>
          </w:p>
        </w:tc>
      </w:tr>
      <w:tr w:rsidR="00732687" w:rsidRPr="008D07D1" w14:paraId="1BD38293" w14:textId="77777777" w:rsidTr="00445480">
        <w:tc>
          <w:tcPr>
            <w:tcW w:w="2263" w:type="dxa"/>
          </w:tcPr>
          <w:p w14:paraId="052C588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268" w:type="dxa"/>
          </w:tcPr>
          <w:p w14:paraId="114D88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1985" w:type="dxa"/>
          </w:tcPr>
          <w:p w14:paraId="666F76E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3" w:type="dxa"/>
          </w:tcPr>
          <w:p w14:paraId="5D315C5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49B0B9C4" w14:textId="1727054D"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8CE61A4" w14:textId="77777777" w:rsidTr="00445480">
        <w:tc>
          <w:tcPr>
            <w:tcW w:w="2263" w:type="dxa"/>
          </w:tcPr>
          <w:p w14:paraId="1C450A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idAlignement</w:t>
            </w:r>
          </w:p>
        </w:tc>
        <w:tc>
          <w:tcPr>
            <w:tcW w:w="2268" w:type="dxa"/>
          </w:tcPr>
          <w:p w14:paraId="1FA6688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1985" w:type="dxa"/>
          </w:tcPr>
          <w:p w14:paraId="4E05D15F" w14:textId="37EE893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44712_PLU_20041103/reglement/UE/UE2/contenu02/regle01/ct02/retrait01</w:t>
            </w:r>
          </w:p>
        </w:tc>
        <w:tc>
          <w:tcPr>
            <w:tcW w:w="1843" w:type="dxa"/>
          </w:tcPr>
          <w:p w14:paraId="503E15C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78D6858D" w14:textId="06203AC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E760240" w14:textId="77777777" w:rsidTr="00445480">
        <w:tc>
          <w:tcPr>
            <w:tcW w:w="2263" w:type="dxa"/>
          </w:tcPr>
          <w:p w14:paraId="0084AE5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268" w:type="dxa"/>
          </w:tcPr>
          <w:p w14:paraId="7D2015D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1985" w:type="dxa"/>
          </w:tcPr>
          <w:p w14:paraId="52F1DC3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Alignement obligatoire dans la rue Ecole</w:t>
            </w:r>
          </w:p>
        </w:tc>
        <w:tc>
          <w:tcPr>
            <w:tcW w:w="1843" w:type="dxa"/>
          </w:tcPr>
          <w:p w14:paraId="23997DD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527DC832" w14:textId="1489217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ADA30E9" w14:textId="77777777" w:rsidTr="00445480">
        <w:tc>
          <w:tcPr>
            <w:tcW w:w="2263" w:type="dxa"/>
          </w:tcPr>
          <w:p w14:paraId="504134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268" w:type="dxa"/>
          </w:tcPr>
          <w:p w14:paraId="707AB36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1985" w:type="dxa"/>
          </w:tcPr>
          <w:p w14:paraId="2E4069B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Alignement</w:t>
            </w:r>
          </w:p>
        </w:tc>
        <w:tc>
          <w:tcPr>
            <w:tcW w:w="1843" w:type="dxa"/>
          </w:tcPr>
          <w:p w14:paraId="7823F3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164A48DE" w14:textId="40F243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08024DF9" w14:textId="77777777" w:rsidTr="00445480">
        <w:tc>
          <w:tcPr>
            <w:tcW w:w="2263" w:type="dxa"/>
          </w:tcPr>
          <w:p w14:paraId="5F93205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268" w:type="dxa"/>
          </w:tcPr>
          <w:p w14:paraId="2A4C0D8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1985" w:type="dxa"/>
          </w:tcPr>
          <w:p w14:paraId="42AF09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Les boitiers doivent être installés à l’alignement, soit en façade d’une construction, soit dans un local technique (intégré ou non dans la clôture)</w:t>
            </w:r>
          </w:p>
        </w:tc>
        <w:tc>
          <w:tcPr>
            <w:tcW w:w="1843" w:type="dxa"/>
          </w:tcPr>
          <w:p w14:paraId="5011DB7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581DBDAC" w14:textId="2467D42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445480" w:rsidRPr="008D07D1" w14:paraId="52D89371" w14:textId="77777777" w:rsidTr="00445480">
        <w:tc>
          <w:tcPr>
            <w:tcW w:w="2263" w:type="dxa"/>
          </w:tcPr>
          <w:p w14:paraId="49405E42" w14:textId="7B2DDEDB"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2268" w:type="dxa"/>
          </w:tcPr>
          <w:p w14:paraId="456CD774" w14:textId="7593CA75"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si l’alignement est autorisé, imposé ou interdit</w:t>
            </w:r>
          </w:p>
        </w:tc>
        <w:tc>
          <w:tcPr>
            <w:tcW w:w="1985" w:type="dxa"/>
          </w:tcPr>
          <w:p w14:paraId="7B924FEF" w14:textId="2435CE13" w:rsidR="00445480" w:rsidRPr="008D07D1" w:rsidRDefault="00445480" w:rsidP="00276466">
            <w:pPr>
              <w:pStyle w:val="Corpsdetexte"/>
              <w:jc w:val="both"/>
              <w:rPr>
                <w:rFonts w:ascii="Arial" w:hAnsi="Arial" w:cs="Arial"/>
              </w:rPr>
            </w:pPr>
            <w:r w:rsidRPr="008D07D1">
              <w:rPr>
                <w:rFonts w:ascii="Arial" w:hAnsi="Arial" w:cs="Arial"/>
              </w:rPr>
              <w:t>autorise</w:t>
            </w:r>
          </w:p>
        </w:tc>
        <w:tc>
          <w:tcPr>
            <w:tcW w:w="1843" w:type="dxa"/>
          </w:tcPr>
          <w:p w14:paraId="37117903" w14:textId="1CDD694B"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rPr>
              <w:t>Enumération « </w:t>
            </w:r>
            <w:r w:rsidRPr="008D07D1">
              <w:rPr>
                <w:rFonts w:ascii="Arial" w:hAnsi="Arial" w:cs="Arial"/>
                <w:u w:val="single"/>
              </w:rPr>
              <w:t>TypeAlignement </w:t>
            </w:r>
            <w:r w:rsidRPr="008D07D1">
              <w:rPr>
                <w:rFonts w:ascii="Arial" w:hAnsi="Arial" w:cs="Arial"/>
              </w:rPr>
              <w:t xml:space="preserve">» : Se référer à la partie </w:t>
            </w:r>
            <w:r w:rsidRPr="008D07D1">
              <w:rPr>
                <w:rFonts w:ascii="Arial" w:hAnsi="Arial" w:cs="Arial"/>
              </w:rPr>
              <w:fldChar w:fldCharType="begin"/>
            </w:r>
            <w:r w:rsidRPr="008D07D1">
              <w:rPr>
                <w:rFonts w:ascii="Arial" w:hAnsi="Arial" w:cs="Arial"/>
              </w:rPr>
              <w:instrText xml:space="preserve"> REF _Ref172554532 \r \h </w:instrText>
            </w:r>
            <w:r w:rsidR="008D07D1">
              <w:rPr>
                <w:rFonts w:ascii="Arial" w:hAnsi="Arial" w:cs="Arial"/>
              </w:rPr>
              <w:instrText xml:space="preserve"> \* MERGEFORMAT </w:instrText>
            </w:r>
            <w:r w:rsidRPr="008D07D1">
              <w:rPr>
                <w:rFonts w:ascii="Arial" w:hAnsi="Arial" w:cs="Arial"/>
              </w:rPr>
            </w:r>
            <w:r w:rsidRPr="008D07D1">
              <w:rPr>
                <w:rFonts w:ascii="Arial" w:hAnsi="Arial" w:cs="Arial"/>
              </w:rPr>
              <w:fldChar w:fldCharType="separate"/>
            </w:r>
            <w:r w:rsidRPr="008D07D1">
              <w:rPr>
                <w:rFonts w:ascii="Arial" w:hAnsi="Arial" w:cs="Arial"/>
              </w:rPr>
              <w:t xml:space="preserve"> 5.3.22 </w:t>
            </w:r>
            <w:r w:rsidRPr="008D07D1">
              <w:rPr>
                <w:rFonts w:ascii="Arial" w:hAnsi="Arial" w:cs="Arial"/>
              </w:rPr>
              <w:fldChar w:fldCharType="end"/>
            </w:r>
          </w:p>
        </w:tc>
        <w:tc>
          <w:tcPr>
            <w:tcW w:w="1495" w:type="dxa"/>
          </w:tcPr>
          <w:p w14:paraId="345C453A" w14:textId="4F37C2DF"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5B75FECE" w14:textId="77777777" w:rsidR="00732687" w:rsidRPr="008D07D1" w:rsidRDefault="00732687" w:rsidP="00276466">
      <w:pPr>
        <w:pStyle w:val="Corpsdetexte"/>
        <w:jc w:val="both"/>
        <w:rPr>
          <w:rFonts w:ascii="Arial" w:hAnsi="Arial" w:cs="Arial"/>
          <w:color w:val="000000" w:themeColor="text1"/>
          <w:szCs w:val="22"/>
        </w:rPr>
      </w:pPr>
    </w:p>
    <w:p w14:paraId="58BD0B43" w14:textId="77777777" w:rsidR="00732687" w:rsidRPr="008D07D1" w:rsidRDefault="007B52A5" w:rsidP="00276466">
      <w:pPr>
        <w:pStyle w:val="Titre3"/>
        <w:numPr>
          <w:ilvl w:val="2"/>
          <w:numId w:val="15"/>
        </w:numPr>
        <w:jc w:val="both"/>
        <w:rPr>
          <w:rFonts w:ascii="Arial" w:hAnsi="Arial" w:cs="Arial"/>
        </w:rPr>
      </w:pPr>
      <w:bookmarkStart w:id="197" w:name="_Toc164181836"/>
      <w:bookmarkStart w:id="198" w:name="_Toc174032963"/>
      <w:r w:rsidRPr="008D07D1">
        <w:rPr>
          <w:rFonts w:ascii="Arial" w:hAnsi="Arial" w:cs="Arial"/>
        </w:rPr>
        <w:t>Classe Retrait</w:t>
      </w:r>
      <w:bookmarkEnd w:id="197"/>
      <w:bookmarkEnd w:id="198"/>
    </w:p>
    <w:p w14:paraId="4C86B956"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263"/>
        <w:gridCol w:w="1774"/>
        <w:gridCol w:w="2621"/>
        <w:gridCol w:w="1842"/>
        <w:gridCol w:w="1354"/>
      </w:tblGrid>
      <w:tr w:rsidR="00732687" w:rsidRPr="008D07D1" w14:paraId="5AC52AED" w14:textId="77777777">
        <w:tc>
          <w:tcPr>
            <w:tcW w:w="9854" w:type="dxa"/>
            <w:gridSpan w:val="5"/>
          </w:tcPr>
          <w:p w14:paraId="6780FF0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Retrait</w:t>
            </w:r>
          </w:p>
        </w:tc>
      </w:tr>
      <w:tr w:rsidR="00732687" w:rsidRPr="008D07D1" w14:paraId="56B39116" w14:textId="77777777">
        <w:tc>
          <w:tcPr>
            <w:tcW w:w="9854" w:type="dxa"/>
            <w:gridSpan w:val="5"/>
          </w:tcPr>
          <w:p w14:paraId="590CAF72" w14:textId="3E6E4BD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permet de définir un retrait par rapport à la référence qui peut autoriser ou non les alignements. Le retrait peut être minimal ou maximal.</w:t>
            </w:r>
            <w:r w:rsidR="006F451A" w:rsidRPr="008D07D1">
              <w:rPr>
                <w:rFonts w:ascii="Arial" w:hAnsi="Arial" w:cs="Arial"/>
              </w:rPr>
              <w:t xml:space="preserve"> </w:t>
            </w:r>
            <w:r w:rsidR="006F451A" w:rsidRPr="008D07D1">
              <w:rPr>
                <w:rFonts w:ascii="Arial" w:hAnsi="Arial" w:cs="Arial"/>
                <w:color w:val="000000" w:themeColor="text1"/>
                <w:szCs w:val="22"/>
              </w:rPr>
              <w:t>Une contrainte de saisie a été ajoutée à la classe pour rendre obligatoire le renseignement de la valeur du retrait à respecter lorsque l’alignement est interdit</w:t>
            </w:r>
            <w:r w:rsidR="001C1563" w:rsidRPr="008D07D1">
              <w:rPr>
                <w:rFonts w:ascii="Arial" w:hAnsi="Arial" w:cs="Arial"/>
                <w:color w:val="000000" w:themeColor="text1"/>
                <w:szCs w:val="22"/>
              </w:rPr>
              <w:t xml:space="preserve">. </w:t>
            </w:r>
          </w:p>
        </w:tc>
      </w:tr>
      <w:tr w:rsidR="00732687" w:rsidRPr="008D07D1" w14:paraId="27012F2D" w14:textId="77777777" w:rsidTr="00201BB5">
        <w:tc>
          <w:tcPr>
            <w:tcW w:w="2263" w:type="dxa"/>
          </w:tcPr>
          <w:p w14:paraId="41D1EFA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774" w:type="dxa"/>
          </w:tcPr>
          <w:p w14:paraId="2DE4B54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621" w:type="dxa"/>
          </w:tcPr>
          <w:p w14:paraId="3A0A97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43505FD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7D7906A7" w14:textId="70AAA377"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669739AB" w14:textId="77777777" w:rsidTr="00201BB5">
        <w:tc>
          <w:tcPr>
            <w:tcW w:w="2263" w:type="dxa"/>
          </w:tcPr>
          <w:p w14:paraId="737BAA96" w14:textId="27B3734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idRet</w:t>
            </w:r>
            <w:r w:rsidR="00445480" w:rsidRPr="008D07D1">
              <w:rPr>
                <w:rFonts w:ascii="Arial" w:hAnsi="Arial" w:cs="Arial"/>
                <w:color w:val="000000" w:themeColor="text1"/>
                <w:szCs w:val="22"/>
              </w:rPr>
              <w:t>rait</w:t>
            </w:r>
          </w:p>
        </w:tc>
        <w:tc>
          <w:tcPr>
            <w:tcW w:w="1774" w:type="dxa"/>
          </w:tcPr>
          <w:p w14:paraId="6A4C23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621" w:type="dxa"/>
          </w:tcPr>
          <w:p w14:paraId="05ED1697" w14:textId="01FF8D6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44712_PLU_20041103/reglement/UE/UE2/contenu02/regle01/ct02/ret01</w:t>
            </w:r>
          </w:p>
        </w:tc>
        <w:tc>
          <w:tcPr>
            <w:tcW w:w="1842" w:type="dxa"/>
          </w:tcPr>
          <w:p w14:paraId="738851A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4FB179B7" w14:textId="56AC751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32BA396" w14:textId="77777777" w:rsidTr="00201BB5">
        <w:tc>
          <w:tcPr>
            <w:tcW w:w="2263" w:type="dxa"/>
          </w:tcPr>
          <w:p w14:paraId="528C4D4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774" w:type="dxa"/>
          </w:tcPr>
          <w:p w14:paraId="6B7E90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621" w:type="dxa"/>
          </w:tcPr>
          <w:p w14:paraId="71808FB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 mesuré à partir du fond de la parcelle</w:t>
            </w:r>
          </w:p>
        </w:tc>
        <w:tc>
          <w:tcPr>
            <w:tcW w:w="1842" w:type="dxa"/>
          </w:tcPr>
          <w:p w14:paraId="6C1738A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51E617CB" w14:textId="1311731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14F7978A" w14:textId="77777777" w:rsidTr="00201BB5">
        <w:tc>
          <w:tcPr>
            <w:tcW w:w="2263" w:type="dxa"/>
          </w:tcPr>
          <w:p w14:paraId="3C2F66F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774" w:type="dxa"/>
          </w:tcPr>
          <w:p w14:paraId="018EEC4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621" w:type="dxa"/>
          </w:tcPr>
          <w:p w14:paraId="630B2DA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w:t>
            </w:r>
          </w:p>
        </w:tc>
        <w:tc>
          <w:tcPr>
            <w:tcW w:w="1842" w:type="dxa"/>
          </w:tcPr>
          <w:p w14:paraId="3EE2E2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10D4407" w14:textId="6F4D186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70928626" w14:textId="77777777" w:rsidTr="00201BB5">
        <w:tc>
          <w:tcPr>
            <w:tcW w:w="2263" w:type="dxa"/>
          </w:tcPr>
          <w:p w14:paraId="797D38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774" w:type="dxa"/>
          </w:tcPr>
          <w:p w14:paraId="53E165F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621" w:type="dxa"/>
          </w:tcPr>
          <w:p w14:paraId="0911E7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Des dispositions particulières peuvent être imposées par les services compétents telles que l’implantation des portails en retrait…</w:t>
            </w:r>
          </w:p>
        </w:tc>
        <w:tc>
          <w:tcPr>
            <w:tcW w:w="1842" w:type="dxa"/>
          </w:tcPr>
          <w:p w14:paraId="0EF9AE8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BAA552E" w14:textId="4BD8629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3580CF3" w14:textId="77777777" w:rsidTr="00201BB5">
        <w:tc>
          <w:tcPr>
            <w:tcW w:w="2263" w:type="dxa"/>
          </w:tcPr>
          <w:p w14:paraId="403141BC" w14:textId="64A010E1"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w:t>
            </w:r>
            <w:commentRangeStart w:id="199"/>
            <w:r w:rsidR="007B52A5" w:rsidRPr="008D07D1">
              <w:rPr>
                <w:rFonts w:ascii="Arial" w:hAnsi="Arial" w:cs="Arial"/>
                <w:color w:val="000000" w:themeColor="text1"/>
                <w:szCs w:val="22"/>
              </w:rPr>
              <w:t>istance</w:t>
            </w:r>
          </w:p>
        </w:tc>
        <w:tc>
          <w:tcPr>
            <w:tcW w:w="1774" w:type="dxa"/>
          </w:tcPr>
          <w:p w14:paraId="3CB3B2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Valeur du retrait en mètre</w:t>
            </w:r>
          </w:p>
        </w:tc>
        <w:tc>
          <w:tcPr>
            <w:tcW w:w="2621" w:type="dxa"/>
          </w:tcPr>
          <w:p w14:paraId="54DC2C7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 mètres</w:t>
            </w:r>
          </w:p>
        </w:tc>
        <w:tc>
          <w:tcPr>
            <w:tcW w:w="1842" w:type="dxa"/>
          </w:tcPr>
          <w:p w14:paraId="1DA3839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24FCED76" w14:textId="20B866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commentRangeEnd w:id="199"/>
            <w:r w:rsidRPr="008D07D1">
              <w:rPr>
                <w:rFonts w:ascii="Arial" w:hAnsi="Arial" w:cs="Arial"/>
              </w:rPr>
              <w:commentReference w:id="199"/>
            </w:r>
          </w:p>
        </w:tc>
      </w:tr>
      <w:tr w:rsidR="00732687" w:rsidRPr="008D07D1" w14:paraId="75E6F6B3" w14:textId="77777777" w:rsidTr="00201BB5">
        <w:tc>
          <w:tcPr>
            <w:tcW w:w="2263" w:type="dxa"/>
          </w:tcPr>
          <w:p w14:paraId="1A1E35A7" w14:textId="3C9E2236"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rM</w:t>
            </w:r>
            <w:r w:rsidR="007B52A5" w:rsidRPr="008D07D1">
              <w:rPr>
                <w:rFonts w:ascii="Arial" w:hAnsi="Arial" w:cs="Arial"/>
                <w:color w:val="000000" w:themeColor="text1"/>
                <w:szCs w:val="22"/>
              </w:rPr>
              <w:t>in</w:t>
            </w:r>
          </w:p>
        </w:tc>
        <w:tc>
          <w:tcPr>
            <w:tcW w:w="1774" w:type="dxa"/>
          </w:tcPr>
          <w:p w14:paraId="13FD033D" w14:textId="11D4E96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valeur minimale de retrait</w:t>
            </w:r>
            <w:r w:rsidR="001942E3" w:rsidRPr="008D07D1">
              <w:rPr>
                <w:rFonts w:ascii="Arial" w:hAnsi="Arial" w:cs="Arial"/>
                <w:color w:val="000000" w:themeColor="text1"/>
                <w:szCs w:val="22"/>
              </w:rPr>
              <w:t xml:space="preserve"> en mètres</w:t>
            </w:r>
          </w:p>
        </w:tc>
        <w:tc>
          <w:tcPr>
            <w:tcW w:w="2621" w:type="dxa"/>
          </w:tcPr>
          <w:p w14:paraId="6C71FE25" w14:textId="6144798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2" w:type="dxa"/>
          </w:tcPr>
          <w:p w14:paraId="6C2FBA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E03E14B" w14:textId="67C764B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732687" w:rsidRPr="008D07D1" w14:paraId="63BF6732" w14:textId="77777777" w:rsidTr="00201BB5">
        <w:tc>
          <w:tcPr>
            <w:tcW w:w="2263" w:type="dxa"/>
          </w:tcPr>
          <w:p w14:paraId="389325FE" w14:textId="02A63BAC"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rM</w:t>
            </w:r>
            <w:r w:rsidR="007B52A5" w:rsidRPr="008D07D1">
              <w:rPr>
                <w:rFonts w:ascii="Arial" w:hAnsi="Arial" w:cs="Arial"/>
                <w:color w:val="000000" w:themeColor="text1"/>
                <w:szCs w:val="22"/>
              </w:rPr>
              <w:t>ax</w:t>
            </w:r>
          </w:p>
        </w:tc>
        <w:tc>
          <w:tcPr>
            <w:tcW w:w="1774" w:type="dxa"/>
          </w:tcPr>
          <w:p w14:paraId="00254995" w14:textId="0A5301A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valeur maximale de retrait</w:t>
            </w:r>
            <w:r w:rsidR="001942E3" w:rsidRPr="008D07D1">
              <w:rPr>
                <w:rFonts w:ascii="Arial" w:hAnsi="Arial" w:cs="Arial"/>
                <w:color w:val="000000" w:themeColor="text1"/>
                <w:szCs w:val="22"/>
              </w:rPr>
              <w:t xml:space="preserve"> en mètres</w:t>
            </w:r>
          </w:p>
        </w:tc>
        <w:tc>
          <w:tcPr>
            <w:tcW w:w="2621" w:type="dxa"/>
          </w:tcPr>
          <w:p w14:paraId="31849778" w14:textId="2DB6D52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10 </w:t>
            </w:r>
          </w:p>
        </w:tc>
        <w:tc>
          <w:tcPr>
            <w:tcW w:w="1842" w:type="dxa"/>
          </w:tcPr>
          <w:p w14:paraId="46B3B53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73C6A1A" w14:textId="3126C51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8A2611" w:rsidRPr="008D07D1" w14:paraId="1FB995E2" w14:textId="77777777" w:rsidTr="00201BB5">
        <w:tc>
          <w:tcPr>
            <w:tcW w:w="2263" w:type="dxa"/>
          </w:tcPr>
          <w:p w14:paraId="248C905B" w14:textId="1095E596"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parRapport</w:t>
            </w:r>
          </w:p>
        </w:tc>
        <w:tc>
          <w:tcPr>
            <w:tcW w:w="1774" w:type="dxa"/>
          </w:tcPr>
          <w:p w14:paraId="3F8AC4A8" w14:textId="78947B6C"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retrait par rapport à un ou des éléments spécifiques</w:t>
            </w:r>
          </w:p>
        </w:tc>
        <w:tc>
          <w:tcPr>
            <w:tcW w:w="2621" w:type="dxa"/>
          </w:tcPr>
          <w:p w14:paraId="49A73374" w14:textId="0E319387" w:rsidR="008A2611" w:rsidRPr="008D07D1" w:rsidRDefault="00350B7B" w:rsidP="00276466">
            <w:pPr>
              <w:pStyle w:val="Corpsdetexte"/>
              <w:jc w:val="both"/>
              <w:rPr>
                <w:rFonts w:ascii="Arial" w:hAnsi="Arial" w:cs="Arial"/>
                <w:color w:val="000000" w:themeColor="text1"/>
                <w:szCs w:val="22"/>
              </w:rPr>
            </w:pPr>
            <w:r>
              <w:rPr>
                <w:rFonts w:ascii="Arial" w:hAnsi="Arial" w:cs="Arial"/>
                <w:color w:val="000000" w:themeColor="text1"/>
                <w:szCs w:val="22"/>
              </w:rPr>
              <w:t>Le retrait par rapport à l’axe de la voie est de 5 mètres</w:t>
            </w:r>
          </w:p>
        </w:tc>
        <w:tc>
          <w:tcPr>
            <w:tcW w:w="1842" w:type="dxa"/>
          </w:tcPr>
          <w:p w14:paraId="2E6DBB7D" w14:textId="4AB5DD7E"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42BE75CA" w14:textId="3DFF0BBB"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bl>
    <w:p w14:paraId="40E6DDD4" w14:textId="77777777" w:rsidR="00732687" w:rsidRPr="008D07D1" w:rsidRDefault="00732687" w:rsidP="00276466">
      <w:pPr>
        <w:pStyle w:val="Corpsdetexte"/>
        <w:jc w:val="both"/>
        <w:rPr>
          <w:rFonts w:ascii="Arial" w:hAnsi="Arial" w:cs="Arial"/>
          <w:color w:val="000000" w:themeColor="text1"/>
          <w:szCs w:val="22"/>
        </w:rPr>
      </w:pPr>
    </w:p>
    <w:p w14:paraId="62327A84" w14:textId="77777777" w:rsidR="00732687" w:rsidRPr="008D07D1" w:rsidRDefault="007B52A5" w:rsidP="00276466">
      <w:pPr>
        <w:pStyle w:val="Titre3"/>
        <w:numPr>
          <w:ilvl w:val="2"/>
          <w:numId w:val="15"/>
        </w:numPr>
        <w:jc w:val="both"/>
        <w:rPr>
          <w:rFonts w:ascii="Arial" w:hAnsi="Arial" w:cs="Arial"/>
        </w:rPr>
      </w:pPr>
      <w:bookmarkStart w:id="200" w:name="_Toc164181837"/>
      <w:bookmarkStart w:id="201" w:name="_Toc174032964"/>
      <w:r w:rsidRPr="008D07D1">
        <w:rPr>
          <w:rFonts w:ascii="Arial" w:hAnsi="Arial" w:cs="Arial"/>
        </w:rPr>
        <w:t>Classe RetraitFaçadeHauteur</w:t>
      </w:r>
      <w:bookmarkEnd w:id="200"/>
      <w:bookmarkEnd w:id="201"/>
    </w:p>
    <w:p w14:paraId="4592FB49"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1970"/>
        <w:gridCol w:w="1971"/>
        <w:gridCol w:w="2717"/>
        <w:gridCol w:w="1842"/>
        <w:gridCol w:w="1354"/>
      </w:tblGrid>
      <w:tr w:rsidR="00732687" w:rsidRPr="008D07D1" w14:paraId="63293353" w14:textId="77777777">
        <w:tc>
          <w:tcPr>
            <w:tcW w:w="9854" w:type="dxa"/>
            <w:gridSpan w:val="5"/>
          </w:tcPr>
          <w:p w14:paraId="32BEF77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RetraitFaçadeHauteur</w:t>
            </w:r>
          </w:p>
        </w:tc>
      </w:tr>
      <w:tr w:rsidR="00732687" w:rsidRPr="008D07D1" w14:paraId="0B182555" w14:textId="77777777">
        <w:tc>
          <w:tcPr>
            <w:tcW w:w="9854" w:type="dxa"/>
            <w:gridSpan w:val="5"/>
          </w:tcPr>
          <w:p w14:paraId="3EA2EAD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retrait qui s'appliquent sur toutes les façades, celles avec ou sans vue. Ce retrait se fait suivant un prospect défini par une pente et un recul minimal.</w:t>
            </w:r>
          </w:p>
        </w:tc>
      </w:tr>
      <w:tr w:rsidR="00732687" w:rsidRPr="008D07D1" w14:paraId="10E9BEB7" w14:textId="77777777" w:rsidTr="00201BB5">
        <w:tc>
          <w:tcPr>
            <w:tcW w:w="1970" w:type="dxa"/>
          </w:tcPr>
          <w:p w14:paraId="385CDE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5DD3D68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717" w:type="dxa"/>
          </w:tcPr>
          <w:p w14:paraId="22D95E5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080622E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6E74C656" w14:textId="630D554C"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B31B8AD" w14:textId="77777777" w:rsidTr="00201BB5">
        <w:tc>
          <w:tcPr>
            <w:tcW w:w="1970" w:type="dxa"/>
          </w:tcPr>
          <w:p w14:paraId="7246347D" w14:textId="3764655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idRetraitFaçadeHauteur</w:t>
            </w:r>
          </w:p>
        </w:tc>
        <w:tc>
          <w:tcPr>
            <w:tcW w:w="1971" w:type="dxa"/>
          </w:tcPr>
          <w:p w14:paraId="0A58A097" w14:textId="2C9E845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717" w:type="dxa"/>
          </w:tcPr>
          <w:p w14:paraId="05157A08" w14:textId="21908D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44712_PLU_20041103/reglement/UE/UE2/contenu02/regle01/ct02/retraitfaçadehauteur01</w:t>
            </w:r>
          </w:p>
        </w:tc>
        <w:tc>
          <w:tcPr>
            <w:tcW w:w="1842" w:type="dxa"/>
          </w:tcPr>
          <w:p w14:paraId="23F728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5BE2144D" w14:textId="754553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2698B834" w14:textId="77777777" w:rsidTr="00201BB5">
        <w:tc>
          <w:tcPr>
            <w:tcW w:w="1970" w:type="dxa"/>
          </w:tcPr>
          <w:p w14:paraId="0D866B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78C8F0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717" w:type="dxa"/>
          </w:tcPr>
          <w:p w14:paraId="4FC2804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Le retrait est de 10m en fonction de la hauteur des façades</w:t>
            </w:r>
          </w:p>
        </w:tc>
        <w:tc>
          <w:tcPr>
            <w:tcW w:w="1842" w:type="dxa"/>
          </w:tcPr>
          <w:p w14:paraId="73C0499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32D4BE63" w14:textId="642C3F2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3122E4F" w14:textId="77777777" w:rsidTr="00201BB5">
        <w:tc>
          <w:tcPr>
            <w:tcW w:w="1970" w:type="dxa"/>
          </w:tcPr>
          <w:p w14:paraId="4BDF6D5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55739E1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717" w:type="dxa"/>
          </w:tcPr>
          <w:p w14:paraId="4F85BF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RetraitFacadeHauteur</w:t>
            </w:r>
          </w:p>
        </w:tc>
        <w:tc>
          <w:tcPr>
            <w:tcW w:w="1842" w:type="dxa"/>
          </w:tcPr>
          <w:p w14:paraId="590189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B0BE9B9" w14:textId="1B8CAFB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685ADB96" w14:textId="77777777" w:rsidTr="00201BB5">
        <w:tc>
          <w:tcPr>
            <w:tcW w:w="1970" w:type="dxa"/>
          </w:tcPr>
          <w:p w14:paraId="6B8746D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3FB5A48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717" w:type="dxa"/>
          </w:tcPr>
          <w:p w14:paraId="367510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Lorsque deux façades sont en vis-à-vis et que chacune d’elles est aveugle ou munie que d’ouvertures mineures (fenestrons* par exemple), l’article 8a ne s’impose pas.</w:t>
            </w:r>
          </w:p>
        </w:tc>
        <w:tc>
          <w:tcPr>
            <w:tcW w:w="1842" w:type="dxa"/>
          </w:tcPr>
          <w:p w14:paraId="4405FED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350DAAB6" w14:textId="6E79DA4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8DACBEB" w14:textId="77777777" w:rsidTr="00201BB5">
        <w:tc>
          <w:tcPr>
            <w:tcW w:w="1970" w:type="dxa"/>
          </w:tcPr>
          <w:p w14:paraId="00A6F0AC" w14:textId="10BFF842"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1971" w:type="dxa"/>
          </w:tcPr>
          <w:p w14:paraId="1F6BAE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Caractérise quelles façades sont concernées</w:t>
            </w:r>
          </w:p>
        </w:tc>
        <w:tc>
          <w:tcPr>
            <w:tcW w:w="2717" w:type="dxa"/>
          </w:tcPr>
          <w:p w14:paraId="01136C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avecVue</w:t>
            </w:r>
          </w:p>
        </w:tc>
        <w:tc>
          <w:tcPr>
            <w:tcW w:w="1842" w:type="dxa"/>
          </w:tcPr>
          <w:p w14:paraId="6128E3DA" w14:textId="50F05D5D"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r w:rsidR="007B52A5" w:rsidRPr="008D07D1">
              <w:rPr>
                <w:rFonts w:ascii="Arial" w:hAnsi="Arial" w:cs="Arial"/>
                <w:color w:val="000000" w:themeColor="text1"/>
                <w:szCs w:val="22"/>
                <w:u w:val="single"/>
              </w:rPr>
              <w:t>Typefacade</w:t>
            </w:r>
            <w:r w:rsidR="007B52A5" w:rsidRPr="008D07D1">
              <w:rPr>
                <w:rFonts w:ascii="Arial" w:hAnsi="Arial" w:cs="Arial"/>
                <w:color w:val="000000" w:themeColor="text1"/>
                <w:szCs w:val="22"/>
              </w:rPr>
              <w:t> » :</w:t>
            </w:r>
          </w:p>
          <w:p w14:paraId="78BA15EC" w14:textId="751D1618"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_Ref172554932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15E7E5C4" w14:textId="7F4400BE" w:rsidR="00732687" w:rsidRPr="008D07D1" w:rsidRDefault="007B52A5" w:rsidP="00276466">
            <w:pPr>
              <w:pStyle w:val="Corpsdetexte"/>
              <w:jc w:val="both"/>
              <w:rPr>
                <w:rFonts w:ascii="Arial" w:hAnsi="Arial" w:cs="Arial"/>
                <w:color w:val="000000" w:themeColor="text1"/>
                <w:szCs w:val="22"/>
                <w:u w:val="single"/>
              </w:rPr>
            </w:pPr>
            <w:r w:rsidRPr="008D07D1">
              <w:rPr>
                <w:rFonts w:ascii="Arial" w:hAnsi="Arial" w:cs="Arial"/>
                <w:color w:val="000000" w:themeColor="text1"/>
                <w:szCs w:val="22"/>
              </w:rPr>
              <w:t>[1-*]</w:t>
            </w:r>
          </w:p>
          <w:p w14:paraId="7C663A62" w14:textId="77777777" w:rsidR="00732687" w:rsidRPr="008D07D1" w:rsidRDefault="00732687" w:rsidP="00276466">
            <w:pPr>
              <w:pStyle w:val="Corpsdetexte"/>
              <w:jc w:val="both"/>
              <w:rPr>
                <w:rFonts w:ascii="Arial" w:hAnsi="Arial" w:cs="Arial"/>
                <w:color w:val="000000" w:themeColor="text1"/>
                <w:szCs w:val="22"/>
              </w:rPr>
            </w:pPr>
          </w:p>
        </w:tc>
      </w:tr>
      <w:tr w:rsidR="00732687" w:rsidRPr="008D07D1" w14:paraId="245DEEBA" w14:textId="77777777" w:rsidTr="00201BB5">
        <w:tc>
          <w:tcPr>
            <w:tcW w:w="1970" w:type="dxa"/>
          </w:tcPr>
          <w:p w14:paraId="7CCDDC3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pente</w:t>
            </w:r>
          </w:p>
        </w:tc>
        <w:tc>
          <w:tcPr>
            <w:tcW w:w="1971" w:type="dxa"/>
          </w:tcPr>
          <w:p w14:paraId="008564AD" w14:textId="46430A3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Angle de la pente</w:t>
            </w:r>
            <w:r w:rsidR="00350B7B">
              <w:rPr>
                <w:rFonts w:ascii="Arial" w:hAnsi="Arial" w:cs="Arial"/>
                <w:color w:val="000000" w:themeColor="text1"/>
                <w:szCs w:val="22"/>
              </w:rPr>
              <w:t xml:space="preserve"> en pourcentage</w:t>
            </w:r>
          </w:p>
        </w:tc>
        <w:tc>
          <w:tcPr>
            <w:tcW w:w="2717" w:type="dxa"/>
          </w:tcPr>
          <w:p w14:paraId="3359E6DC" w14:textId="5E4C809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10</w:t>
            </w:r>
          </w:p>
        </w:tc>
        <w:tc>
          <w:tcPr>
            <w:tcW w:w="1842" w:type="dxa"/>
          </w:tcPr>
          <w:p w14:paraId="1AFA656C" w14:textId="1492C3A8" w:rsidR="00732687" w:rsidRPr="008D07D1" w:rsidRDefault="00350B7B"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31193C0" w14:textId="005819B1" w:rsidR="00732687" w:rsidRPr="008D07D1" w:rsidRDefault="007B52A5" w:rsidP="00276466">
            <w:pPr>
              <w:pStyle w:val="Corpsdetexte"/>
              <w:jc w:val="both"/>
              <w:rPr>
                <w:rFonts w:ascii="Arial" w:hAnsi="Arial" w:cs="Arial"/>
                <w:color w:val="000000" w:themeColor="text1"/>
                <w:szCs w:val="22"/>
                <w:u w:val="single"/>
              </w:rPr>
            </w:pPr>
            <w:r w:rsidRPr="008D07D1">
              <w:rPr>
                <w:rFonts w:ascii="Arial" w:hAnsi="Arial" w:cs="Arial"/>
                <w:color w:val="000000" w:themeColor="text1"/>
                <w:szCs w:val="22"/>
              </w:rPr>
              <w:t>[1-1]</w:t>
            </w:r>
          </w:p>
        </w:tc>
      </w:tr>
      <w:tr w:rsidR="00732687" w:rsidRPr="008D07D1" w14:paraId="7F2473E5" w14:textId="77777777" w:rsidTr="00201BB5">
        <w:tc>
          <w:tcPr>
            <w:tcW w:w="1970" w:type="dxa"/>
          </w:tcPr>
          <w:p w14:paraId="429C19B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retraitMin</w:t>
            </w:r>
          </w:p>
        </w:tc>
        <w:tc>
          <w:tcPr>
            <w:tcW w:w="1971" w:type="dxa"/>
          </w:tcPr>
          <w:p w14:paraId="79937641" w14:textId="04ED3F9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 minimum à respecter</w:t>
            </w:r>
            <w:r w:rsidR="00201BB5" w:rsidRPr="008D07D1">
              <w:rPr>
                <w:rFonts w:ascii="Arial" w:hAnsi="Arial" w:cs="Arial"/>
                <w:color w:val="000000" w:themeColor="text1"/>
                <w:szCs w:val="22"/>
              </w:rPr>
              <w:t xml:space="preserve"> en mètres</w:t>
            </w:r>
          </w:p>
        </w:tc>
        <w:tc>
          <w:tcPr>
            <w:tcW w:w="2717" w:type="dxa"/>
          </w:tcPr>
          <w:p w14:paraId="292C8C02" w14:textId="4DD1E74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2" w:type="dxa"/>
          </w:tcPr>
          <w:p w14:paraId="2D03ED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0AC9EA0C" w14:textId="311D55D4" w:rsidR="00732687" w:rsidRPr="008D07D1" w:rsidRDefault="007B52A5" w:rsidP="00276466">
            <w:pPr>
              <w:pStyle w:val="Corpsdetexte"/>
              <w:jc w:val="both"/>
              <w:rPr>
                <w:rFonts w:ascii="Arial" w:hAnsi="Arial" w:cs="Arial"/>
                <w:color w:val="000000" w:themeColor="text1"/>
                <w:szCs w:val="22"/>
                <w:u w:val="single"/>
              </w:rPr>
            </w:pPr>
            <w:r w:rsidRPr="008D07D1">
              <w:rPr>
                <w:rFonts w:ascii="Arial" w:hAnsi="Arial" w:cs="Arial"/>
                <w:color w:val="000000" w:themeColor="text1"/>
                <w:szCs w:val="22"/>
              </w:rPr>
              <w:t>[1-1]</w:t>
            </w:r>
          </w:p>
        </w:tc>
      </w:tr>
    </w:tbl>
    <w:p w14:paraId="347F1878" w14:textId="77777777" w:rsidR="00732687" w:rsidRPr="008D07D1" w:rsidRDefault="00732687" w:rsidP="00276466">
      <w:pPr>
        <w:pStyle w:val="Corpsdetexte"/>
        <w:jc w:val="both"/>
        <w:rPr>
          <w:rFonts w:ascii="Arial" w:hAnsi="Arial" w:cs="Arial"/>
          <w:color w:val="000000" w:themeColor="text1"/>
          <w:szCs w:val="22"/>
        </w:rPr>
      </w:pPr>
    </w:p>
    <w:p w14:paraId="0ADA8C3D" w14:textId="77777777" w:rsidR="00732687" w:rsidRPr="008D07D1" w:rsidRDefault="00732687" w:rsidP="00276466">
      <w:pPr>
        <w:pStyle w:val="Corpsdetexte"/>
        <w:jc w:val="both"/>
        <w:rPr>
          <w:rFonts w:ascii="Arial" w:hAnsi="Arial" w:cs="Arial"/>
          <w:color w:val="000000" w:themeColor="text1"/>
          <w:szCs w:val="22"/>
        </w:rPr>
      </w:pPr>
    </w:p>
    <w:p w14:paraId="7D42AF10" w14:textId="77777777" w:rsidR="00732687" w:rsidRPr="008D07D1" w:rsidRDefault="007B52A5" w:rsidP="00276466">
      <w:pPr>
        <w:pStyle w:val="Titre3"/>
        <w:numPr>
          <w:ilvl w:val="2"/>
          <w:numId w:val="15"/>
        </w:numPr>
        <w:jc w:val="both"/>
        <w:rPr>
          <w:rFonts w:ascii="Arial" w:hAnsi="Arial" w:cs="Arial"/>
        </w:rPr>
      </w:pPr>
      <w:bookmarkStart w:id="202" w:name="_Toc164181838"/>
      <w:bookmarkStart w:id="203" w:name="_Toc174032965"/>
      <w:r w:rsidRPr="008D07D1">
        <w:rPr>
          <w:rFonts w:ascii="Arial" w:hAnsi="Arial" w:cs="Arial"/>
        </w:rPr>
        <w:t xml:space="preserve">Classe </w:t>
      </w:r>
      <w:bookmarkEnd w:id="202"/>
      <w:r w:rsidRPr="008D07D1">
        <w:rPr>
          <w:rFonts w:ascii="Arial" w:hAnsi="Arial" w:cs="Arial"/>
        </w:rPr>
        <w:t>Interdiction</w:t>
      </w:r>
      <w:bookmarkEnd w:id="203"/>
    </w:p>
    <w:p w14:paraId="0242EDC8" w14:textId="77777777" w:rsidR="00732687" w:rsidRPr="008D07D1" w:rsidRDefault="00732687" w:rsidP="00276466">
      <w:pPr>
        <w:pStyle w:val="Corpsdetexte"/>
        <w:jc w:val="both"/>
        <w:rPr>
          <w:rFonts w:ascii="Arial" w:hAnsi="Arial" w:cs="Arial"/>
          <w:color w:val="000000" w:themeColor="text1"/>
          <w:szCs w:val="22"/>
        </w:rPr>
      </w:pPr>
    </w:p>
    <w:p w14:paraId="5CA8B39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permet de définir les interdictions liées aux contraintes, par exemple, sur le type de bâtiment) vise à interdire la construction. </w:t>
      </w:r>
    </w:p>
    <w:p w14:paraId="4EFED94A"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Cette classe est associée avec la classe Contrainte avec un lien de d’héritage. Elles héritent de l’ensemble des attributs de la classe RetraitAlignement.</w:t>
      </w:r>
    </w:p>
    <w:p w14:paraId="21E2BB29"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970"/>
        <w:gridCol w:w="1971"/>
        <w:gridCol w:w="2428"/>
        <w:gridCol w:w="1990"/>
        <w:gridCol w:w="1495"/>
      </w:tblGrid>
      <w:tr w:rsidR="00732687" w:rsidRPr="008D07D1" w14:paraId="421A0D8B" w14:textId="77777777">
        <w:tc>
          <w:tcPr>
            <w:tcW w:w="9854" w:type="dxa"/>
            <w:gridSpan w:val="5"/>
          </w:tcPr>
          <w:p w14:paraId="1232CE1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Interdiction</w:t>
            </w:r>
          </w:p>
        </w:tc>
      </w:tr>
      <w:tr w:rsidR="00732687" w:rsidRPr="008D07D1" w14:paraId="4D0E8AB4" w14:textId="77777777">
        <w:tc>
          <w:tcPr>
            <w:tcW w:w="9854" w:type="dxa"/>
            <w:gridSpan w:val="5"/>
          </w:tcPr>
          <w:p w14:paraId="7C86739F"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Ensemble des interdictions réglementaires pouvant impacter la constructibilité</w:t>
            </w:r>
          </w:p>
        </w:tc>
      </w:tr>
      <w:tr w:rsidR="00732687" w:rsidRPr="008D07D1" w14:paraId="22B17EAA" w14:textId="77777777">
        <w:tc>
          <w:tcPr>
            <w:tcW w:w="1970" w:type="dxa"/>
          </w:tcPr>
          <w:p w14:paraId="41EC039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165391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28" w:type="dxa"/>
          </w:tcPr>
          <w:p w14:paraId="1EF9123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990" w:type="dxa"/>
          </w:tcPr>
          <w:p w14:paraId="543C44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2723C7B7" w14:textId="1601FEA7" w:rsidR="00732687" w:rsidRPr="008D07D1" w:rsidRDefault="00CC2A1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4A6C4539" w14:textId="77777777">
        <w:tc>
          <w:tcPr>
            <w:tcW w:w="1970" w:type="dxa"/>
          </w:tcPr>
          <w:p w14:paraId="0E5508A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idInterdiction</w:t>
            </w:r>
          </w:p>
        </w:tc>
        <w:tc>
          <w:tcPr>
            <w:tcW w:w="1971" w:type="dxa"/>
          </w:tcPr>
          <w:p w14:paraId="6F3A31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l’interdiction ou de l’autorisation s’appliquant.</w:t>
            </w:r>
          </w:p>
        </w:tc>
        <w:tc>
          <w:tcPr>
            <w:tcW w:w="2428" w:type="dxa"/>
          </w:tcPr>
          <w:p w14:paraId="26891FB7" w14:textId="53DA61B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44712_PLU_20041103/reglement/UE/UE2/contenu02/regle01/ct02/i</w:t>
            </w:r>
            <w:r w:rsidR="00201BB5" w:rsidRPr="008D07D1">
              <w:rPr>
                <w:rFonts w:ascii="Arial" w:hAnsi="Arial" w:cs="Arial"/>
                <w:color w:val="000000" w:themeColor="text1"/>
                <w:szCs w:val="22"/>
              </w:rPr>
              <w:t>td</w:t>
            </w:r>
            <w:r w:rsidRPr="008D07D1">
              <w:rPr>
                <w:rFonts w:ascii="Arial" w:hAnsi="Arial" w:cs="Arial"/>
                <w:color w:val="000000" w:themeColor="text1"/>
                <w:szCs w:val="22"/>
              </w:rPr>
              <w:t>01</w:t>
            </w:r>
          </w:p>
          <w:p w14:paraId="759275D6" w14:textId="77777777" w:rsidR="00732687" w:rsidRPr="008D07D1" w:rsidRDefault="00732687" w:rsidP="00276466">
            <w:pPr>
              <w:pStyle w:val="Corpsdetexte"/>
              <w:jc w:val="both"/>
              <w:rPr>
                <w:rFonts w:ascii="Arial" w:hAnsi="Arial" w:cs="Arial"/>
                <w:color w:val="000000" w:themeColor="text1"/>
                <w:szCs w:val="22"/>
              </w:rPr>
            </w:pPr>
          </w:p>
        </w:tc>
        <w:tc>
          <w:tcPr>
            <w:tcW w:w="1990" w:type="dxa"/>
          </w:tcPr>
          <w:p w14:paraId="0EBF821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63EE5CD5" w14:textId="45E50F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76709B7" w14:textId="77777777">
        <w:tc>
          <w:tcPr>
            <w:tcW w:w="1970" w:type="dxa"/>
          </w:tcPr>
          <w:p w14:paraId="36A8807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7955FA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l’interdiction</w:t>
            </w:r>
          </w:p>
        </w:tc>
        <w:tc>
          <w:tcPr>
            <w:tcW w:w="2428" w:type="dxa"/>
          </w:tcPr>
          <w:p w14:paraId="727D97D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Interdiction de ...</w:t>
            </w:r>
          </w:p>
        </w:tc>
        <w:tc>
          <w:tcPr>
            <w:tcW w:w="1990" w:type="dxa"/>
          </w:tcPr>
          <w:p w14:paraId="5736A50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66654DD0" w14:textId="11CBB3E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C5BA772" w14:textId="77777777">
        <w:tc>
          <w:tcPr>
            <w:tcW w:w="1970" w:type="dxa"/>
          </w:tcPr>
          <w:p w14:paraId="26EC939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5CE5CC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428" w:type="dxa"/>
          </w:tcPr>
          <w:p w14:paraId="76D8FA3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Interdiction</w:t>
            </w:r>
          </w:p>
        </w:tc>
        <w:tc>
          <w:tcPr>
            <w:tcW w:w="1990" w:type="dxa"/>
          </w:tcPr>
          <w:p w14:paraId="7D047A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2FDC9562" w14:textId="0489DF6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68B9771A" w14:textId="77777777">
        <w:tc>
          <w:tcPr>
            <w:tcW w:w="1970" w:type="dxa"/>
          </w:tcPr>
          <w:p w14:paraId="233387E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0AF140F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428" w:type="dxa"/>
          </w:tcPr>
          <w:p w14:paraId="64564FB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Les constructions de la destination « Habitation » sont interdites</w:t>
            </w:r>
          </w:p>
        </w:tc>
        <w:tc>
          <w:tcPr>
            <w:tcW w:w="1990" w:type="dxa"/>
          </w:tcPr>
          <w:p w14:paraId="5E3C45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4937475C" w14:textId="7EEEE56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7E4CF03" w14:textId="77777777">
        <w:tc>
          <w:tcPr>
            <w:tcW w:w="1970" w:type="dxa"/>
          </w:tcPr>
          <w:p w14:paraId="2E1B02C1" w14:textId="2FD9641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exist</w:t>
            </w:r>
            <w:r w:rsidR="001C66CC" w:rsidRPr="008D07D1">
              <w:rPr>
                <w:rFonts w:ascii="Arial" w:hAnsi="Arial" w:cs="Arial"/>
                <w:color w:val="000000" w:themeColor="text1"/>
                <w:szCs w:val="22"/>
              </w:rPr>
              <w:t>e</w:t>
            </w:r>
            <w:r w:rsidRPr="008D07D1">
              <w:rPr>
                <w:rFonts w:ascii="Arial" w:hAnsi="Arial" w:cs="Arial"/>
                <w:color w:val="000000" w:themeColor="text1"/>
                <w:szCs w:val="22"/>
              </w:rPr>
              <w:t>Reserve</w:t>
            </w:r>
          </w:p>
        </w:tc>
        <w:tc>
          <w:tcPr>
            <w:tcW w:w="1971" w:type="dxa"/>
          </w:tcPr>
          <w:p w14:paraId="5D45659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l’existence ou non d’une réserve</w:t>
            </w:r>
          </w:p>
        </w:tc>
        <w:tc>
          <w:tcPr>
            <w:tcW w:w="2428" w:type="dxa"/>
          </w:tcPr>
          <w:p w14:paraId="4A56B2D6" w14:textId="77777777" w:rsidR="00732687" w:rsidRPr="008D07D1" w:rsidRDefault="007B52A5" w:rsidP="00276466">
            <w:pPr>
              <w:pStyle w:val="Corpsdetexte"/>
              <w:jc w:val="both"/>
              <w:rPr>
                <w:rFonts w:ascii="Arial" w:hAnsi="Arial" w:cs="Arial"/>
              </w:rPr>
            </w:pPr>
            <w:r w:rsidRPr="008D07D1">
              <w:rPr>
                <w:rFonts w:ascii="Arial" w:hAnsi="Arial" w:cs="Arial"/>
              </w:rPr>
              <w:t>oui</w:t>
            </w:r>
          </w:p>
        </w:tc>
        <w:tc>
          <w:tcPr>
            <w:tcW w:w="1990" w:type="dxa"/>
          </w:tcPr>
          <w:p w14:paraId="7B178DEF" w14:textId="14FA01BF" w:rsidR="00732687" w:rsidRPr="008D07D1" w:rsidRDefault="001E48BF"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Boolean</w:t>
            </w:r>
            <w:r w:rsidR="007B52A5" w:rsidRPr="008D07D1">
              <w:rPr>
                <w:rFonts w:ascii="Arial" w:hAnsi="Arial" w:cs="Arial"/>
                <w:color w:val="000000" w:themeColor="text1"/>
                <w:szCs w:val="22"/>
              </w:rPr>
              <w:t xml:space="preserve"> (oui/non)</w:t>
            </w:r>
          </w:p>
        </w:tc>
        <w:tc>
          <w:tcPr>
            <w:tcW w:w="1495" w:type="dxa"/>
          </w:tcPr>
          <w:p w14:paraId="51AD13FE" w14:textId="167521F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EAD8245" w14:textId="77777777">
        <w:tc>
          <w:tcPr>
            <w:tcW w:w="1970" w:type="dxa"/>
          </w:tcPr>
          <w:p w14:paraId="1FE69AD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reserve</w:t>
            </w:r>
          </w:p>
        </w:tc>
        <w:tc>
          <w:tcPr>
            <w:tcW w:w="1971" w:type="dxa"/>
          </w:tcPr>
          <w:p w14:paraId="6CCE90D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de renseigner la réserve en question si besoin est.</w:t>
            </w:r>
          </w:p>
        </w:tc>
        <w:tc>
          <w:tcPr>
            <w:tcW w:w="2428" w:type="dxa"/>
          </w:tcPr>
          <w:p w14:paraId="4B97F33B" w14:textId="77777777" w:rsidR="00732687" w:rsidRPr="008D07D1" w:rsidRDefault="007B52A5" w:rsidP="00276466">
            <w:pPr>
              <w:pStyle w:val="Corpsdetexte"/>
              <w:jc w:val="both"/>
              <w:rPr>
                <w:rFonts w:ascii="Arial" w:hAnsi="Arial" w:cs="Arial"/>
              </w:rPr>
            </w:pPr>
            <w:r w:rsidRPr="008D07D1">
              <w:rPr>
                <w:rFonts w:ascii="Arial" w:hAnsi="Arial" w:cs="Arial"/>
              </w:rPr>
              <w:t>Ne pas provoquer de nuisances aux habitations implantées sur les terrains limitrophes.</w:t>
            </w:r>
          </w:p>
        </w:tc>
        <w:tc>
          <w:tcPr>
            <w:tcW w:w="1990" w:type="dxa"/>
          </w:tcPr>
          <w:p w14:paraId="1F5AF7F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7FE7E79E" w14:textId="26A4214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bl>
    <w:p w14:paraId="616B843B" w14:textId="77777777" w:rsidR="00732687" w:rsidRPr="008D07D1" w:rsidRDefault="00732687" w:rsidP="00276466">
      <w:pPr>
        <w:pStyle w:val="Corpsdetexte"/>
        <w:jc w:val="both"/>
        <w:rPr>
          <w:rFonts w:ascii="Arial" w:hAnsi="Arial" w:cs="Arial"/>
          <w:color w:val="000000" w:themeColor="text1"/>
          <w:szCs w:val="22"/>
        </w:rPr>
      </w:pPr>
    </w:p>
    <w:p w14:paraId="74BCAC50" w14:textId="527B992B" w:rsidR="00732687" w:rsidRPr="008D07D1" w:rsidRDefault="007B52A5" w:rsidP="00276466">
      <w:pPr>
        <w:pStyle w:val="Titre3"/>
        <w:numPr>
          <w:ilvl w:val="2"/>
          <w:numId w:val="15"/>
        </w:numPr>
        <w:jc w:val="both"/>
        <w:rPr>
          <w:rFonts w:ascii="Arial" w:hAnsi="Arial" w:cs="Arial"/>
        </w:rPr>
      </w:pPr>
      <w:bookmarkStart w:id="204" w:name="_Toc174032966"/>
      <w:r w:rsidRPr="008D07D1">
        <w:rPr>
          <w:rFonts w:ascii="Arial" w:hAnsi="Arial" w:cs="Arial"/>
        </w:rPr>
        <w:t>Classe Autorisation</w:t>
      </w:r>
      <w:bookmarkEnd w:id="204"/>
    </w:p>
    <w:p w14:paraId="052B73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permet de définir les autorisations liées aux « contraintes », par exemple, sur le type de bâtiment) elle peut viser à autoriser la construction. </w:t>
      </w:r>
    </w:p>
    <w:p w14:paraId="6F0BE08E" w14:textId="5617A01E"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Cette classe est associée à la classe Contrainte avec un lien d’héritage. Elle hérite de l’ensemble des attributs de la classe </w:t>
      </w:r>
      <w:r w:rsidR="00B4521B" w:rsidRPr="008D07D1">
        <w:rPr>
          <w:rFonts w:ascii="Arial" w:hAnsi="Arial" w:cs="Arial"/>
          <w:color w:val="000000" w:themeColor="text1"/>
          <w:sz w:val="22"/>
          <w:szCs w:val="22"/>
        </w:rPr>
        <w:t>Contrainte</w:t>
      </w:r>
      <w:r w:rsidRPr="008D07D1">
        <w:rPr>
          <w:rFonts w:ascii="Arial" w:hAnsi="Arial" w:cs="Arial"/>
          <w:color w:val="000000" w:themeColor="text1"/>
          <w:sz w:val="22"/>
          <w:szCs w:val="22"/>
        </w:rPr>
        <w:t>.</w:t>
      </w:r>
    </w:p>
    <w:tbl>
      <w:tblPr>
        <w:tblStyle w:val="Grilledutableau"/>
        <w:tblW w:w="9854" w:type="dxa"/>
        <w:tblLayout w:type="fixed"/>
        <w:tblLook w:val="04A0" w:firstRow="1" w:lastRow="0" w:firstColumn="1" w:lastColumn="0" w:noHBand="0" w:noVBand="1"/>
      </w:tblPr>
      <w:tblGrid>
        <w:gridCol w:w="1970"/>
        <w:gridCol w:w="1971"/>
        <w:gridCol w:w="2717"/>
        <w:gridCol w:w="1842"/>
        <w:gridCol w:w="1354"/>
      </w:tblGrid>
      <w:tr w:rsidR="00732687" w:rsidRPr="008D07D1" w14:paraId="2A86AFC2" w14:textId="77777777">
        <w:tc>
          <w:tcPr>
            <w:tcW w:w="9854" w:type="dxa"/>
            <w:gridSpan w:val="5"/>
          </w:tcPr>
          <w:p w14:paraId="1FA57B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Autorisation</w:t>
            </w:r>
          </w:p>
        </w:tc>
      </w:tr>
      <w:tr w:rsidR="00732687" w:rsidRPr="008D07D1" w14:paraId="13C47554" w14:textId="77777777">
        <w:tc>
          <w:tcPr>
            <w:tcW w:w="9854" w:type="dxa"/>
            <w:gridSpan w:val="5"/>
          </w:tcPr>
          <w:p w14:paraId="0C116E63" w14:textId="6366742A"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Ensemble des autorisations réglementaires pouvant impacter la constructibilité</w:t>
            </w:r>
          </w:p>
        </w:tc>
      </w:tr>
      <w:tr w:rsidR="00732687" w:rsidRPr="008D07D1" w14:paraId="21EB95D6" w14:textId="77777777" w:rsidTr="001942E3">
        <w:tc>
          <w:tcPr>
            <w:tcW w:w="1970" w:type="dxa"/>
          </w:tcPr>
          <w:p w14:paraId="72D5D52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106032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717" w:type="dxa"/>
          </w:tcPr>
          <w:p w14:paraId="5578B5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12DAFDE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764A7807" w14:textId="25335906" w:rsidR="00732687" w:rsidRPr="008D07D1" w:rsidRDefault="00B9459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776C3660" w14:textId="77777777" w:rsidTr="001942E3">
        <w:tc>
          <w:tcPr>
            <w:tcW w:w="1970" w:type="dxa"/>
          </w:tcPr>
          <w:p w14:paraId="65DFFECB" w14:textId="6C83643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idAutorisation</w:t>
            </w:r>
          </w:p>
        </w:tc>
        <w:tc>
          <w:tcPr>
            <w:tcW w:w="1971" w:type="dxa"/>
          </w:tcPr>
          <w:p w14:paraId="5D3E99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l’interdiction ou de l’autorisation s’appliquant.</w:t>
            </w:r>
          </w:p>
        </w:tc>
        <w:tc>
          <w:tcPr>
            <w:tcW w:w="2717" w:type="dxa"/>
          </w:tcPr>
          <w:p w14:paraId="459752FB" w14:textId="78B5BD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44712_PLU_20041103/reglement/UE/UE2/contenu02/regle01/ct02/a</w:t>
            </w:r>
            <w:r w:rsidR="00201BB5" w:rsidRPr="008D07D1">
              <w:rPr>
                <w:rFonts w:ascii="Arial" w:hAnsi="Arial" w:cs="Arial"/>
                <w:color w:val="000000" w:themeColor="text1"/>
                <w:szCs w:val="22"/>
              </w:rPr>
              <w:t>tn</w:t>
            </w:r>
            <w:r w:rsidRPr="008D07D1">
              <w:rPr>
                <w:rFonts w:ascii="Arial" w:hAnsi="Arial" w:cs="Arial"/>
                <w:color w:val="000000" w:themeColor="text1"/>
                <w:szCs w:val="22"/>
              </w:rPr>
              <w:t>01</w:t>
            </w:r>
          </w:p>
          <w:p w14:paraId="59573D33" w14:textId="77777777" w:rsidR="00732687" w:rsidRPr="008D07D1" w:rsidRDefault="00732687" w:rsidP="00276466">
            <w:pPr>
              <w:pStyle w:val="Corpsdetexte"/>
              <w:jc w:val="both"/>
              <w:rPr>
                <w:rFonts w:ascii="Arial" w:hAnsi="Arial" w:cs="Arial"/>
                <w:color w:val="000000" w:themeColor="text1"/>
                <w:szCs w:val="22"/>
              </w:rPr>
            </w:pPr>
          </w:p>
        </w:tc>
        <w:tc>
          <w:tcPr>
            <w:tcW w:w="1842" w:type="dxa"/>
          </w:tcPr>
          <w:p w14:paraId="02D3BB7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0FCAF02A" w14:textId="7558833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131CCFCB" w14:textId="77777777" w:rsidTr="001942E3">
        <w:tc>
          <w:tcPr>
            <w:tcW w:w="1970" w:type="dxa"/>
          </w:tcPr>
          <w:p w14:paraId="0D6EFDC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760AB3B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l’interdiction</w:t>
            </w:r>
          </w:p>
        </w:tc>
        <w:tc>
          <w:tcPr>
            <w:tcW w:w="2717" w:type="dxa"/>
          </w:tcPr>
          <w:p w14:paraId="139CD64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Autorisation</w:t>
            </w:r>
          </w:p>
        </w:tc>
        <w:tc>
          <w:tcPr>
            <w:tcW w:w="1842" w:type="dxa"/>
          </w:tcPr>
          <w:p w14:paraId="02D482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D9047BC" w14:textId="3556BEC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29EB9E2A" w14:textId="77777777" w:rsidTr="001942E3">
        <w:tc>
          <w:tcPr>
            <w:tcW w:w="1970" w:type="dxa"/>
          </w:tcPr>
          <w:p w14:paraId="535C56B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18779E9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717" w:type="dxa"/>
          </w:tcPr>
          <w:p w14:paraId="400D021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Autorisation</w:t>
            </w:r>
          </w:p>
        </w:tc>
        <w:tc>
          <w:tcPr>
            <w:tcW w:w="1842" w:type="dxa"/>
          </w:tcPr>
          <w:p w14:paraId="4E152AE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D1AD860" w14:textId="6AEDBD8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49CEC7DE" w14:textId="77777777" w:rsidTr="001942E3">
        <w:tc>
          <w:tcPr>
            <w:tcW w:w="1970" w:type="dxa"/>
          </w:tcPr>
          <w:p w14:paraId="4F1F69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030F0A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717" w:type="dxa"/>
          </w:tcPr>
          <w:p w14:paraId="73116E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Ce classement vise à protéger strictement la nature du sol qui doit rester boisé, ce qui n’empêche pas les coupes et abattages sous réserve d’autorisation préalable.</w:t>
            </w:r>
          </w:p>
        </w:tc>
        <w:tc>
          <w:tcPr>
            <w:tcW w:w="1842" w:type="dxa"/>
          </w:tcPr>
          <w:p w14:paraId="7EBB3F0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06E12A9" w14:textId="1CB9678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5C749260" w14:textId="77777777" w:rsidTr="001942E3">
        <w:tc>
          <w:tcPr>
            <w:tcW w:w="1970" w:type="dxa"/>
          </w:tcPr>
          <w:p w14:paraId="1CD66DD6" w14:textId="41E1287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exist</w:t>
            </w:r>
            <w:r w:rsidR="001C66CC" w:rsidRPr="008D07D1">
              <w:rPr>
                <w:rFonts w:ascii="Arial" w:hAnsi="Arial" w:cs="Arial"/>
                <w:color w:val="000000" w:themeColor="text1"/>
                <w:szCs w:val="22"/>
              </w:rPr>
              <w:t>e</w:t>
            </w:r>
            <w:r w:rsidRPr="008D07D1">
              <w:rPr>
                <w:rFonts w:ascii="Arial" w:hAnsi="Arial" w:cs="Arial"/>
                <w:color w:val="000000" w:themeColor="text1"/>
                <w:szCs w:val="22"/>
              </w:rPr>
              <w:t>Reserve</w:t>
            </w:r>
          </w:p>
        </w:tc>
        <w:tc>
          <w:tcPr>
            <w:tcW w:w="1971" w:type="dxa"/>
          </w:tcPr>
          <w:p w14:paraId="69406A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l’existence ou non d’une réserve</w:t>
            </w:r>
          </w:p>
        </w:tc>
        <w:tc>
          <w:tcPr>
            <w:tcW w:w="2717" w:type="dxa"/>
          </w:tcPr>
          <w:p w14:paraId="6745A6AD" w14:textId="77777777" w:rsidR="00732687" w:rsidRPr="008D07D1" w:rsidRDefault="007B52A5" w:rsidP="00276466">
            <w:pPr>
              <w:pStyle w:val="Corpsdetexte"/>
              <w:jc w:val="both"/>
              <w:rPr>
                <w:rFonts w:ascii="Arial" w:hAnsi="Arial" w:cs="Arial"/>
              </w:rPr>
            </w:pPr>
            <w:r w:rsidRPr="008D07D1">
              <w:rPr>
                <w:rFonts w:ascii="Arial" w:hAnsi="Arial" w:cs="Arial"/>
              </w:rPr>
              <w:t>oui</w:t>
            </w:r>
          </w:p>
        </w:tc>
        <w:tc>
          <w:tcPr>
            <w:tcW w:w="1842" w:type="dxa"/>
          </w:tcPr>
          <w:p w14:paraId="76181ECD" w14:textId="686F7FE8" w:rsidR="00732687" w:rsidRPr="008D07D1" w:rsidRDefault="001E48BF"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Boolean</w:t>
            </w:r>
            <w:r w:rsidR="007B52A5" w:rsidRPr="008D07D1">
              <w:rPr>
                <w:rFonts w:ascii="Arial" w:hAnsi="Arial" w:cs="Arial"/>
                <w:color w:val="000000" w:themeColor="text1"/>
                <w:szCs w:val="22"/>
              </w:rPr>
              <w:t xml:space="preserve"> (oui/non)</w:t>
            </w:r>
          </w:p>
        </w:tc>
        <w:tc>
          <w:tcPr>
            <w:tcW w:w="1354" w:type="dxa"/>
          </w:tcPr>
          <w:p w14:paraId="16628427" w14:textId="2B415E4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5D32862D" w14:textId="77777777" w:rsidTr="001942E3">
        <w:tc>
          <w:tcPr>
            <w:tcW w:w="1970" w:type="dxa"/>
          </w:tcPr>
          <w:p w14:paraId="7F204E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reserve</w:t>
            </w:r>
          </w:p>
        </w:tc>
        <w:tc>
          <w:tcPr>
            <w:tcW w:w="1971" w:type="dxa"/>
          </w:tcPr>
          <w:p w14:paraId="1567FF1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de renseigner la réserve en question si besoin est.</w:t>
            </w:r>
          </w:p>
        </w:tc>
        <w:tc>
          <w:tcPr>
            <w:tcW w:w="2717" w:type="dxa"/>
          </w:tcPr>
          <w:p w14:paraId="51B1F497" w14:textId="77777777" w:rsidR="00732687" w:rsidRPr="008D07D1" w:rsidRDefault="007B52A5" w:rsidP="00276466">
            <w:pPr>
              <w:pStyle w:val="Corpsdetexte"/>
              <w:jc w:val="both"/>
              <w:rPr>
                <w:rFonts w:ascii="Arial" w:hAnsi="Arial" w:cs="Arial"/>
              </w:rPr>
            </w:pPr>
            <w:r w:rsidRPr="008D07D1">
              <w:rPr>
                <w:rFonts w:ascii="Arial" w:hAnsi="Arial" w:cs="Arial"/>
              </w:rPr>
              <w:t>Rester compatible avec les milieux environnants</w:t>
            </w:r>
          </w:p>
        </w:tc>
        <w:tc>
          <w:tcPr>
            <w:tcW w:w="1842" w:type="dxa"/>
          </w:tcPr>
          <w:p w14:paraId="330119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4C3D0D42" w14:textId="05CADD7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bl>
    <w:p w14:paraId="76524715" w14:textId="77777777" w:rsidR="00732687" w:rsidRPr="008D07D1" w:rsidRDefault="00732687" w:rsidP="00276466">
      <w:pPr>
        <w:pStyle w:val="Corpsdetexte"/>
        <w:jc w:val="both"/>
        <w:rPr>
          <w:rFonts w:ascii="Arial" w:hAnsi="Arial" w:cs="Arial"/>
        </w:rPr>
      </w:pPr>
    </w:p>
    <w:p w14:paraId="4D7DEF8F" w14:textId="77777777" w:rsidR="00732687" w:rsidRPr="008D07D1" w:rsidRDefault="00732687" w:rsidP="00276466">
      <w:pPr>
        <w:pStyle w:val="Corpsdetexte"/>
        <w:jc w:val="both"/>
        <w:rPr>
          <w:rFonts w:ascii="Arial" w:hAnsi="Arial" w:cs="Arial"/>
          <w:color w:val="000000" w:themeColor="text1"/>
          <w:szCs w:val="22"/>
        </w:rPr>
      </w:pPr>
    </w:p>
    <w:p w14:paraId="735C0F65" w14:textId="77777777" w:rsidR="00732687" w:rsidRPr="008D07D1" w:rsidRDefault="007B52A5" w:rsidP="00276466">
      <w:pPr>
        <w:pStyle w:val="Titre3"/>
        <w:numPr>
          <w:ilvl w:val="2"/>
          <w:numId w:val="15"/>
        </w:numPr>
        <w:jc w:val="both"/>
        <w:rPr>
          <w:rFonts w:ascii="Arial" w:hAnsi="Arial" w:cs="Arial"/>
        </w:rPr>
      </w:pPr>
      <w:bookmarkStart w:id="205" w:name="_Toc164181839"/>
      <w:bookmarkStart w:id="206" w:name="_Toc174032967"/>
      <w:r w:rsidRPr="008D07D1">
        <w:rPr>
          <w:rFonts w:ascii="Arial" w:hAnsi="Arial" w:cs="Arial"/>
        </w:rPr>
        <w:t>Classe CES</w:t>
      </w:r>
      <w:bookmarkEnd w:id="205"/>
      <w:bookmarkEnd w:id="206"/>
    </w:p>
    <w:p w14:paraId="2DC79CB7"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970"/>
        <w:gridCol w:w="1971"/>
        <w:gridCol w:w="2575"/>
        <w:gridCol w:w="1843"/>
        <w:gridCol w:w="1495"/>
      </w:tblGrid>
      <w:tr w:rsidR="00732687" w:rsidRPr="008D07D1" w14:paraId="231BB278" w14:textId="77777777">
        <w:tc>
          <w:tcPr>
            <w:tcW w:w="9854" w:type="dxa"/>
            <w:gridSpan w:val="5"/>
          </w:tcPr>
          <w:p w14:paraId="5DD3D83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CES</w:t>
            </w:r>
          </w:p>
        </w:tc>
      </w:tr>
      <w:tr w:rsidR="00732687" w:rsidRPr="008D07D1" w14:paraId="567A00A3" w14:textId="77777777">
        <w:tc>
          <w:tcPr>
            <w:tcW w:w="9854" w:type="dxa"/>
            <w:gridSpan w:val="5"/>
          </w:tcPr>
          <w:p w14:paraId="789A674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coefficient d’emprise au sol</w:t>
            </w:r>
          </w:p>
        </w:tc>
      </w:tr>
      <w:tr w:rsidR="00732687" w:rsidRPr="008D07D1" w14:paraId="6F01AB08" w14:textId="77777777" w:rsidTr="001942E3">
        <w:tc>
          <w:tcPr>
            <w:tcW w:w="1970" w:type="dxa"/>
          </w:tcPr>
          <w:p w14:paraId="21775D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7B408F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75" w:type="dxa"/>
          </w:tcPr>
          <w:p w14:paraId="76CD1C8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3" w:type="dxa"/>
          </w:tcPr>
          <w:p w14:paraId="35CB4AF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5307D84C" w14:textId="76EDA494"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3443E69" w14:textId="77777777" w:rsidTr="001942E3">
        <w:tc>
          <w:tcPr>
            <w:tcW w:w="1970" w:type="dxa"/>
          </w:tcPr>
          <w:p w14:paraId="2E0B406D" w14:textId="7ACAEF8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idC</w:t>
            </w:r>
            <w:r w:rsidR="001942E3" w:rsidRPr="008D07D1">
              <w:rPr>
                <w:rFonts w:ascii="Arial" w:hAnsi="Arial" w:cs="Arial"/>
                <w:color w:val="000000" w:themeColor="text1"/>
                <w:szCs w:val="22"/>
              </w:rPr>
              <w:t>ES</w:t>
            </w:r>
          </w:p>
        </w:tc>
        <w:tc>
          <w:tcPr>
            <w:tcW w:w="1971" w:type="dxa"/>
          </w:tcPr>
          <w:p w14:paraId="00B36C7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575" w:type="dxa"/>
          </w:tcPr>
          <w:p w14:paraId="7E53F287" w14:textId="5654985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44712_PLU_20041103/reglement/UE/UE2/contenu02/regle01/ct02/ces01</w:t>
            </w:r>
          </w:p>
        </w:tc>
        <w:tc>
          <w:tcPr>
            <w:tcW w:w="1843" w:type="dxa"/>
          </w:tcPr>
          <w:p w14:paraId="758C30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1E216C4B" w14:textId="14A95EC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75940903" w14:textId="77777777" w:rsidTr="001942E3">
        <w:tc>
          <w:tcPr>
            <w:tcW w:w="1970" w:type="dxa"/>
          </w:tcPr>
          <w:p w14:paraId="6C1AE85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5F50DD5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575" w:type="dxa"/>
          </w:tcPr>
          <w:p w14:paraId="3C47AA12" w14:textId="06650A5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CES du bâtiment B sur le terrain</w:t>
            </w:r>
          </w:p>
        </w:tc>
        <w:tc>
          <w:tcPr>
            <w:tcW w:w="1843" w:type="dxa"/>
          </w:tcPr>
          <w:p w14:paraId="245444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4FC5E2A1" w14:textId="1663ADB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64D4C47E" w14:textId="77777777" w:rsidTr="001942E3">
        <w:tc>
          <w:tcPr>
            <w:tcW w:w="1970" w:type="dxa"/>
          </w:tcPr>
          <w:p w14:paraId="4B2A9FB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3D3E116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575" w:type="dxa"/>
          </w:tcPr>
          <w:p w14:paraId="112ED27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CES</w:t>
            </w:r>
          </w:p>
        </w:tc>
        <w:tc>
          <w:tcPr>
            <w:tcW w:w="1843" w:type="dxa"/>
          </w:tcPr>
          <w:p w14:paraId="4C4E147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6A735019" w14:textId="41216B81"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0E4A6002" w14:textId="77777777" w:rsidTr="001942E3">
        <w:tc>
          <w:tcPr>
            <w:tcW w:w="1970" w:type="dxa"/>
          </w:tcPr>
          <w:p w14:paraId="518307D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2ACFA1F0"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2575" w:type="dxa"/>
          </w:tcPr>
          <w:p w14:paraId="7A8432D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Dans les autres zones, toutes constructions, tous aménagements, travaux et occupations du sol sont interdits à l’exception de ceux précisés.</w:t>
            </w:r>
          </w:p>
        </w:tc>
        <w:tc>
          <w:tcPr>
            <w:tcW w:w="1843" w:type="dxa"/>
          </w:tcPr>
          <w:p w14:paraId="3C9EC32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495" w:type="dxa"/>
          </w:tcPr>
          <w:p w14:paraId="31B1D523" w14:textId="08FDB59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6FFE5271" w14:textId="77777777" w:rsidTr="001942E3">
        <w:tc>
          <w:tcPr>
            <w:tcW w:w="1970" w:type="dxa"/>
          </w:tcPr>
          <w:p w14:paraId="5651DA5B" w14:textId="4F6E8D60" w:rsidR="00732687" w:rsidRPr="008D07D1" w:rsidRDefault="00201BB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w:t>
            </w:r>
            <w:r w:rsidR="007B52A5" w:rsidRPr="008D07D1">
              <w:rPr>
                <w:rFonts w:ascii="Arial" w:hAnsi="Arial" w:cs="Arial"/>
                <w:color w:val="000000" w:themeColor="text1"/>
                <w:szCs w:val="22"/>
              </w:rPr>
              <w:t>atio</w:t>
            </w:r>
            <w:r w:rsidRPr="008D07D1">
              <w:rPr>
                <w:rFonts w:ascii="Arial" w:hAnsi="Arial" w:cs="Arial"/>
                <w:color w:val="000000" w:themeColor="text1"/>
                <w:szCs w:val="22"/>
              </w:rPr>
              <w:t>M</w:t>
            </w:r>
            <w:r w:rsidR="007B52A5" w:rsidRPr="008D07D1">
              <w:rPr>
                <w:rFonts w:ascii="Arial" w:hAnsi="Arial" w:cs="Arial"/>
                <w:color w:val="000000" w:themeColor="text1"/>
                <w:szCs w:val="22"/>
              </w:rPr>
              <w:t>ax</w:t>
            </w:r>
          </w:p>
        </w:tc>
        <w:tc>
          <w:tcPr>
            <w:tcW w:w="1971" w:type="dxa"/>
          </w:tcPr>
          <w:p w14:paraId="1D32C6A7" w14:textId="722CB71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Ratio maximum autorisé</w:t>
            </w:r>
            <w:r w:rsidR="00201BB5" w:rsidRPr="008D07D1">
              <w:rPr>
                <w:rFonts w:ascii="Arial" w:hAnsi="Arial" w:cs="Arial"/>
                <w:color w:val="000000" w:themeColor="text1"/>
                <w:sz w:val="24"/>
                <w:szCs w:val="22"/>
              </w:rPr>
              <w:t xml:space="preserve"> en mètres.</w:t>
            </w:r>
          </w:p>
        </w:tc>
        <w:tc>
          <w:tcPr>
            <w:tcW w:w="2575" w:type="dxa"/>
          </w:tcPr>
          <w:p w14:paraId="3FFBB63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25</w:t>
            </w:r>
          </w:p>
        </w:tc>
        <w:tc>
          <w:tcPr>
            <w:tcW w:w="1843" w:type="dxa"/>
          </w:tcPr>
          <w:p w14:paraId="368ACCCD" w14:textId="669C6CE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495" w:type="dxa"/>
          </w:tcPr>
          <w:p w14:paraId="05DFA660" w14:textId="2F4AE0BD"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bl>
    <w:p w14:paraId="0AADA148" w14:textId="77777777" w:rsidR="00732687" w:rsidRPr="008D07D1" w:rsidRDefault="00732687" w:rsidP="00276466">
      <w:pPr>
        <w:pStyle w:val="Corpsdetexte"/>
        <w:jc w:val="both"/>
        <w:rPr>
          <w:rFonts w:ascii="Arial" w:hAnsi="Arial" w:cs="Arial"/>
          <w:szCs w:val="22"/>
        </w:rPr>
      </w:pPr>
    </w:p>
    <w:p w14:paraId="4210EDBF" w14:textId="77777777" w:rsidR="00732687" w:rsidRPr="008D07D1" w:rsidRDefault="007B52A5" w:rsidP="00276466">
      <w:pPr>
        <w:pStyle w:val="Titre3"/>
        <w:numPr>
          <w:ilvl w:val="2"/>
          <w:numId w:val="15"/>
        </w:numPr>
        <w:jc w:val="both"/>
        <w:rPr>
          <w:rFonts w:ascii="Arial" w:hAnsi="Arial" w:cs="Arial"/>
        </w:rPr>
      </w:pPr>
      <w:bookmarkStart w:id="207" w:name="_Toc164181840"/>
      <w:bookmarkStart w:id="208" w:name="_Toc174032968"/>
      <w:commentRangeStart w:id="209"/>
      <w:r w:rsidRPr="008D07D1">
        <w:rPr>
          <w:rFonts w:ascii="Arial" w:hAnsi="Arial" w:cs="Arial"/>
        </w:rPr>
        <w:t>Classe Hauteur</w:t>
      </w:r>
      <w:bookmarkEnd w:id="207"/>
      <w:commentRangeEnd w:id="209"/>
      <w:r w:rsidRPr="008D07D1">
        <w:rPr>
          <w:rFonts w:ascii="Arial" w:hAnsi="Arial" w:cs="Arial"/>
        </w:rPr>
        <w:commentReference w:id="209"/>
      </w:r>
      <w:bookmarkEnd w:id="208"/>
    </w:p>
    <w:p w14:paraId="4FC1CAE0" w14:textId="77777777" w:rsidR="00732687" w:rsidRPr="008D07D1" w:rsidRDefault="00732687" w:rsidP="00276466">
      <w:pPr>
        <w:pStyle w:val="Corpsdetexte"/>
        <w:jc w:val="both"/>
        <w:rPr>
          <w:rFonts w:ascii="Arial" w:hAnsi="Arial" w:cs="Arial"/>
          <w:szCs w:val="22"/>
        </w:rPr>
      </w:pPr>
    </w:p>
    <w:p w14:paraId="5890CDE3" w14:textId="425F2EDB" w:rsidR="00732687" w:rsidRPr="008D07D1" w:rsidRDefault="007B52A5" w:rsidP="00276466">
      <w:pPr>
        <w:pStyle w:val="Corpsdetexte"/>
        <w:jc w:val="both"/>
        <w:rPr>
          <w:rFonts w:ascii="Arial" w:hAnsi="Arial" w:cs="Arial"/>
        </w:rPr>
      </w:pPr>
      <w:r w:rsidRPr="008D07D1">
        <w:rPr>
          <w:rFonts w:ascii="Arial" w:hAnsi="Arial" w:cs="Arial"/>
          <w:szCs w:val="22"/>
        </w:rPr>
        <w:t xml:space="preserve">Exemple commentaire : </w:t>
      </w:r>
      <w:r w:rsidRPr="008D07D1">
        <w:rPr>
          <w:rFonts w:ascii="Arial" w:hAnsi="Arial" w:cs="Arial"/>
        </w:rPr>
        <w:t>sauf impératif technique ;</w:t>
      </w:r>
    </w:p>
    <w:p w14:paraId="4637677D" w14:textId="77777777" w:rsidR="00732687" w:rsidRPr="008D07D1" w:rsidRDefault="00732687" w:rsidP="00276466">
      <w:pPr>
        <w:pStyle w:val="Corpsdetexte"/>
        <w:jc w:val="both"/>
        <w:rPr>
          <w:rFonts w:ascii="Arial" w:hAnsi="Arial" w:cs="Arial"/>
          <w:szCs w:val="22"/>
        </w:rPr>
      </w:pPr>
    </w:p>
    <w:p w14:paraId="568A0113" w14:textId="77777777" w:rsidR="00732687" w:rsidRPr="008D07D1" w:rsidRDefault="007B52A5" w:rsidP="00276466">
      <w:pPr>
        <w:pStyle w:val="Titre3"/>
        <w:numPr>
          <w:ilvl w:val="2"/>
          <w:numId w:val="15"/>
        </w:numPr>
        <w:jc w:val="both"/>
        <w:rPr>
          <w:rFonts w:ascii="Arial" w:hAnsi="Arial" w:cs="Arial"/>
        </w:rPr>
      </w:pPr>
      <w:bookmarkStart w:id="210" w:name="_Toc174032969"/>
      <w:r w:rsidRPr="008D07D1">
        <w:rPr>
          <w:rFonts w:ascii="Arial" w:hAnsi="Arial" w:cs="Arial"/>
        </w:rPr>
        <w:t xml:space="preserve">Classe </w:t>
      </w:r>
      <w:bookmarkStart w:id="211" w:name="_Toc164181841"/>
      <w:r w:rsidRPr="008D07D1">
        <w:rPr>
          <w:rFonts w:ascii="Arial" w:hAnsi="Arial" w:cs="Arial"/>
        </w:rPr>
        <w:t>Clôture</w:t>
      </w:r>
      <w:bookmarkEnd w:id="210"/>
      <w:bookmarkEnd w:id="211"/>
    </w:p>
    <w:p w14:paraId="07580781" w14:textId="77777777" w:rsidR="00732687" w:rsidRPr="008D07D1" w:rsidRDefault="007B52A5" w:rsidP="00276466">
      <w:pPr>
        <w:pStyle w:val="Corpsdetexte"/>
        <w:jc w:val="both"/>
        <w:rPr>
          <w:rFonts w:ascii="Arial" w:hAnsi="Arial" w:cs="Arial"/>
        </w:rPr>
      </w:pPr>
      <w:r w:rsidRPr="008D07D1">
        <w:rPr>
          <w:rFonts w:ascii="Arial" w:hAnsi="Arial" w:cs="Arial"/>
        </w:rPr>
        <w:t>Cette classe permet d’identifier les caractéristiques techniques quantifiables des clôtures,</w:t>
      </w:r>
    </w:p>
    <w:tbl>
      <w:tblPr>
        <w:tblStyle w:val="Grilledutableau"/>
        <w:tblW w:w="9854" w:type="dxa"/>
        <w:tblLayout w:type="fixed"/>
        <w:tblLook w:val="04A0" w:firstRow="1" w:lastRow="0" w:firstColumn="1" w:lastColumn="0" w:noHBand="0" w:noVBand="1"/>
      </w:tblPr>
      <w:tblGrid>
        <w:gridCol w:w="1970"/>
        <w:gridCol w:w="1971"/>
        <w:gridCol w:w="1971"/>
        <w:gridCol w:w="1971"/>
        <w:gridCol w:w="1971"/>
      </w:tblGrid>
      <w:tr w:rsidR="00732687" w:rsidRPr="008D07D1" w14:paraId="3018AF15" w14:textId="77777777">
        <w:tc>
          <w:tcPr>
            <w:tcW w:w="9854" w:type="dxa"/>
            <w:gridSpan w:val="5"/>
          </w:tcPr>
          <w:p w14:paraId="57248BE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Clôture</w:t>
            </w:r>
          </w:p>
        </w:tc>
      </w:tr>
      <w:tr w:rsidR="00732687" w:rsidRPr="008D07D1" w14:paraId="5B321039" w14:textId="77777777">
        <w:tc>
          <w:tcPr>
            <w:tcW w:w="9854" w:type="dxa"/>
            <w:gridSpan w:val="5"/>
          </w:tcPr>
          <w:p w14:paraId="3E01840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Caractéristiques techniques quantifiables des clôtures</w:t>
            </w:r>
          </w:p>
        </w:tc>
      </w:tr>
      <w:tr w:rsidR="00732687" w:rsidRPr="008D07D1" w14:paraId="4972DB17" w14:textId="77777777">
        <w:tc>
          <w:tcPr>
            <w:tcW w:w="1970" w:type="dxa"/>
          </w:tcPr>
          <w:p w14:paraId="2AA5503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230260D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1971" w:type="dxa"/>
          </w:tcPr>
          <w:p w14:paraId="2D48CC7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971" w:type="dxa"/>
          </w:tcPr>
          <w:p w14:paraId="5CD83D2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6EAEF827" w14:textId="2F5893C8"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74BC2057" w14:textId="77777777">
        <w:tc>
          <w:tcPr>
            <w:tcW w:w="1970" w:type="dxa"/>
          </w:tcPr>
          <w:p w14:paraId="564BE2F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idCloture</w:t>
            </w:r>
          </w:p>
        </w:tc>
        <w:tc>
          <w:tcPr>
            <w:tcW w:w="1971" w:type="dxa"/>
          </w:tcPr>
          <w:p w14:paraId="384FD16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1971" w:type="dxa"/>
          </w:tcPr>
          <w:p w14:paraId="692095C2" w14:textId="68DECD4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44712_PLU_20041103/reglement/UE/UE2/contenu02/regle01/ct02/c</w:t>
            </w:r>
            <w:r w:rsidR="00201BB5" w:rsidRPr="008D07D1">
              <w:rPr>
                <w:rFonts w:ascii="Arial" w:hAnsi="Arial" w:cs="Arial"/>
                <w:color w:val="000000" w:themeColor="text1"/>
                <w:szCs w:val="22"/>
              </w:rPr>
              <w:t>lt</w:t>
            </w:r>
            <w:r w:rsidRPr="008D07D1">
              <w:rPr>
                <w:rFonts w:ascii="Arial" w:hAnsi="Arial" w:cs="Arial"/>
                <w:color w:val="000000" w:themeColor="text1"/>
                <w:szCs w:val="22"/>
              </w:rPr>
              <w:t>01</w:t>
            </w:r>
          </w:p>
        </w:tc>
        <w:tc>
          <w:tcPr>
            <w:tcW w:w="1971" w:type="dxa"/>
          </w:tcPr>
          <w:p w14:paraId="7A0ADEE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971" w:type="dxa"/>
          </w:tcPr>
          <w:p w14:paraId="0E15C891" w14:textId="474EA42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6E07F613" w14:textId="77777777">
        <w:tc>
          <w:tcPr>
            <w:tcW w:w="1970" w:type="dxa"/>
          </w:tcPr>
          <w:p w14:paraId="7031964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395DFDC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1971" w:type="dxa"/>
          </w:tcPr>
          <w:p w14:paraId="65DD7DC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Cloture de la parcelle 4</w:t>
            </w:r>
          </w:p>
        </w:tc>
        <w:tc>
          <w:tcPr>
            <w:tcW w:w="1971" w:type="dxa"/>
          </w:tcPr>
          <w:p w14:paraId="7D2E335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971" w:type="dxa"/>
          </w:tcPr>
          <w:p w14:paraId="7075B0AE" w14:textId="6713941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660CFC61" w14:textId="77777777">
        <w:tc>
          <w:tcPr>
            <w:tcW w:w="1970" w:type="dxa"/>
          </w:tcPr>
          <w:p w14:paraId="4278224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15C7BC8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1971" w:type="dxa"/>
          </w:tcPr>
          <w:p w14:paraId="2A97A257" w14:textId="75265EF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Cloture</w:t>
            </w:r>
          </w:p>
        </w:tc>
        <w:tc>
          <w:tcPr>
            <w:tcW w:w="1971" w:type="dxa"/>
          </w:tcPr>
          <w:p w14:paraId="163BB8A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971" w:type="dxa"/>
          </w:tcPr>
          <w:p w14:paraId="0C27985E" w14:textId="3DDBAC6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64E085ED" w14:textId="77777777">
        <w:tc>
          <w:tcPr>
            <w:tcW w:w="1970" w:type="dxa"/>
          </w:tcPr>
          <w:p w14:paraId="1B3AF1D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3F5CFF27"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1971" w:type="dxa"/>
          </w:tcPr>
          <w:p w14:paraId="6DB555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Sauf dans le cas de reconstruction ou de prolongement d’un mur existant</w:t>
            </w:r>
          </w:p>
        </w:tc>
        <w:tc>
          <w:tcPr>
            <w:tcW w:w="1971" w:type="dxa"/>
          </w:tcPr>
          <w:p w14:paraId="609F1E7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971" w:type="dxa"/>
          </w:tcPr>
          <w:p w14:paraId="5361AAC1" w14:textId="5E8E373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0ACA4AFB" w14:textId="77777777">
        <w:tc>
          <w:tcPr>
            <w:tcW w:w="1970" w:type="dxa"/>
          </w:tcPr>
          <w:p w14:paraId="147ED0C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hMax</w:t>
            </w:r>
          </w:p>
        </w:tc>
        <w:tc>
          <w:tcPr>
            <w:tcW w:w="1971" w:type="dxa"/>
          </w:tcPr>
          <w:p w14:paraId="601D4467" w14:textId="77777777" w:rsidR="00732687" w:rsidRPr="008D07D1" w:rsidRDefault="007B52A5" w:rsidP="00276466">
            <w:pPr>
              <w:pStyle w:val="Contenudetableau"/>
              <w:widowControl/>
              <w:jc w:val="both"/>
              <w:rPr>
                <w:rFonts w:ascii="Arial" w:hAnsi="Arial" w:cs="Arial"/>
                <w:sz w:val="24"/>
              </w:rPr>
            </w:pPr>
            <w:r w:rsidRPr="008D07D1">
              <w:rPr>
                <w:rFonts w:ascii="Arial" w:hAnsi="Arial" w:cs="Arial"/>
                <w:color w:val="000000" w:themeColor="text1"/>
                <w:sz w:val="24"/>
                <w:szCs w:val="22"/>
              </w:rPr>
              <w:t>Hauteur maximale de la clôture (en m)</w:t>
            </w:r>
          </w:p>
        </w:tc>
        <w:tc>
          <w:tcPr>
            <w:tcW w:w="1971" w:type="dxa"/>
          </w:tcPr>
          <w:p w14:paraId="5DD60DE4" w14:textId="38799DB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12</w:t>
            </w:r>
          </w:p>
        </w:tc>
        <w:tc>
          <w:tcPr>
            <w:tcW w:w="1971" w:type="dxa"/>
          </w:tcPr>
          <w:p w14:paraId="77DFC1E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5E1FF36B" w14:textId="6555289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27003F9A" w14:textId="77777777">
        <w:tc>
          <w:tcPr>
            <w:tcW w:w="1970" w:type="dxa"/>
          </w:tcPr>
          <w:p w14:paraId="0DAB435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permeabiliteMax</w:t>
            </w:r>
          </w:p>
        </w:tc>
        <w:tc>
          <w:tcPr>
            <w:tcW w:w="1971" w:type="dxa"/>
          </w:tcPr>
          <w:p w14:paraId="7E445239"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Perméabilité maximale des clôtures dans les secteurs soumis à risques inondations (en m)</w:t>
            </w:r>
          </w:p>
        </w:tc>
        <w:tc>
          <w:tcPr>
            <w:tcW w:w="1971" w:type="dxa"/>
          </w:tcPr>
          <w:p w14:paraId="1E13562F" w14:textId="2CA448B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971" w:type="dxa"/>
          </w:tcPr>
          <w:p w14:paraId="66DE1E1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723644F4" w14:textId="5D15C4B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7BAF96F" w14:textId="77777777">
        <w:tc>
          <w:tcPr>
            <w:tcW w:w="1970" w:type="dxa"/>
          </w:tcPr>
          <w:p w14:paraId="4F94AD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hMaxMurBahut</w:t>
            </w:r>
          </w:p>
        </w:tc>
        <w:tc>
          <w:tcPr>
            <w:tcW w:w="1971" w:type="dxa"/>
          </w:tcPr>
          <w:p w14:paraId="15C7FDFF"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Hauteur maximale des murs bahuts (en m)</w:t>
            </w:r>
          </w:p>
        </w:tc>
        <w:tc>
          <w:tcPr>
            <w:tcW w:w="1971" w:type="dxa"/>
          </w:tcPr>
          <w:p w14:paraId="3467CF84" w14:textId="3586D9D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1.5</w:t>
            </w:r>
          </w:p>
        </w:tc>
        <w:tc>
          <w:tcPr>
            <w:tcW w:w="1971" w:type="dxa"/>
          </w:tcPr>
          <w:p w14:paraId="0D90D76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08A4DCE5" w14:textId="46C959A9"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0DF24B05" w14:textId="77777777">
        <w:tc>
          <w:tcPr>
            <w:tcW w:w="1970" w:type="dxa"/>
          </w:tcPr>
          <w:p w14:paraId="1AFFF2A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hMassif</w:t>
            </w:r>
          </w:p>
        </w:tc>
        <w:tc>
          <w:tcPr>
            <w:tcW w:w="1971" w:type="dxa"/>
          </w:tcPr>
          <w:p w14:paraId="680D2757" w14:textId="2A59062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Hauteur de massif</w:t>
            </w:r>
            <w:r w:rsidR="00201BB5" w:rsidRPr="008D07D1">
              <w:rPr>
                <w:rFonts w:ascii="Arial" w:hAnsi="Arial" w:cs="Arial"/>
                <w:color w:val="000000" w:themeColor="text1"/>
                <w:sz w:val="24"/>
                <w:szCs w:val="22"/>
              </w:rPr>
              <w:t xml:space="preserve"> </w:t>
            </w:r>
            <w:r w:rsidRPr="008D07D1">
              <w:rPr>
                <w:rFonts w:ascii="Arial" w:hAnsi="Arial" w:cs="Arial"/>
                <w:color w:val="000000" w:themeColor="text1"/>
                <w:sz w:val="24"/>
                <w:szCs w:val="22"/>
              </w:rPr>
              <w:t>(en mètre)</w:t>
            </w:r>
          </w:p>
        </w:tc>
        <w:tc>
          <w:tcPr>
            <w:tcW w:w="1971" w:type="dxa"/>
          </w:tcPr>
          <w:p w14:paraId="5BAB2EAA" w14:textId="115FF7E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c>
          <w:tcPr>
            <w:tcW w:w="1971" w:type="dxa"/>
          </w:tcPr>
          <w:p w14:paraId="512A057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5420EB5E" w14:textId="35818BE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[0-*]</w:t>
            </w:r>
          </w:p>
        </w:tc>
      </w:tr>
    </w:tbl>
    <w:p w14:paraId="2334B870" w14:textId="77777777" w:rsidR="00732687" w:rsidRPr="008D07D1" w:rsidRDefault="00732687" w:rsidP="00276466">
      <w:pPr>
        <w:pStyle w:val="Corpsdetexte"/>
        <w:jc w:val="both"/>
        <w:rPr>
          <w:rFonts w:ascii="Arial" w:hAnsi="Arial" w:cs="Arial"/>
          <w:szCs w:val="22"/>
        </w:rPr>
      </w:pPr>
    </w:p>
    <w:p w14:paraId="1DEA5408" w14:textId="6D375B5F" w:rsidR="00201BB5" w:rsidRPr="008D07D1" w:rsidRDefault="00201BB5" w:rsidP="00276466">
      <w:pPr>
        <w:pStyle w:val="Corpsdetexte"/>
        <w:jc w:val="both"/>
        <w:rPr>
          <w:rFonts w:ascii="Arial" w:hAnsi="Arial" w:cs="Arial"/>
        </w:rPr>
      </w:pPr>
      <w:bookmarkStart w:id="212" w:name="_Toc172557441"/>
      <w:bookmarkStart w:id="213" w:name="_Toc172557520"/>
      <w:bookmarkEnd w:id="212"/>
      <w:bookmarkEnd w:id="213"/>
    </w:p>
    <w:p w14:paraId="7FB92BA4" w14:textId="77777777" w:rsidR="00553964" w:rsidRPr="008D07D1" w:rsidRDefault="00553964" w:rsidP="00276466">
      <w:pPr>
        <w:pStyle w:val="Corpsdetexte"/>
        <w:jc w:val="both"/>
        <w:rPr>
          <w:rFonts w:ascii="Arial" w:hAnsi="Arial" w:cs="Arial"/>
        </w:rPr>
      </w:pPr>
    </w:p>
    <w:p w14:paraId="2D95B299"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14" w:name="_Toc172557618"/>
      <w:bookmarkStart w:id="215" w:name="_Toc174028384"/>
      <w:bookmarkStart w:id="216" w:name="_Toc174032878"/>
      <w:bookmarkStart w:id="217" w:name="_Toc174032970"/>
      <w:bookmarkEnd w:id="214"/>
      <w:bookmarkEnd w:id="215"/>
      <w:bookmarkEnd w:id="216"/>
      <w:bookmarkEnd w:id="217"/>
    </w:p>
    <w:p w14:paraId="6106CB85"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18" w:name="_Toc174028385"/>
      <w:bookmarkStart w:id="219" w:name="_Toc174032879"/>
      <w:bookmarkStart w:id="220" w:name="_Toc174032971"/>
      <w:bookmarkEnd w:id="218"/>
      <w:bookmarkEnd w:id="219"/>
      <w:bookmarkEnd w:id="220"/>
    </w:p>
    <w:p w14:paraId="7E411446"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21" w:name="_Toc174028386"/>
      <w:bookmarkStart w:id="222" w:name="_Toc174032880"/>
      <w:bookmarkStart w:id="223" w:name="_Toc174032972"/>
      <w:bookmarkEnd w:id="221"/>
      <w:bookmarkEnd w:id="222"/>
      <w:bookmarkEnd w:id="223"/>
    </w:p>
    <w:p w14:paraId="061B6C91"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24" w:name="_Toc174028387"/>
      <w:bookmarkStart w:id="225" w:name="_Toc174032881"/>
      <w:bookmarkStart w:id="226" w:name="_Toc174032973"/>
      <w:bookmarkEnd w:id="224"/>
      <w:bookmarkEnd w:id="225"/>
      <w:bookmarkEnd w:id="226"/>
    </w:p>
    <w:p w14:paraId="3345F3A8"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27" w:name="_Toc174028388"/>
      <w:bookmarkStart w:id="228" w:name="_Toc174032882"/>
      <w:bookmarkStart w:id="229" w:name="_Toc174032974"/>
      <w:bookmarkEnd w:id="227"/>
      <w:bookmarkEnd w:id="228"/>
      <w:bookmarkEnd w:id="229"/>
    </w:p>
    <w:p w14:paraId="4FA29C47" w14:textId="77777777" w:rsidR="00600832" w:rsidRPr="008D07D1" w:rsidRDefault="00600832" w:rsidP="00276466">
      <w:pPr>
        <w:pStyle w:val="Paragraphedeliste"/>
        <w:numPr>
          <w:ilvl w:val="1"/>
          <w:numId w:val="18"/>
        </w:numPr>
        <w:spacing w:before="68" w:after="120"/>
        <w:contextualSpacing w:val="0"/>
        <w:jc w:val="both"/>
        <w:outlineLvl w:val="2"/>
        <w:rPr>
          <w:rFonts w:ascii="Arial" w:hAnsi="Arial" w:cs="Arial"/>
          <w:b/>
          <w:bCs/>
          <w:vanish/>
          <w:szCs w:val="36"/>
        </w:rPr>
      </w:pPr>
      <w:bookmarkStart w:id="230" w:name="_Toc174028389"/>
      <w:bookmarkStart w:id="231" w:name="_Toc174032883"/>
      <w:bookmarkStart w:id="232" w:name="_Toc174032975"/>
      <w:bookmarkEnd w:id="230"/>
      <w:bookmarkEnd w:id="231"/>
      <w:bookmarkEnd w:id="232"/>
    </w:p>
    <w:p w14:paraId="69C2FE9D" w14:textId="77777777" w:rsidR="00600832" w:rsidRPr="008D07D1" w:rsidRDefault="00600832" w:rsidP="00276466">
      <w:pPr>
        <w:pStyle w:val="Paragraphedeliste"/>
        <w:numPr>
          <w:ilvl w:val="2"/>
          <w:numId w:val="18"/>
        </w:numPr>
        <w:spacing w:before="68" w:after="120"/>
        <w:contextualSpacing w:val="0"/>
        <w:jc w:val="both"/>
        <w:outlineLvl w:val="2"/>
        <w:rPr>
          <w:rFonts w:ascii="Arial" w:hAnsi="Arial" w:cs="Arial"/>
          <w:b/>
          <w:bCs/>
          <w:vanish/>
          <w:szCs w:val="36"/>
        </w:rPr>
      </w:pPr>
      <w:bookmarkStart w:id="233" w:name="_Toc174028390"/>
      <w:bookmarkStart w:id="234" w:name="_Toc174032884"/>
      <w:bookmarkStart w:id="235" w:name="_Toc174032976"/>
      <w:bookmarkEnd w:id="233"/>
      <w:bookmarkEnd w:id="234"/>
      <w:bookmarkEnd w:id="235"/>
    </w:p>
    <w:p w14:paraId="61137C39" w14:textId="77777777" w:rsidR="00600832" w:rsidRPr="008D07D1" w:rsidRDefault="00600832" w:rsidP="00276466">
      <w:pPr>
        <w:pStyle w:val="Paragraphedeliste"/>
        <w:numPr>
          <w:ilvl w:val="2"/>
          <w:numId w:val="18"/>
        </w:numPr>
        <w:spacing w:before="68" w:after="120"/>
        <w:contextualSpacing w:val="0"/>
        <w:jc w:val="both"/>
        <w:outlineLvl w:val="2"/>
        <w:rPr>
          <w:rFonts w:ascii="Arial" w:hAnsi="Arial" w:cs="Arial"/>
          <w:b/>
          <w:bCs/>
          <w:vanish/>
          <w:szCs w:val="36"/>
        </w:rPr>
      </w:pPr>
      <w:bookmarkStart w:id="236" w:name="_Toc174028391"/>
      <w:bookmarkStart w:id="237" w:name="_Toc174032885"/>
      <w:bookmarkStart w:id="238" w:name="_Toc174032977"/>
      <w:bookmarkEnd w:id="236"/>
      <w:bookmarkEnd w:id="237"/>
      <w:bookmarkEnd w:id="238"/>
    </w:p>
    <w:p w14:paraId="3E71EE3C" w14:textId="78AEB2EF" w:rsidR="00732687" w:rsidRPr="008D07D1" w:rsidRDefault="007B52A5" w:rsidP="00276466">
      <w:pPr>
        <w:pStyle w:val="Titre3"/>
        <w:numPr>
          <w:ilvl w:val="2"/>
          <w:numId w:val="15"/>
        </w:numPr>
        <w:jc w:val="both"/>
        <w:rPr>
          <w:rFonts w:ascii="Arial" w:hAnsi="Arial" w:cs="Arial"/>
        </w:rPr>
      </w:pPr>
      <w:bookmarkStart w:id="239" w:name="_Toc174032978"/>
      <w:r w:rsidRPr="008D07D1">
        <w:rPr>
          <w:rFonts w:ascii="Arial" w:hAnsi="Arial" w:cs="Arial"/>
        </w:rPr>
        <w:t>Classe AspectExterieur</w:t>
      </w:r>
      <w:bookmarkEnd w:id="239"/>
    </w:p>
    <w:p w14:paraId="33CD5641" w14:textId="77777777" w:rsidR="00732687" w:rsidRPr="008D07D1" w:rsidRDefault="00732687" w:rsidP="00276466">
      <w:pPr>
        <w:jc w:val="both"/>
        <w:rPr>
          <w:rFonts w:ascii="Arial" w:hAnsi="Arial" w:cs="Arial"/>
        </w:rPr>
      </w:pPr>
    </w:p>
    <w:p w14:paraId="6772C903" w14:textId="77777777" w:rsidR="00732687" w:rsidRPr="008D07D1" w:rsidRDefault="007B52A5" w:rsidP="00276466">
      <w:pPr>
        <w:pStyle w:val="Corpsdetexte"/>
        <w:jc w:val="both"/>
        <w:rPr>
          <w:rFonts w:ascii="Arial" w:hAnsi="Arial" w:cs="Arial"/>
        </w:rPr>
      </w:pPr>
      <w:r w:rsidRPr="008D07D1">
        <w:rPr>
          <w:rFonts w:ascii="Arial" w:hAnsi="Arial" w:cs="Arial"/>
        </w:rPr>
        <w:t>Cette classe permet la prise en compte des éléments d’aspects extérieurs en lien avec l’article 11 du PLU.</w:t>
      </w:r>
    </w:p>
    <w:p w14:paraId="39966A48" w14:textId="77777777" w:rsidR="00732687" w:rsidRPr="008D07D1" w:rsidRDefault="00732687" w:rsidP="00276466">
      <w:pPr>
        <w:pStyle w:val="Corpsdetexte"/>
        <w:jc w:val="both"/>
        <w:rPr>
          <w:rFonts w:ascii="Arial" w:hAnsi="Arial" w:cs="Arial"/>
        </w:rPr>
      </w:pPr>
    </w:p>
    <w:tbl>
      <w:tblPr>
        <w:tblStyle w:val="Grilledutableau"/>
        <w:tblW w:w="9854" w:type="dxa"/>
        <w:tblLayout w:type="fixed"/>
        <w:tblLook w:val="04A0" w:firstRow="1" w:lastRow="0" w:firstColumn="1" w:lastColumn="0" w:noHBand="0" w:noVBand="1"/>
      </w:tblPr>
      <w:tblGrid>
        <w:gridCol w:w="1833"/>
        <w:gridCol w:w="2415"/>
        <w:gridCol w:w="2410"/>
        <w:gridCol w:w="1842"/>
        <w:gridCol w:w="1354"/>
      </w:tblGrid>
      <w:tr w:rsidR="00732687" w:rsidRPr="008D07D1" w14:paraId="4D4E0535" w14:textId="77777777">
        <w:tc>
          <w:tcPr>
            <w:tcW w:w="9854" w:type="dxa"/>
            <w:gridSpan w:val="5"/>
          </w:tcPr>
          <w:p w14:paraId="5A781F1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r w:rsidRPr="008D07D1">
              <w:rPr>
                <w:rFonts w:ascii="Arial" w:hAnsi="Arial" w:cs="Arial"/>
              </w:rPr>
              <w:t>AspectExterieur</w:t>
            </w:r>
          </w:p>
        </w:tc>
      </w:tr>
      <w:tr w:rsidR="00732687" w:rsidRPr="008D07D1" w14:paraId="0DF55EEE" w14:textId="77777777">
        <w:tc>
          <w:tcPr>
            <w:tcW w:w="9854" w:type="dxa"/>
            <w:gridSpan w:val="5"/>
          </w:tcPr>
          <w:p w14:paraId="452A97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Caractéristiques des aspects extérieurs</w:t>
            </w:r>
          </w:p>
        </w:tc>
      </w:tr>
      <w:tr w:rsidR="00732687" w:rsidRPr="008D07D1" w14:paraId="368FCE73" w14:textId="77777777">
        <w:tc>
          <w:tcPr>
            <w:tcW w:w="1833" w:type="dxa"/>
          </w:tcPr>
          <w:p w14:paraId="194786F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15" w:type="dxa"/>
          </w:tcPr>
          <w:p w14:paraId="68105A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10" w:type="dxa"/>
          </w:tcPr>
          <w:p w14:paraId="5673DFF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2" w:type="dxa"/>
          </w:tcPr>
          <w:p w14:paraId="3662D76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08EE3C66" w14:textId="7D7B166D" w:rsidR="00732687" w:rsidRPr="008D07D1" w:rsidRDefault="00201BB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CDB69BA" w14:textId="77777777">
        <w:tc>
          <w:tcPr>
            <w:tcW w:w="1833" w:type="dxa"/>
          </w:tcPr>
          <w:p w14:paraId="45EFF0DC" w14:textId="389E2DC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idAspectExterieur</w:t>
            </w:r>
          </w:p>
        </w:tc>
        <w:tc>
          <w:tcPr>
            <w:tcW w:w="2415" w:type="dxa"/>
          </w:tcPr>
          <w:p w14:paraId="20F815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410" w:type="dxa"/>
          </w:tcPr>
          <w:p w14:paraId="684B2646" w14:textId="7B00B3E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44712_PLU_20041103/reglement/UE/UE2/contenu02/regle01/ctu02/asp</w:t>
            </w:r>
            <w:r w:rsidR="00201BB5" w:rsidRPr="008D07D1">
              <w:rPr>
                <w:rFonts w:ascii="Arial" w:hAnsi="Arial" w:cs="Arial"/>
                <w:color w:val="000000" w:themeColor="text1"/>
                <w:szCs w:val="22"/>
              </w:rPr>
              <w:t>e</w:t>
            </w:r>
            <w:r w:rsidRPr="008D07D1">
              <w:rPr>
                <w:rFonts w:ascii="Arial" w:hAnsi="Arial" w:cs="Arial"/>
                <w:color w:val="000000" w:themeColor="text1"/>
                <w:szCs w:val="22"/>
              </w:rPr>
              <w:t>xt01</w:t>
            </w:r>
          </w:p>
        </w:tc>
        <w:tc>
          <w:tcPr>
            <w:tcW w:w="1842" w:type="dxa"/>
          </w:tcPr>
          <w:p w14:paraId="260833E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23BB2086" w14:textId="5E29F63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175C7766" w14:textId="77777777">
        <w:tc>
          <w:tcPr>
            <w:tcW w:w="1833" w:type="dxa"/>
          </w:tcPr>
          <w:p w14:paraId="6873F57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415" w:type="dxa"/>
          </w:tcPr>
          <w:p w14:paraId="439D8BF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410" w:type="dxa"/>
          </w:tcPr>
          <w:p w14:paraId="0E1018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materiauxCouleurs</w:t>
            </w:r>
          </w:p>
        </w:tc>
        <w:tc>
          <w:tcPr>
            <w:tcW w:w="1842" w:type="dxa"/>
          </w:tcPr>
          <w:p w14:paraId="1A8E1A1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588C3F12" w14:textId="79CDA15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2B21D576" w14:textId="77777777">
        <w:tc>
          <w:tcPr>
            <w:tcW w:w="1833" w:type="dxa"/>
          </w:tcPr>
          <w:p w14:paraId="515D401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415" w:type="dxa"/>
          </w:tcPr>
          <w:p w14:paraId="016FDF5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410" w:type="dxa"/>
          </w:tcPr>
          <w:p w14:paraId="3BD7B6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AspectExterieur</w:t>
            </w:r>
          </w:p>
        </w:tc>
        <w:tc>
          <w:tcPr>
            <w:tcW w:w="1842" w:type="dxa"/>
          </w:tcPr>
          <w:p w14:paraId="5D75485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7665041" w14:textId="091A40B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2599C452" w14:textId="77777777">
        <w:tc>
          <w:tcPr>
            <w:tcW w:w="1833" w:type="dxa"/>
          </w:tcPr>
          <w:p w14:paraId="4C06CF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415" w:type="dxa"/>
          </w:tcPr>
          <w:p w14:paraId="3C5283B1"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Cs w:val="20"/>
              </w:rPr>
              <w:t>Permet d’ajouter un commentaire pour les situations qui ne sont pas concernées par les contraintes décrites</w:t>
            </w:r>
          </w:p>
        </w:tc>
        <w:tc>
          <w:tcPr>
            <w:tcW w:w="2410" w:type="dxa"/>
          </w:tcPr>
          <w:p w14:paraId="4492E7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Leur réglementation pouvant varier d’une construction à l’autre, en fonction de la construction à laquelle ils se rattachent elle-même et du secteur dans lequel elle se trouve, le recours aux dispositions de l’article R. 111-21 ou à des prescriptions générales permet, sauf circonstances particulières, une plus grande adaptabilité.</w:t>
            </w:r>
          </w:p>
        </w:tc>
        <w:tc>
          <w:tcPr>
            <w:tcW w:w="1842" w:type="dxa"/>
          </w:tcPr>
          <w:p w14:paraId="52BE8D2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733A7B51" w14:textId="33F60EC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266E563B" w14:textId="77777777">
        <w:tc>
          <w:tcPr>
            <w:tcW w:w="1833" w:type="dxa"/>
          </w:tcPr>
          <w:p w14:paraId="170D34D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materiauxCouleurs</w:t>
            </w:r>
          </w:p>
        </w:tc>
        <w:tc>
          <w:tcPr>
            <w:tcW w:w="2415" w:type="dxa"/>
          </w:tcPr>
          <w:p w14:paraId="70B1C92A" w14:textId="38E2FE85" w:rsidR="00732687" w:rsidRPr="008D07D1" w:rsidRDefault="007B52A5" w:rsidP="00276466">
            <w:pPr>
              <w:pStyle w:val="Contenudetableau"/>
              <w:widowControl/>
              <w:jc w:val="both"/>
              <w:rPr>
                <w:rFonts w:ascii="Arial" w:hAnsi="Arial" w:cs="Arial"/>
                <w:color w:val="000000" w:themeColor="text1"/>
                <w:szCs w:val="20"/>
              </w:rPr>
            </w:pPr>
            <w:r w:rsidRPr="008D07D1">
              <w:rPr>
                <w:rFonts w:ascii="Arial" w:hAnsi="Arial" w:cs="Arial"/>
                <w:color w:val="000000" w:themeColor="text1"/>
                <w:szCs w:val="20"/>
              </w:rPr>
              <w:t xml:space="preserve">Précision des règles ou des recommandations pour les matériaux et les couleurs à </w:t>
            </w:r>
            <w:r w:rsidR="00201BB5" w:rsidRPr="008D07D1">
              <w:rPr>
                <w:rFonts w:ascii="Arial" w:hAnsi="Arial" w:cs="Arial"/>
                <w:color w:val="000000" w:themeColor="text1"/>
                <w:szCs w:val="20"/>
              </w:rPr>
              <w:t>utilisés</w:t>
            </w:r>
          </w:p>
        </w:tc>
        <w:tc>
          <w:tcPr>
            <w:tcW w:w="2410" w:type="dxa"/>
          </w:tcPr>
          <w:p w14:paraId="6F7F4A04" w14:textId="0A68A347" w:rsidR="00732687" w:rsidRPr="008D07D1" w:rsidRDefault="007B52A5" w:rsidP="00276466">
            <w:pPr>
              <w:pStyle w:val="Corpsdetexte"/>
              <w:jc w:val="both"/>
              <w:rPr>
                <w:rFonts w:ascii="Arial" w:hAnsi="Arial" w:cs="Arial"/>
              </w:rPr>
            </w:pPr>
            <w:r w:rsidRPr="008D07D1">
              <w:rPr>
                <w:rFonts w:ascii="Arial" w:hAnsi="Arial" w:cs="Arial"/>
              </w:rPr>
              <w:t>Construction à base de tôle et utiliser des teintes soutenues et disparates</w:t>
            </w:r>
          </w:p>
        </w:tc>
        <w:tc>
          <w:tcPr>
            <w:tcW w:w="1842" w:type="dxa"/>
          </w:tcPr>
          <w:p w14:paraId="01475BB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99724DF" w14:textId="774B07D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B772021" w14:textId="77777777">
        <w:tc>
          <w:tcPr>
            <w:tcW w:w="1833" w:type="dxa"/>
          </w:tcPr>
          <w:p w14:paraId="71EEE4E4" w14:textId="2BB99A7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fa</w:t>
            </w:r>
            <w:r w:rsidR="00201BB5" w:rsidRPr="008D07D1">
              <w:rPr>
                <w:rFonts w:ascii="Arial" w:hAnsi="Arial" w:cs="Arial"/>
                <w:color w:val="000000" w:themeColor="text1"/>
                <w:szCs w:val="22"/>
              </w:rPr>
              <w:t>c</w:t>
            </w:r>
            <w:r w:rsidRPr="008D07D1">
              <w:rPr>
                <w:rFonts w:ascii="Arial" w:hAnsi="Arial" w:cs="Arial"/>
                <w:color w:val="000000" w:themeColor="text1"/>
                <w:szCs w:val="22"/>
              </w:rPr>
              <w:t>ade</w:t>
            </w:r>
          </w:p>
        </w:tc>
        <w:tc>
          <w:tcPr>
            <w:tcW w:w="2415" w:type="dxa"/>
          </w:tcPr>
          <w:p w14:paraId="74D00403" w14:textId="77777777" w:rsidR="00732687" w:rsidRPr="008D07D1" w:rsidRDefault="007B52A5" w:rsidP="00276466">
            <w:pPr>
              <w:pStyle w:val="Contenudetableau"/>
              <w:widowControl/>
              <w:jc w:val="both"/>
              <w:rPr>
                <w:rFonts w:ascii="Arial" w:hAnsi="Arial" w:cs="Arial"/>
                <w:color w:val="000000" w:themeColor="text1"/>
                <w:szCs w:val="20"/>
              </w:rPr>
            </w:pPr>
            <w:r w:rsidRPr="008D07D1">
              <w:rPr>
                <w:rFonts w:ascii="Arial" w:hAnsi="Arial" w:cs="Arial"/>
                <w:color w:val="000000" w:themeColor="text1"/>
                <w:szCs w:val="20"/>
              </w:rPr>
              <w:t>Précision des règles ou des recommandations pour les façades</w:t>
            </w:r>
          </w:p>
        </w:tc>
        <w:tc>
          <w:tcPr>
            <w:tcW w:w="2410" w:type="dxa"/>
          </w:tcPr>
          <w:p w14:paraId="6B36CF03" w14:textId="77777777" w:rsidR="00732687" w:rsidRPr="008D07D1" w:rsidRDefault="007B52A5" w:rsidP="00276466">
            <w:pPr>
              <w:pStyle w:val="Corpsdetexte"/>
              <w:jc w:val="both"/>
              <w:rPr>
                <w:rFonts w:ascii="Arial" w:hAnsi="Arial" w:cs="Arial"/>
              </w:rPr>
            </w:pPr>
            <w:r w:rsidRPr="008D07D1">
              <w:rPr>
                <w:rFonts w:ascii="Arial" w:hAnsi="Arial" w:cs="Arial"/>
                <w:color w:val="000000" w:themeColor="text1"/>
                <w:szCs w:val="22"/>
              </w:rPr>
              <w:t>Respecter l’harmonie des façades existantes</w:t>
            </w:r>
          </w:p>
        </w:tc>
        <w:tc>
          <w:tcPr>
            <w:tcW w:w="1842" w:type="dxa"/>
          </w:tcPr>
          <w:p w14:paraId="30B0A3E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38C6123" w14:textId="14797C89"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DF894FD" w14:textId="77777777">
        <w:tc>
          <w:tcPr>
            <w:tcW w:w="1833" w:type="dxa"/>
          </w:tcPr>
          <w:p w14:paraId="6418767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ouvertures</w:t>
            </w:r>
          </w:p>
        </w:tc>
        <w:tc>
          <w:tcPr>
            <w:tcW w:w="2415" w:type="dxa"/>
          </w:tcPr>
          <w:p w14:paraId="1985A353" w14:textId="232A5979" w:rsidR="00732687" w:rsidRPr="008D07D1" w:rsidRDefault="007B52A5" w:rsidP="00276466">
            <w:pPr>
              <w:pStyle w:val="Contenudetableau"/>
              <w:widowControl/>
              <w:jc w:val="both"/>
              <w:rPr>
                <w:rFonts w:ascii="Arial" w:hAnsi="Arial" w:cs="Arial"/>
                <w:color w:val="000000" w:themeColor="text1"/>
                <w:szCs w:val="20"/>
              </w:rPr>
            </w:pPr>
            <w:r w:rsidRPr="008D07D1">
              <w:rPr>
                <w:rFonts w:ascii="Arial" w:hAnsi="Arial" w:cs="Arial"/>
                <w:color w:val="000000" w:themeColor="text1"/>
                <w:szCs w:val="20"/>
              </w:rPr>
              <w:t xml:space="preserve">Permet </w:t>
            </w:r>
            <w:r w:rsidR="00201BB5" w:rsidRPr="008D07D1">
              <w:rPr>
                <w:rFonts w:ascii="Arial" w:hAnsi="Arial" w:cs="Arial"/>
                <w:color w:val="000000" w:themeColor="text1"/>
                <w:szCs w:val="20"/>
              </w:rPr>
              <w:t xml:space="preserve">de </w:t>
            </w:r>
            <w:r w:rsidR="00201BB5" w:rsidRPr="008D07D1">
              <w:rPr>
                <w:rFonts w:ascii="Arial" w:hAnsi="Arial" w:cs="Arial"/>
                <w:szCs w:val="20"/>
              </w:rPr>
              <w:t>limiter</w:t>
            </w:r>
            <w:r w:rsidRPr="008D07D1">
              <w:rPr>
                <w:rFonts w:ascii="Arial" w:hAnsi="Arial" w:cs="Arial"/>
                <w:szCs w:val="20"/>
              </w:rPr>
              <w:t xml:space="preserve"> le nombre d’ouvertures, et </w:t>
            </w:r>
            <w:r w:rsidR="00201BB5" w:rsidRPr="008D07D1">
              <w:rPr>
                <w:rFonts w:ascii="Arial" w:hAnsi="Arial" w:cs="Arial"/>
                <w:szCs w:val="20"/>
              </w:rPr>
              <w:t>de détermi,er</w:t>
            </w:r>
            <w:r w:rsidRPr="008D07D1">
              <w:rPr>
                <w:rFonts w:ascii="Arial" w:hAnsi="Arial" w:cs="Arial"/>
                <w:szCs w:val="20"/>
              </w:rPr>
              <w:t xml:space="preserve"> leurs dimensions, formes et rythme (succession sur la façade ou en toiture), le mode et la forme des fermetures (volets…), des lucarne (leur position en saillie sur la pente de la toiture).</w:t>
            </w:r>
          </w:p>
        </w:tc>
        <w:tc>
          <w:tcPr>
            <w:tcW w:w="2410" w:type="dxa"/>
          </w:tcPr>
          <w:p w14:paraId="36D776CD" w14:textId="77777777" w:rsidR="00732687" w:rsidRPr="008D07D1" w:rsidRDefault="007B52A5" w:rsidP="00276466">
            <w:pPr>
              <w:pStyle w:val="Corpsdetexte"/>
              <w:jc w:val="both"/>
              <w:rPr>
                <w:rFonts w:ascii="Arial" w:hAnsi="Arial" w:cs="Arial"/>
              </w:rPr>
            </w:pPr>
            <w:r w:rsidRPr="008D07D1">
              <w:rPr>
                <w:rFonts w:ascii="Arial" w:hAnsi="Arial" w:cs="Arial"/>
              </w:rPr>
              <w:t>Ouvertures en succession sur la façade.</w:t>
            </w:r>
          </w:p>
        </w:tc>
        <w:tc>
          <w:tcPr>
            <w:tcW w:w="1842" w:type="dxa"/>
          </w:tcPr>
          <w:p w14:paraId="02F5738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D5E192D" w14:textId="6512FDE5"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0736BC53" w14:textId="77777777">
        <w:tc>
          <w:tcPr>
            <w:tcW w:w="1833" w:type="dxa"/>
          </w:tcPr>
          <w:p w14:paraId="04787C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ouvragesSaillie</w:t>
            </w:r>
          </w:p>
        </w:tc>
        <w:tc>
          <w:tcPr>
            <w:tcW w:w="2415" w:type="dxa"/>
          </w:tcPr>
          <w:p w14:paraId="1D5BD52D"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Permet de </w:t>
            </w:r>
            <w:r w:rsidRPr="008D07D1">
              <w:rPr>
                <w:rFonts w:ascii="Arial" w:hAnsi="Arial" w:cs="Arial"/>
                <w:sz w:val="24"/>
              </w:rPr>
              <w:t>soumettre à réglementation les ouvrages en saillie du fait de l’extériorisation qui les caractérise.</w:t>
            </w:r>
          </w:p>
        </w:tc>
        <w:tc>
          <w:tcPr>
            <w:tcW w:w="2410" w:type="dxa"/>
          </w:tcPr>
          <w:p w14:paraId="670DE87A" w14:textId="77777777" w:rsidR="00732687" w:rsidRPr="008D07D1" w:rsidRDefault="007B52A5" w:rsidP="00276466">
            <w:pPr>
              <w:pStyle w:val="Corpsdetexte"/>
              <w:jc w:val="both"/>
              <w:rPr>
                <w:rFonts w:ascii="Arial" w:hAnsi="Arial" w:cs="Arial"/>
              </w:rPr>
            </w:pPr>
            <w:r w:rsidRPr="008D07D1">
              <w:rPr>
                <w:rFonts w:ascii="Arial" w:hAnsi="Arial" w:cs="Arial"/>
              </w:rPr>
              <w:t>balcons, perrons, escaliers, garde-corps, escaliers extérieurs, antennes</w:t>
            </w:r>
          </w:p>
        </w:tc>
        <w:tc>
          <w:tcPr>
            <w:tcW w:w="1842" w:type="dxa"/>
          </w:tcPr>
          <w:p w14:paraId="1B9C74F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5C3F65F1" w14:textId="2412913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587E6319" w14:textId="77777777">
        <w:tc>
          <w:tcPr>
            <w:tcW w:w="1833" w:type="dxa"/>
          </w:tcPr>
          <w:p w14:paraId="59E3739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abords</w:t>
            </w:r>
          </w:p>
        </w:tc>
        <w:tc>
          <w:tcPr>
            <w:tcW w:w="2415" w:type="dxa"/>
          </w:tcPr>
          <w:p w14:paraId="05D69E4F"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Permet la réglementation de </w:t>
            </w:r>
            <w:r w:rsidRPr="008D07D1">
              <w:rPr>
                <w:rFonts w:ascii="Arial" w:hAnsi="Arial" w:cs="Arial"/>
                <w:sz w:val="24"/>
              </w:rPr>
              <w:t>La notion d’abords. Elle trouve ses limites physiques dans les limites du terrain assiette de la construction.</w:t>
            </w:r>
          </w:p>
        </w:tc>
        <w:tc>
          <w:tcPr>
            <w:tcW w:w="2410" w:type="dxa"/>
          </w:tcPr>
          <w:p w14:paraId="1583FB7E" w14:textId="77777777" w:rsidR="00732687" w:rsidRPr="008D07D1" w:rsidRDefault="00732687" w:rsidP="00276466">
            <w:pPr>
              <w:pStyle w:val="Corpsdetexte"/>
              <w:jc w:val="both"/>
              <w:rPr>
                <w:rFonts w:ascii="Arial" w:hAnsi="Arial" w:cs="Arial"/>
              </w:rPr>
            </w:pPr>
          </w:p>
        </w:tc>
        <w:tc>
          <w:tcPr>
            <w:tcW w:w="1842" w:type="dxa"/>
          </w:tcPr>
          <w:p w14:paraId="0353CC7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40D8CEB2" w14:textId="53534E6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7821EA73" w14:textId="77777777">
        <w:tc>
          <w:tcPr>
            <w:tcW w:w="1833" w:type="dxa"/>
          </w:tcPr>
          <w:p w14:paraId="03AC9E2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toitures</w:t>
            </w:r>
          </w:p>
        </w:tc>
        <w:tc>
          <w:tcPr>
            <w:tcW w:w="2415" w:type="dxa"/>
          </w:tcPr>
          <w:p w14:paraId="103C49D6" w14:textId="22C5D750"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Permet à la commune </w:t>
            </w:r>
            <w:r w:rsidRPr="008D07D1">
              <w:rPr>
                <w:rFonts w:ascii="Arial" w:hAnsi="Arial" w:cs="Arial"/>
                <w:sz w:val="24"/>
              </w:rPr>
              <w:t>qui souhaite régir ces éléments (nombre et inclinaison), agencement de la charpente (avec ou sans bois apparent), ouvertures, couleur, forme des tuiles, pignons)) en fonction de considérations locales particulières au lieu de recourir simplement au dispositif général de l’article R. 111-21.</w:t>
            </w:r>
          </w:p>
        </w:tc>
        <w:tc>
          <w:tcPr>
            <w:tcW w:w="2410" w:type="dxa"/>
          </w:tcPr>
          <w:p w14:paraId="73E96065" w14:textId="77777777" w:rsidR="00732687" w:rsidRPr="008D07D1" w:rsidRDefault="007B52A5" w:rsidP="00276466">
            <w:pPr>
              <w:pStyle w:val="Corpsdetexte"/>
              <w:jc w:val="both"/>
              <w:rPr>
                <w:rFonts w:ascii="Arial" w:hAnsi="Arial" w:cs="Arial"/>
              </w:rPr>
            </w:pPr>
            <w:r w:rsidRPr="008D07D1">
              <w:rPr>
                <w:rFonts w:ascii="Arial" w:hAnsi="Arial" w:cs="Arial"/>
              </w:rPr>
              <w:t>Avec ou bois apparent.</w:t>
            </w:r>
          </w:p>
        </w:tc>
        <w:tc>
          <w:tcPr>
            <w:tcW w:w="1842" w:type="dxa"/>
          </w:tcPr>
          <w:p w14:paraId="5B23F1B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CFD9AA2" w14:textId="639CA5D0"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EE0B1A" w:rsidRPr="008D07D1" w14:paraId="77123D80" w14:textId="77777777">
        <w:tc>
          <w:tcPr>
            <w:tcW w:w="1833" w:type="dxa"/>
          </w:tcPr>
          <w:p w14:paraId="1B0777B1" w14:textId="5ED83555" w:rsidR="00EE0B1A" w:rsidRPr="008D07D1" w:rsidRDefault="00EE0B1A"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penteToit</w:t>
            </w:r>
            <w:r w:rsidR="0042067C" w:rsidRPr="008D07D1">
              <w:rPr>
                <w:rFonts w:ascii="Arial" w:hAnsi="Arial" w:cs="Arial"/>
                <w:color w:val="000000" w:themeColor="text1"/>
                <w:szCs w:val="22"/>
              </w:rPr>
              <w:t>ure</w:t>
            </w:r>
          </w:p>
        </w:tc>
        <w:tc>
          <w:tcPr>
            <w:tcW w:w="2415" w:type="dxa"/>
          </w:tcPr>
          <w:p w14:paraId="08878C9C" w14:textId="59975C10" w:rsidR="00EE0B1A" w:rsidRPr="008D07D1" w:rsidRDefault="00EE0B1A"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Détermine la pente du toit</w:t>
            </w:r>
          </w:p>
        </w:tc>
        <w:tc>
          <w:tcPr>
            <w:tcW w:w="2410" w:type="dxa"/>
          </w:tcPr>
          <w:p w14:paraId="5329DED7" w14:textId="6D207F19" w:rsidR="00EE0B1A" w:rsidRPr="008D07D1" w:rsidRDefault="00EE0B1A" w:rsidP="00276466">
            <w:pPr>
              <w:pStyle w:val="Corpsdetexte"/>
              <w:jc w:val="both"/>
              <w:rPr>
                <w:rFonts w:ascii="Arial" w:hAnsi="Arial" w:cs="Arial"/>
              </w:rPr>
            </w:pPr>
            <w:r w:rsidRPr="008D07D1">
              <w:rPr>
                <w:rFonts w:ascii="Arial" w:hAnsi="Arial" w:cs="Arial"/>
              </w:rPr>
              <w:t>10</w:t>
            </w:r>
          </w:p>
        </w:tc>
        <w:tc>
          <w:tcPr>
            <w:tcW w:w="1842" w:type="dxa"/>
          </w:tcPr>
          <w:p w14:paraId="0856B15B" w14:textId="677307E3" w:rsidR="00EE0B1A" w:rsidRPr="008D07D1" w:rsidRDefault="00EE0B1A"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0DE9BF9" w14:textId="43026E40" w:rsidR="00EE0B1A" w:rsidRPr="008D07D1" w:rsidRDefault="00EE0B1A"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bl>
    <w:p w14:paraId="482C476C" w14:textId="77777777" w:rsidR="00732687" w:rsidRPr="008D07D1" w:rsidRDefault="00732687" w:rsidP="00276466">
      <w:pPr>
        <w:pStyle w:val="Corpsdetexte"/>
        <w:jc w:val="both"/>
        <w:rPr>
          <w:rFonts w:ascii="Arial" w:hAnsi="Arial" w:cs="Arial"/>
        </w:rPr>
      </w:pPr>
    </w:p>
    <w:p w14:paraId="65BCC7A2" w14:textId="77777777" w:rsidR="00732687" w:rsidRPr="008D07D1" w:rsidRDefault="00732687" w:rsidP="00276466">
      <w:pPr>
        <w:pStyle w:val="Corpsdetexte"/>
        <w:jc w:val="both"/>
        <w:rPr>
          <w:rFonts w:ascii="Arial" w:hAnsi="Arial" w:cs="Arial"/>
        </w:rPr>
      </w:pPr>
    </w:p>
    <w:p w14:paraId="44BF1AA3"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40" w:name="_Toc164181842"/>
      <w:bookmarkStart w:id="241" w:name="_Toc164181783"/>
      <w:bookmarkStart w:id="242" w:name="_Toc172557447"/>
      <w:bookmarkStart w:id="243" w:name="_Toc172557526"/>
      <w:bookmarkStart w:id="244" w:name="_Toc172557625"/>
      <w:bookmarkStart w:id="245" w:name="_Toc174028393"/>
      <w:bookmarkStart w:id="246" w:name="_Toc174032887"/>
      <w:bookmarkStart w:id="247" w:name="_Toc174032979"/>
      <w:bookmarkStart w:id="248" w:name="_Toc164181855"/>
      <w:bookmarkEnd w:id="240"/>
      <w:bookmarkEnd w:id="241"/>
      <w:bookmarkEnd w:id="242"/>
      <w:bookmarkEnd w:id="243"/>
      <w:bookmarkEnd w:id="244"/>
      <w:bookmarkEnd w:id="245"/>
      <w:bookmarkEnd w:id="246"/>
      <w:bookmarkEnd w:id="247"/>
    </w:p>
    <w:p w14:paraId="76A353C9"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49" w:name="_Toc174028394"/>
      <w:bookmarkStart w:id="250" w:name="_Toc174032888"/>
      <w:bookmarkStart w:id="251" w:name="_Toc174032980"/>
      <w:bookmarkEnd w:id="249"/>
      <w:bookmarkEnd w:id="250"/>
      <w:bookmarkEnd w:id="251"/>
    </w:p>
    <w:p w14:paraId="03BAFA0D"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52" w:name="_Toc174028395"/>
      <w:bookmarkStart w:id="253" w:name="_Toc174032889"/>
      <w:bookmarkStart w:id="254" w:name="_Toc174032981"/>
      <w:bookmarkEnd w:id="252"/>
      <w:bookmarkEnd w:id="253"/>
      <w:bookmarkEnd w:id="254"/>
    </w:p>
    <w:p w14:paraId="18B621DC"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55" w:name="_Toc174028396"/>
      <w:bookmarkStart w:id="256" w:name="_Toc174032890"/>
      <w:bookmarkStart w:id="257" w:name="_Toc174032982"/>
      <w:bookmarkEnd w:id="255"/>
      <w:bookmarkEnd w:id="256"/>
      <w:bookmarkEnd w:id="257"/>
    </w:p>
    <w:p w14:paraId="4043CDC7"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58" w:name="_Toc174028397"/>
      <w:bookmarkStart w:id="259" w:name="_Toc174032891"/>
      <w:bookmarkStart w:id="260" w:name="_Toc174032983"/>
      <w:bookmarkEnd w:id="258"/>
      <w:bookmarkEnd w:id="259"/>
      <w:bookmarkEnd w:id="260"/>
    </w:p>
    <w:p w14:paraId="434DF671"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61" w:name="_Toc174028398"/>
      <w:bookmarkStart w:id="262" w:name="_Toc174032892"/>
      <w:bookmarkStart w:id="263" w:name="_Toc174032984"/>
      <w:bookmarkEnd w:id="261"/>
      <w:bookmarkEnd w:id="262"/>
      <w:bookmarkEnd w:id="263"/>
    </w:p>
    <w:p w14:paraId="50261A47"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64" w:name="_Toc174028399"/>
      <w:bookmarkStart w:id="265" w:name="_Toc174032893"/>
      <w:bookmarkStart w:id="266" w:name="_Toc174032985"/>
      <w:bookmarkEnd w:id="264"/>
      <w:bookmarkEnd w:id="265"/>
      <w:bookmarkEnd w:id="266"/>
    </w:p>
    <w:p w14:paraId="64E1E550"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67" w:name="_Toc174028400"/>
      <w:bookmarkStart w:id="268" w:name="_Toc174032894"/>
      <w:bookmarkStart w:id="269" w:name="_Toc174032986"/>
      <w:bookmarkEnd w:id="267"/>
      <w:bookmarkEnd w:id="268"/>
      <w:bookmarkEnd w:id="269"/>
    </w:p>
    <w:p w14:paraId="7E2F837E"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0" w:name="_Toc174028401"/>
      <w:bookmarkStart w:id="271" w:name="_Toc174032895"/>
      <w:bookmarkStart w:id="272" w:name="_Toc174032987"/>
      <w:bookmarkEnd w:id="270"/>
      <w:bookmarkEnd w:id="271"/>
      <w:bookmarkEnd w:id="272"/>
    </w:p>
    <w:p w14:paraId="167F5191"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3" w:name="_Toc174028402"/>
      <w:bookmarkStart w:id="274" w:name="_Toc174032896"/>
      <w:bookmarkStart w:id="275" w:name="_Toc174032988"/>
      <w:bookmarkEnd w:id="273"/>
      <w:bookmarkEnd w:id="274"/>
      <w:bookmarkEnd w:id="275"/>
    </w:p>
    <w:p w14:paraId="2EC289C4"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6" w:name="_Toc174028403"/>
      <w:bookmarkStart w:id="277" w:name="_Toc174032897"/>
      <w:bookmarkStart w:id="278" w:name="_Toc174032989"/>
      <w:bookmarkEnd w:id="276"/>
      <w:bookmarkEnd w:id="277"/>
      <w:bookmarkEnd w:id="278"/>
    </w:p>
    <w:p w14:paraId="4A17052B"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9" w:name="_Toc174028404"/>
      <w:bookmarkStart w:id="280" w:name="_Toc174032898"/>
      <w:bookmarkStart w:id="281" w:name="_Toc174032990"/>
      <w:bookmarkEnd w:id="279"/>
      <w:bookmarkEnd w:id="280"/>
      <w:bookmarkEnd w:id="281"/>
    </w:p>
    <w:p w14:paraId="3668B1D6" w14:textId="782BF9B1" w:rsidR="00732687" w:rsidRPr="008D07D1" w:rsidRDefault="007B52A5" w:rsidP="00276466">
      <w:pPr>
        <w:pStyle w:val="Titre3"/>
        <w:numPr>
          <w:ilvl w:val="2"/>
          <w:numId w:val="15"/>
        </w:numPr>
        <w:jc w:val="both"/>
        <w:rPr>
          <w:rFonts w:ascii="Arial" w:hAnsi="Arial" w:cs="Arial"/>
        </w:rPr>
      </w:pPr>
      <w:bookmarkStart w:id="282" w:name="_Toc174032991"/>
      <w:r w:rsidRPr="008D07D1">
        <w:rPr>
          <w:rFonts w:ascii="Arial" w:hAnsi="Arial" w:cs="Arial"/>
        </w:rPr>
        <w:t>Classe Stationnement</w:t>
      </w:r>
      <w:bookmarkEnd w:id="248"/>
      <w:bookmarkEnd w:id="282"/>
    </w:p>
    <w:p w14:paraId="37E0162C" w14:textId="77777777" w:rsidR="00732687" w:rsidRPr="008D07D1" w:rsidRDefault="007B52A5" w:rsidP="00276466">
      <w:pPr>
        <w:pStyle w:val="Corpsdetexte"/>
        <w:jc w:val="both"/>
        <w:rPr>
          <w:rFonts w:ascii="Arial" w:hAnsi="Arial" w:cs="Arial"/>
        </w:rPr>
      </w:pPr>
      <w:r w:rsidRPr="008D07D1">
        <w:rPr>
          <w:rFonts w:ascii="Arial" w:hAnsi="Arial" w:cs="Arial"/>
        </w:rPr>
        <w:t>Cette Classe définit les règles stationnement dans le règlement écrit. Elle est accompagnée d’une opération pour la prise en compte des différents modes de calculs (par type de logements, par tranche de surface de plancher et par nombre de logements).</w:t>
      </w:r>
    </w:p>
    <w:p w14:paraId="2ABF626A" w14:textId="77777777" w:rsidR="00732687" w:rsidRPr="008D07D1" w:rsidRDefault="007B52A5" w:rsidP="00276466">
      <w:pPr>
        <w:pStyle w:val="Corpsdetexte"/>
        <w:jc w:val="both"/>
        <w:rPr>
          <w:rFonts w:ascii="Arial" w:hAnsi="Arial" w:cs="Arial"/>
        </w:rPr>
      </w:pPr>
      <w:r w:rsidRPr="008D07D1">
        <w:rPr>
          <w:rFonts w:ascii="Arial" w:hAnsi="Arial" w:cs="Arial"/>
        </w:rPr>
        <w:t xml:space="preserve"> </w:t>
      </w:r>
    </w:p>
    <w:tbl>
      <w:tblPr>
        <w:tblStyle w:val="Grilledutableau"/>
        <w:tblW w:w="9854" w:type="dxa"/>
        <w:tblLayout w:type="fixed"/>
        <w:tblLook w:val="04A0" w:firstRow="1" w:lastRow="0" w:firstColumn="1" w:lastColumn="0" w:noHBand="0" w:noVBand="1"/>
      </w:tblPr>
      <w:tblGrid>
        <w:gridCol w:w="1552"/>
        <w:gridCol w:w="2389"/>
        <w:gridCol w:w="2575"/>
        <w:gridCol w:w="1984"/>
        <w:gridCol w:w="1354"/>
      </w:tblGrid>
      <w:tr w:rsidR="00732687" w:rsidRPr="008D07D1" w14:paraId="2DE3161D" w14:textId="77777777">
        <w:tc>
          <w:tcPr>
            <w:tcW w:w="9854" w:type="dxa"/>
            <w:gridSpan w:val="5"/>
          </w:tcPr>
          <w:p w14:paraId="0B2F3A7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Stationnement</w:t>
            </w:r>
          </w:p>
        </w:tc>
      </w:tr>
      <w:tr w:rsidR="00732687" w:rsidRPr="008D07D1" w14:paraId="1605E7EA" w14:textId="77777777">
        <w:tc>
          <w:tcPr>
            <w:tcW w:w="9854" w:type="dxa"/>
            <w:gridSpan w:val="5"/>
          </w:tcPr>
          <w:p w14:paraId="7BD42E6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Présence de places de stationnement</w:t>
            </w:r>
          </w:p>
        </w:tc>
      </w:tr>
      <w:tr w:rsidR="00732687" w:rsidRPr="008D07D1" w14:paraId="7446D5AF" w14:textId="77777777" w:rsidTr="00553964">
        <w:tc>
          <w:tcPr>
            <w:tcW w:w="1552" w:type="dxa"/>
          </w:tcPr>
          <w:p w14:paraId="7B9EA71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389" w:type="dxa"/>
          </w:tcPr>
          <w:p w14:paraId="107D083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75" w:type="dxa"/>
          </w:tcPr>
          <w:p w14:paraId="27B08DA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984" w:type="dxa"/>
          </w:tcPr>
          <w:p w14:paraId="3B36320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292B1163" w14:textId="0A3C3A22" w:rsidR="00732687" w:rsidRPr="008D07D1" w:rsidRDefault="0055396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319810F" w14:textId="77777777" w:rsidTr="00553964">
        <w:tc>
          <w:tcPr>
            <w:tcW w:w="1552" w:type="dxa"/>
          </w:tcPr>
          <w:p w14:paraId="5C8088C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idStationnement</w:t>
            </w:r>
          </w:p>
        </w:tc>
        <w:tc>
          <w:tcPr>
            <w:tcW w:w="2389" w:type="dxa"/>
          </w:tcPr>
          <w:p w14:paraId="4A0CB5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575" w:type="dxa"/>
          </w:tcPr>
          <w:p w14:paraId="648B983B" w14:textId="5524DB9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44712_PLU_20041103/reglement/UE/UE2/contenu02/regle01/ct02/sta</w:t>
            </w:r>
            <w:r w:rsidR="00201BB5" w:rsidRPr="008D07D1">
              <w:rPr>
                <w:rFonts w:ascii="Arial" w:hAnsi="Arial" w:cs="Arial"/>
                <w:color w:val="000000" w:themeColor="text1"/>
                <w:szCs w:val="22"/>
              </w:rPr>
              <w:t>m</w:t>
            </w:r>
            <w:r w:rsidR="00553964" w:rsidRPr="008D07D1">
              <w:rPr>
                <w:rFonts w:ascii="Arial" w:hAnsi="Arial" w:cs="Arial"/>
                <w:color w:val="000000" w:themeColor="text1"/>
                <w:szCs w:val="22"/>
              </w:rPr>
              <w:t>t</w:t>
            </w:r>
            <w:r w:rsidRPr="008D07D1">
              <w:rPr>
                <w:rFonts w:ascii="Arial" w:hAnsi="Arial" w:cs="Arial"/>
                <w:color w:val="000000" w:themeColor="text1"/>
                <w:szCs w:val="22"/>
              </w:rPr>
              <w:t>01</w:t>
            </w:r>
          </w:p>
        </w:tc>
        <w:tc>
          <w:tcPr>
            <w:tcW w:w="1984" w:type="dxa"/>
          </w:tcPr>
          <w:p w14:paraId="5A5BF2B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147B23CF" w14:textId="6B467E8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FBD83D8" w14:textId="77777777" w:rsidTr="00553964">
        <w:tc>
          <w:tcPr>
            <w:tcW w:w="1552" w:type="dxa"/>
          </w:tcPr>
          <w:p w14:paraId="1478F38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389" w:type="dxa"/>
          </w:tcPr>
          <w:p w14:paraId="7F22EB5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575" w:type="dxa"/>
          </w:tcPr>
          <w:p w14:paraId="79AB41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Place n°3</w:t>
            </w:r>
          </w:p>
        </w:tc>
        <w:tc>
          <w:tcPr>
            <w:tcW w:w="1984" w:type="dxa"/>
          </w:tcPr>
          <w:p w14:paraId="39EA438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6B2E0688" w14:textId="0A70E9D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0B237C0C" w14:textId="77777777" w:rsidTr="00553964">
        <w:tc>
          <w:tcPr>
            <w:tcW w:w="1552" w:type="dxa"/>
          </w:tcPr>
          <w:p w14:paraId="0477D9C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389" w:type="dxa"/>
          </w:tcPr>
          <w:p w14:paraId="04EB49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575" w:type="dxa"/>
          </w:tcPr>
          <w:p w14:paraId="51668D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Stationnement</w:t>
            </w:r>
          </w:p>
        </w:tc>
        <w:tc>
          <w:tcPr>
            <w:tcW w:w="1984" w:type="dxa"/>
          </w:tcPr>
          <w:p w14:paraId="6652DC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3E31EDB" w14:textId="22B66A1E"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74532F2F" w14:textId="77777777" w:rsidTr="00553964">
        <w:tc>
          <w:tcPr>
            <w:tcW w:w="1552" w:type="dxa"/>
          </w:tcPr>
          <w:p w14:paraId="6B5A8C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389" w:type="dxa"/>
          </w:tcPr>
          <w:p w14:paraId="0BD02120"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2575" w:type="dxa"/>
          </w:tcPr>
          <w:p w14:paraId="4A9378C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Ne peuvent pas être positionnées les places de stationnement à réaliser en application de l’article 11 du règlement de la zone concernée et de l’article 3.6 des Dispositions Générales et Particulières, sauf si l’emplacement réservé a été institué pour du stationnement et que le bénéficiaire de cet emplacement donne son accord.</w:t>
            </w:r>
          </w:p>
        </w:tc>
        <w:tc>
          <w:tcPr>
            <w:tcW w:w="1984" w:type="dxa"/>
          </w:tcPr>
          <w:p w14:paraId="168E48C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6B8BFC19" w14:textId="4B11B8B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9490FD3" w14:textId="77777777" w:rsidTr="00553964">
        <w:tc>
          <w:tcPr>
            <w:tcW w:w="1552" w:type="dxa"/>
          </w:tcPr>
          <w:p w14:paraId="364611B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nombrePlaceVoiture</w:t>
            </w:r>
          </w:p>
        </w:tc>
        <w:tc>
          <w:tcPr>
            <w:tcW w:w="2389" w:type="dxa"/>
          </w:tcPr>
          <w:p w14:paraId="39217144"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Nombre de places de stationnement pour les voitures</w:t>
            </w:r>
          </w:p>
        </w:tc>
        <w:tc>
          <w:tcPr>
            <w:tcW w:w="2575" w:type="dxa"/>
          </w:tcPr>
          <w:p w14:paraId="53031FD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c>
          <w:tcPr>
            <w:tcW w:w="1984" w:type="dxa"/>
          </w:tcPr>
          <w:p w14:paraId="39EA12D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63E091DF" w14:textId="0C389A64"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9F3392" w:rsidRPr="008D07D1" w14:paraId="16399F9E" w14:textId="77777777" w:rsidTr="00553964">
        <w:tc>
          <w:tcPr>
            <w:tcW w:w="1552" w:type="dxa"/>
          </w:tcPr>
          <w:p w14:paraId="139C5D50" w14:textId="3C7963E4"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nombrePlaceVelo</w:t>
            </w:r>
          </w:p>
        </w:tc>
        <w:tc>
          <w:tcPr>
            <w:tcW w:w="2389" w:type="dxa"/>
          </w:tcPr>
          <w:p w14:paraId="70B489CC" w14:textId="17F9F680" w:rsidR="009F3392" w:rsidRPr="008D07D1" w:rsidRDefault="009F3392"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Nombre de places de stationnement pour les vélos</w:t>
            </w:r>
          </w:p>
        </w:tc>
        <w:tc>
          <w:tcPr>
            <w:tcW w:w="2575" w:type="dxa"/>
          </w:tcPr>
          <w:p w14:paraId="59174FBE" w14:textId="6B7249B7"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984" w:type="dxa"/>
          </w:tcPr>
          <w:p w14:paraId="6E5B16F2" w14:textId="1A82DAAF"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378C2379" w14:textId="290C1FF3" w:rsidR="009F3392" w:rsidRPr="008D07D1" w:rsidRDefault="009F3392"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r w:rsidR="007D2D7D" w:rsidRPr="008D07D1" w14:paraId="010DEF89" w14:textId="77777777" w:rsidTr="00553964">
        <w:tc>
          <w:tcPr>
            <w:tcW w:w="1552" w:type="dxa"/>
          </w:tcPr>
          <w:p w14:paraId="40CE590E" w14:textId="714218BE"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nombrePlaceAutocar</w:t>
            </w:r>
          </w:p>
        </w:tc>
        <w:tc>
          <w:tcPr>
            <w:tcW w:w="2389" w:type="dxa"/>
          </w:tcPr>
          <w:p w14:paraId="473B3724" w14:textId="0C7EE6A6"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Nombre de places de stationnement pour les autocars</w:t>
            </w:r>
          </w:p>
        </w:tc>
        <w:tc>
          <w:tcPr>
            <w:tcW w:w="2575" w:type="dxa"/>
          </w:tcPr>
          <w:p w14:paraId="45BF3DBD" w14:textId="7B631723"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984" w:type="dxa"/>
          </w:tcPr>
          <w:p w14:paraId="54B05772" w14:textId="4B345917"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0C179DD0" w14:textId="324A99C7"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r w:rsidR="00732687" w:rsidRPr="008D07D1" w14:paraId="4FA35A49" w14:textId="77777777" w:rsidTr="00553964">
        <w:tc>
          <w:tcPr>
            <w:tcW w:w="1552" w:type="dxa"/>
          </w:tcPr>
          <w:p w14:paraId="42F0D62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modeCalcul</w:t>
            </w:r>
          </w:p>
        </w:tc>
        <w:tc>
          <w:tcPr>
            <w:tcW w:w="2389" w:type="dxa"/>
          </w:tcPr>
          <w:p w14:paraId="2C53D74E"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de prendre en compte les différents modes de calculs</w:t>
            </w:r>
          </w:p>
        </w:tc>
        <w:tc>
          <w:tcPr>
            <w:tcW w:w="2575" w:type="dxa"/>
          </w:tcPr>
          <w:p w14:paraId="277795F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typeLogement</w:t>
            </w:r>
          </w:p>
        </w:tc>
        <w:tc>
          <w:tcPr>
            <w:tcW w:w="1984" w:type="dxa"/>
          </w:tcPr>
          <w:p w14:paraId="31C0FB46" w14:textId="77E58B3B" w:rsidR="00732687" w:rsidRPr="008D07D1" w:rsidRDefault="0055396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 xml:space="preserve">numération </w:t>
            </w:r>
            <w:hyperlink w:anchor="_toc3495">
              <w:r w:rsidR="007B52A5" w:rsidRPr="008D07D1">
                <w:rPr>
                  <w:rStyle w:val="Lienhypertexte"/>
                  <w:rFonts w:ascii="Arial" w:hAnsi="Arial" w:cs="Arial"/>
                  <w:color w:val="000000" w:themeColor="text1"/>
                </w:rPr>
                <w:t>TypeModeCalcul</w:t>
              </w:r>
            </w:hyperlink>
            <w:r w:rsidRPr="008D07D1">
              <w:rPr>
                <w:rStyle w:val="Lienhypertexte"/>
                <w:rFonts w:ascii="Arial" w:hAnsi="Arial" w:cs="Arial"/>
                <w:color w:val="000000" w:themeColor="text1"/>
              </w:rPr>
              <w:t xml:space="preserve"> : </w:t>
            </w:r>
            <w:r w:rsidRPr="008D07D1">
              <w:rPr>
                <w:rStyle w:val="Lienhypertexte"/>
                <w:rFonts w:ascii="Arial" w:hAnsi="Arial" w:cs="Arial"/>
                <w:color w:val="000000" w:themeColor="text1"/>
                <w:u w:val="none"/>
              </w:rPr>
              <w:t xml:space="preserve">Se référer à la partie </w:t>
            </w:r>
            <w:r w:rsidRPr="008D07D1">
              <w:rPr>
                <w:rStyle w:val="Lienhypertexte"/>
                <w:rFonts w:ascii="Arial" w:hAnsi="Arial" w:cs="Arial"/>
                <w:color w:val="000000" w:themeColor="text1"/>
                <w:u w:val="none"/>
              </w:rPr>
              <w:fldChar w:fldCharType="begin"/>
            </w:r>
            <w:r w:rsidRPr="008D07D1">
              <w:rPr>
                <w:rStyle w:val="Lienhypertexte"/>
                <w:rFonts w:ascii="Arial" w:hAnsi="Arial" w:cs="Arial"/>
                <w:color w:val="000000" w:themeColor="text1"/>
                <w:u w:val="none"/>
              </w:rPr>
              <w:instrText xml:space="preserve"> REF _Ref172557166 \r \h </w:instrText>
            </w:r>
            <w:r w:rsidR="008D07D1">
              <w:rPr>
                <w:rStyle w:val="Lienhypertexte"/>
                <w:rFonts w:ascii="Arial" w:hAnsi="Arial" w:cs="Arial"/>
                <w:color w:val="000000" w:themeColor="text1"/>
                <w:u w:val="none"/>
              </w:rPr>
              <w:instrText xml:space="preserve"> \* MERGEFORMAT </w:instrText>
            </w:r>
            <w:r w:rsidRPr="008D07D1">
              <w:rPr>
                <w:rStyle w:val="Lienhypertexte"/>
                <w:rFonts w:ascii="Arial" w:hAnsi="Arial" w:cs="Arial"/>
                <w:color w:val="000000" w:themeColor="text1"/>
                <w:u w:val="none"/>
              </w:rPr>
            </w:r>
            <w:r w:rsidRPr="008D07D1">
              <w:rPr>
                <w:rStyle w:val="Lienhypertexte"/>
                <w:rFonts w:ascii="Arial" w:hAnsi="Arial" w:cs="Arial"/>
                <w:color w:val="000000" w:themeColor="text1"/>
                <w:u w:val="none"/>
              </w:rPr>
              <w:fldChar w:fldCharType="separate"/>
            </w:r>
            <w:r w:rsidRPr="008D07D1">
              <w:rPr>
                <w:rStyle w:val="Lienhypertexte"/>
                <w:rFonts w:ascii="Arial" w:hAnsi="Arial" w:cs="Arial"/>
                <w:color w:val="000000" w:themeColor="text1"/>
                <w:u w:val="none"/>
              </w:rPr>
              <w:t xml:space="preserve"> 5.3.22 </w:t>
            </w:r>
            <w:r w:rsidRPr="008D07D1">
              <w:rPr>
                <w:rStyle w:val="Lienhypertexte"/>
                <w:rFonts w:ascii="Arial" w:hAnsi="Arial" w:cs="Arial"/>
                <w:color w:val="000000" w:themeColor="text1"/>
                <w:u w:val="none"/>
              </w:rPr>
              <w:fldChar w:fldCharType="end"/>
            </w:r>
          </w:p>
          <w:p w14:paraId="2F0C7B88" w14:textId="5F5B87AC" w:rsidR="00732687" w:rsidRPr="008D07D1" w:rsidRDefault="00732687" w:rsidP="00276466">
            <w:pPr>
              <w:pStyle w:val="Corpsdetexte"/>
              <w:jc w:val="both"/>
              <w:rPr>
                <w:rFonts w:ascii="Arial" w:hAnsi="Arial" w:cs="Arial"/>
                <w:color w:val="000000" w:themeColor="text1"/>
                <w:szCs w:val="22"/>
              </w:rPr>
            </w:pPr>
          </w:p>
        </w:tc>
        <w:tc>
          <w:tcPr>
            <w:tcW w:w="1354" w:type="dxa"/>
          </w:tcPr>
          <w:p w14:paraId="0CEBDDA9" w14:textId="0EE596B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2FFE7003" w14:textId="77777777" w:rsidTr="00553964">
        <w:tc>
          <w:tcPr>
            <w:tcW w:w="1552" w:type="dxa"/>
          </w:tcPr>
          <w:p w14:paraId="48CB7DB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destinationType</w:t>
            </w:r>
          </w:p>
        </w:tc>
        <w:tc>
          <w:tcPr>
            <w:tcW w:w="2389" w:type="dxa"/>
          </w:tcPr>
          <w:p w14:paraId="41A264C4"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Détermine-la ou les destinations et sous destinations du bâtiment</w:t>
            </w:r>
          </w:p>
        </w:tc>
        <w:tc>
          <w:tcPr>
            <w:tcW w:w="2575" w:type="dxa"/>
          </w:tcPr>
          <w:p w14:paraId="0E008F25" w14:textId="4CDE230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Reprendre les codes définis dans le standard </w:t>
            </w:r>
            <w:hyperlink r:id="rId41">
              <w:r w:rsidRPr="008D07D1">
                <w:rPr>
                  <w:rStyle w:val="Lienhypertexte"/>
                  <w:rFonts w:ascii="Arial" w:hAnsi="Arial" w:cs="Arial"/>
                  <w:szCs w:val="22"/>
                </w:rPr>
                <w:t>CNIG PLU</w:t>
              </w:r>
            </w:hyperlink>
          </w:p>
        </w:tc>
        <w:tc>
          <w:tcPr>
            <w:tcW w:w="1984" w:type="dxa"/>
          </w:tcPr>
          <w:p w14:paraId="3E4CFE73" w14:textId="55E9E2F1" w:rsidR="00732687" w:rsidRPr="008D07D1" w:rsidRDefault="001C66C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2ACA5A7E" w14:textId="03623311"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9F3392" w:rsidRPr="008D07D1" w14:paraId="05E45186" w14:textId="77777777" w:rsidTr="00553964">
        <w:tc>
          <w:tcPr>
            <w:tcW w:w="1552" w:type="dxa"/>
          </w:tcPr>
          <w:p w14:paraId="4F1BED91" w14:textId="55A77B5F"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dimensionPlaceVoiture</w:t>
            </w:r>
          </w:p>
        </w:tc>
        <w:tc>
          <w:tcPr>
            <w:tcW w:w="2389" w:type="dxa"/>
          </w:tcPr>
          <w:p w14:paraId="7D75C2A4" w14:textId="2FB1D917"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dimension (en mètres)  de la place qui peut impacter le nombre de places de stationnement pour les voiture</w:t>
            </w:r>
            <w:r w:rsidR="007D2D7D" w:rsidRPr="008D07D1">
              <w:rPr>
                <w:rFonts w:ascii="Arial" w:hAnsi="Arial" w:cs="Arial"/>
                <w:color w:val="000000" w:themeColor="text1"/>
                <w:sz w:val="24"/>
                <w:szCs w:val="22"/>
              </w:rPr>
              <w:t>s</w:t>
            </w:r>
          </w:p>
        </w:tc>
        <w:tc>
          <w:tcPr>
            <w:tcW w:w="2575" w:type="dxa"/>
          </w:tcPr>
          <w:p w14:paraId="29B90E28" w14:textId="77777777"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984" w:type="dxa"/>
          </w:tcPr>
          <w:p w14:paraId="3B60E2AF" w14:textId="1B62305F"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0EE5185D" w14:textId="6BDFD19D"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9F3392" w:rsidRPr="008D07D1" w14:paraId="7318A17D" w14:textId="77777777" w:rsidTr="00553964">
        <w:tc>
          <w:tcPr>
            <w:tcW w:w="1552" w:type="dxa"/>
          </w:tcPr>
          <w:p w14:paraId="23183BD3" w14:textId="0F15F9CA"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dimensionPlaceVelo</w:t>
            </w:r>
          </w:p>
        </w:tc>
        <w:tc>
          <w:tcPr>
            <w:tcW w:w="2389" w:type="dxa"/>
          </w:tcPr>
          <w:p w14:paraId="73BBE5B1" w14:textId="4A5B3EA4"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dimension (en mètres)  de la place qui peut impacter le nombre de places de stationnement pour les vélos</w:t>
            </w:r>
          </w:p>
        </w:tc>
        <w:tc>
          <w:tcPr>
            <w:tcW w:w="2575" w:type="dxa"/>
          </w:tcPr>
          <w:p w14:paraId="0A67A18D" w14:textId="0613A422"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984" w:type="dxa"/>
          </w:tcPr>
          <w:p w14:paraId="44AD6794" w14:textId="0D55949D"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4B6B6BF0" w14:textId="04796914"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D2D7D" w:rsidRPr="008D07D1" w14:paraId="6809A03C" w14:textId="77777777" w:rsidTr="00553964">
        <w:tc>
          <w:tcPr>
            <w:tcW w:w="1552" w:type="dxa"/>
          </w:tcPr>
          <w:p w14:paraId="622A77DF" w14:textId="458BB7E2"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dimensionPlaceAutocar</w:t>
            </w:r>
          </w:p>
        </w:tc>
        <w:tc>
          <w:tcPr>
            <w:tcW w:w="2389" w:type="dxa"/>
          </w:tcPr>
          <w:p w14:paraId="12459FD9" w14:textId="0078A72B"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Détermine la dimension (en mètres)  de la place qui peut impacter le nombre de places de stationnement pour les autocars</w:t>
            </w:r>
          </w:p>
        </w:tc>
        <w:tc>
          <w:tcPr>
            <w:tcW w:w="2575" w:type="dxa"/>
          </w:tcPr>
          <w:p w14:paraId="141208A6" w14:textId="45447E58"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984" w:type="dxa"/>
          </w:tcPr>
          <w:p w14:paraId="12E2805B" w14:textId="4CA4FC29"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CharacterString</w:t>
            </w:r>
          </w:p>
        </w:tc>
        <w:tc>
          <w:tcPr>
            <w:tcW w:w="1354" w:type="dxa"/>
          </w:tcPr>
          <w:p w14:paraId="1662D171" w14:textId="706A9E36"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bl>
    <w:p w14:paraId="12F8274F" w14:textId="77777777" w:rsidR="00732687" w:rsidRPr="008D07D1" w:rsidRDefault="00732687" w:rsidP="00276466">
      <w:pPr>
        <w:pStyle w:val="Corpsdetexte"/>
        <w:jc w:val="both"/>
        <w:rPr>
          <w:rFonts w:ascii="Arial" w:hAnsi="Arial" w:cs="Arial"/>
          <w:szCs w:val="22"/>
        </w:rPr>
      </w:pPr>
    </w:p>
    <w:p w14:paraId="5508AE95" w14:textId="77777777" w:rsidR="00732687" w:rsidRPr="008D07D1" w:rsidRDefault="007B52A5" w:rsidP="00276466">
      <w:pPr>
        <w:pStyle w:val="Corpsdetexte"/>
        <w:jc w:val="both"/>
        <w:rPr>
          <w:rFonts w:ascii="Arial" w:hAnsi="Arial" w:cs="Arial"/>
          <w:szCs w:val="22"/>
        </w:rPr>
      </w:pPr>
      <w:r w:rsidRPr="008D07D1">
        <w:rPr>
          <w:rFonts w:ascii="Arial" w:hAnsi="Arial" w:cs="Arial"/>
        </w:rPr>
        <w:br w:type="page"/>
      </w:r>
    </w:p>
    <w:p w14:paraId="491E5C66" w14:textId="77777777" w:rsidR="00732687" w:rsidRPr="008D07D1" w:rsidRDefault="00732687" w:rsidP="00276466">
      <w:pPr>
        <w:pStyle w:val="Corpsdetexte"/>
        <w:jc w:val="both"/>
        <w:rPr>
          <w:rFonts w:ascii="Arial" w:hAnsi="Arial" w:cs="Arial"/>
          <w:szCs w:val="22"/>
        </w:rPr>
      </w:pPr>
    </w:p>
    <w:p w14:paraId="1ABF5BA3" w14:textId="77777777" w:rsidR="00732687" w:rsidRPr="008D07D1" w:rsidRDefault="00732687" w:rsidP="00276466">
      <w:pPr>
        <w:pStyle w:val="Corpsdetexte"/>
        <w:jc w:val="both"/>
        <w:rPr>
          <w:rFonts w:ascii="Arial" w:hAnsi="Arial" w:cs="Arial"/>
          <w:szCs w:val="22"/>
        </w:rPr>
      </w:pPr>
    </w:p>
    <w:p w14:paraId="3A2B4AF7" w14:textId="77777777" w:rsidR="00732687" w:rsidRPr="008D07D1" w:rsidRDefault="007B52A5" w:rsidP="00276466">
      <w:pPr>
        <w:pStyle w:val="Titre3"/>
        <w:numPr>
          <w:ilvl w:val="2"/>
          <w:numId w:val="15"/>
        </w:numPr>
        <w:jc w:val="both"/>
        <w:rPr>
          <w:rFonts w:ascii="Arial" w:hAnsi="Arial" w:cs="Arial"/>
        </w:rPr>
      </w:pPr>
      <w:bookmarkStart w:id="283" w:name="_Toc164099768"/>
      <w:bookmarkStart w:id="284" w:name="_Toc164181856"/>
      <w:bookmarkStart w:id="285" w:name="_Ref160542462"/>
      <w:bookmarkStart w:id="286" w:name="_Ref168909764"/>
      <w:bookmarkStart w:id="287" w:name="_Ref172552018"/>
      <w:bookmarkStart w:id="288" w:name="_Ref172552152"/>
      <w:bookmarkStart w:id="289" w:name="_Ref172552356"/>
      <w:bookmarkStart w:id="290" w:name="_Ref172553513"/>
      <w:bookmarkStart w:id="291" w:name="_Ref172553837"/>
      <w:bookmarkStart w:id="292" w:name="_Ref172554345"/>
      <w:bookmarkStart w:id="293" w:name="_Ref172554532"/>
      <w:bookmarkStart w:id="294" w:name="_Ref172554748"/>
      <w:bookmarkStart w:id="295" w:name="_Ref172554932"/>
      <w:bookmarkStart w:id="296" w:name="_Ref172557166"/>
      <w:bookmarkStart w:id="297" w:name="_Toc174032992"/>
      <w:bookmarkEnd w:id="283"/>
      <w:r w:rsidRPr="008D07D1">
        <w:rPr>
          <w:rFonts w:ascii="Arial" w:hAnsi="Arial" w:cs="Arial"/>
        </w:rPr>
        <w:t>Description des types énumérés</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29E7BBE6" w14:textId="77777777" w:rsidR="00732687" w:rsidRPr="008D07D1" w:rsidRDefault="00732687" w:rsidP="00276466">
      <w:pPr>
        <w:pStyle w:val="Titre3mod"/>
        <w:jc w:val="both"/>
        <w:rPr>
          <w:rFonts w:ascii="Arial" w:hAnsi="Arial" w:cs="Arial"/>
          <w:color w:val="000000" w:themeColor="text1"/>
          <w:sz w:val="22"/>
          <w:szCs w:val="22"/>
        </w:rPr>
      </w:pPr>
    </w:p>
    <w:bookmarkStart w:id="298" w:name="_Hlk173248337"/>
    <w:p w14:paraId="3A203C0C" w14:textId="77777777" w:rsidR="00732687" w:rsidRPr="008D07D1" w:rsidRDefault="007B52A5" w:rsidP="00276466">
      <w:pPr>
        <w:jc w:val="both"/>
        <w:rPr>
          <w:rFonts w:ascii="Arial" w:hAnsi="Arial" w:cs="Arial"/>
          <w:szCs w:val="22"/>
        </w:rPr>
      </w:pPr>
      <w:r w:rsidRPr="008D07D1">
        <w:rPr>
          <w:rFonts w:ascii="Arial" w:hAnsi="Arial" w:cs="Arial"/>
          <w:noProof/>
        </w:rPr>
        <mc:AlternateContent>
          <mc:Choice Requires="wps">
            <w:drawing>
              <wp:anchor distT="6985" distB="5715" distL="6985" distR="5715" simplePos="0" relativeHeight="11" behindDoc="0" locked="0" layoutInCell="1" allowOverlap="1" wp14:anchorId="0D84FE02" wp14:editId="145C33B8">
                <wp:simplePos x="0" y="0"/>
                <wp:positionH relativeFrom="column">
                  <wp:posOffset>-90805</wp:posOffset>
                </wp:positionH>
                <wp:positionV relativeFrom="paragraph">
                  <wp:posOffset>-84455</wp:posOffset>
                </wp:positionV>
                <wp:extent cx="5635625" cy="682625"/>
                <wp:effectExtent l="6985" t="6985" r="5715" b="5715"/>
                <wp:wrapNone/>
                <wp:docPr id="6" name="Rectangle 20"/>
                <wp:cNvGraphicFramePr/>
                <a:graphic xmlns:a="http://schemas.openxmlformats.org/drawingml/2006/main">
                  <a:graphicData uri="http://schemas.microsoft.com/office/word/2010/wordprocessingShape">
                    <wps:wsp>
                      <wps:cNvSpPr/>
                      <wps:spPr>
                        <a:xfrm>
                          <a:off x="0" y="0"/>
                          <a:ext cx="5635800" cy="682560"/>
                        </a:xfrm>
                        <a:prstGeom prst="rect">
                          <a:avLst/>
                        </a:prstGeom>
                        <a:noFill/>
                        <a:ln w="1270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5EF23665" id="Rectangle 20" o:spid="_x0000_s1026" style="position:absolute;margin-left:-7.15pt;margin-top:-6.65pt;width:443.75pt;height:53.75pt;z-index:11;visibility:visible;mso-wrap-style:square;mso-wrap-distance-left:.55pt;mso-wrap-distance-top:.55pt;mso-wrap-distance-right:.45pt;mso-wrap-distance-bottom:.4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" filled="f" strokeweight="1pt">
                <v:stroke joinstyle="round"/>
              </v:rect>
            </w:pict>
          </mc:Fallback>
        </mc:AlternateContent>
      </w:r>
      <w:r w:rsidRPr="008D07D1">
        <w:rPr>
          <w:rFonts w:ascii="Arial" w:hAnsi="Arial" w:cs="Arial"/>
          <w:szCs w:val="22"/>
        </w:rPr>
        <w:t>Tous les types énumérés comprennent les valeurs conventionnelles :</w:t>
      </w:r>
    </w:p>
    <w:p w14:paraId="01AC7BDE" w14:textId="77777777" w:rsidR="00732687" w:rsidRPr="008D07D1" w:rsidRDefault="007B52A5" w:rsidP="00276466">
      <w:pPr>
        <w:jc w:val="both"/>
        <w:rPr>
          <w:rFonts w:ascii="Arial" w:hAnsi="Arial" w:cs="Arial"/>
          <w:szCs w:val="22"/>
        </w:rPr>
      </w:pPr>
      <w:r w:rsidRPr="008D07D1">
        <w:rPr>
          <w:rFonts w:ascii="Arial" w:hAnsi="Arial" w:cs="Arial"/>
          <w:szCs w:val="22"/>
        </w:rPr>
        <w:t>- "inconnu" pour exprimer : « inconnu, non renseigné, ou information non disponible »</w:t>
      </w:r>
    </w:p>
    <w:p w14:paraId="5118AF84" w14:textId="77777777" w:rsidR="00732687" w:rsidRPr="008D07D1" w:rsidRDefault="007B52A5" w:rsidP="00276466">
      <w:pPr>
        <w:jc w:val="both"/>
        <w:rPr>
          <w:rFonts w:ascii="Arial" w:hAnsi="Arial" w:cs="Arial"/>
          <w:szCs w:val="22"/>
        </w:rPr>
      </w:pPr>
      <w:r w:rsidRPr="008D07D1">
        <w:rPr>
          <w:rFonts w:ascii="Arial" w:hAnsi="Arial" w:cs="Arial"/>
          <w:szCs w:val="22"/>
        </w:rPr>
        <w:t>- "autre"</w:t>
      </w:r>
    </w:p>
    <w:bookmarkEnd w:id="298"/>
    <w:p w14:paraId="3B1239D1" w14:textId="77777777" w:rsidR="00732687" w:rsidRPr="008D07D1" w:rsidRDefault="00732687" w:rsidP="00276466">
      <w:pPr>
        <w:pStyle w:val="Titre3mod"/>
        <w:jc w:val="both"/>
        <w:rPr>
          <w:rFonts w:ascii="Arial" w:hAnsi="Arial" w:cs="Arial"/>
          <w:color w:val="000000" w:themeColor="text1"/>
          <w:sz w:val="22"/>
          <w:szCs w:val="22"/>
        </w:rPr>
      </w:pPr>
    </w:p>
    <w:p w14:paraId="4540CFC2"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5981D595" w14:textId="77777777">
        <w:tc>
          <w:tcPr>
            <w:tcW w:w="9288" w:type="dxa"/>
          </w:tcPr>
          <w:p w14:paraId="626F0E3B" w14:textId="130DAA15" w:rsidR="00732687" w:rsidRPr="008D07D1" w:rsidRDefault="00D911EE" w:rsidP="00276466">
            <w:pPr>
              <w:jc w:val="both"/>
              <w:rPr>
                <w:rFonts w:ascii="Arial" w:hAnsi="Arial" w:cs="Arial"/>
                <w:szCs w:val="22"/>
              </w:rPr>
            </w:pPr>
            <w:bookmarkStart w:id="299" w:name="_toc3367"/>
            <w:bookmarkEnd w:id="299"/>
            <w:r w:rsidRPr="008D07D1">
              <w:rPr>
                <w:rFonts w:ascii="Arial" w:hAnsi="Arial" w:cs="Arial"/>
                <w:szCs w:val="22"/>
              </w:rPr>
              <w:t>Enumération :</w:t>
            </w:r>
            <w:r w:rsidRPr="008D07D1">
              <w:rPr>
                <w:rFonts w:ascii="Arial" w:hAnsi="Arial" w:cs="Arial"/>
                <w:b/>
                <w:bCs/>
                <w:szCs w:val="22"/>
              </w:rPr>
              <w:t>TypeReference</w:t>
            </w:r>
          </w:p>
        </w:tc>
      </w:tr>
      <w:tr w:rsidR="00732687" w:rsidRPr="008D07D1" w14:paraId="3E9BB1F4" w14:textId="77777777">
        <w:tc>
          <w:tcPr>
            <w:tcW w:w="9288" w:type="dxa"/>
          </w:tcPr>
          <w:p w14:paraId="64EBA166" w14:textId="77777777" w:rsidR="00732687" w:rsidRPr="008D07D1" w:rsidRDefault="007B52A5" w:rsidP="00276466">
            <w:pPr>
              <w:jc w:val="both"/>
              <w:rPr>
                <w:rFonts w:ascii="Arial" w:hAnsi="Arial" w:cs="Arial"/>
                <w:szCs w:val="22"/>
              </w:rPr>
            </w:pPr>
            <w:r w:rsidRPr="008D07D1">
              <w:rPr>
                <w:rFonts w:ascii="Arial" w:hAnsi="Arial" w:cs="Arial"/>
                <w:szCs w:val="22"/>
              </w:rPr>
              <w:t>fond</w:t>
            </w:r>
          </w:p>
        </w:tc>
      </w:tr>
      <w:tr w:rsidR="00732687" w:rsidRPr="008D07D1" w14:paraId="7835D852" w14:textId="77777777">
        <w:tc>
          <w:tcPr>
            <w:tcW w:w="9288" w:type="dxa"/>
          </w:tcPr>
          <w:p w14:paraId="7606A6B1" w14:textId="43E571AC" w:rsidR="00732687" w:rsidRPr="008D07D1" w:rsidRDefault="007B52A5" w:rsidP="00276466">
            <w:pPr>
              <w:jc w:val="both"/>
              <w:rPr>
                <w:rFonts w:ascii="Arial" w:hAnsi="Arial" w:cs="Arial"/>
                <w:szCs w:val="22"/>
              </w:rPr>
            </w:pPr>
            <w:r w:rsidRPr="008D07D1">
              <w:rPr>
                <w:rFonts w:ascii="Arial" w:hAnsi="Arial" w:cs="Arial"/>
                <w:szCs w:val="22"/>
              </w:rPr>
              <w:t>limiteLateral</w:t>
            </w:r>
            <w:r w:rsidR="00F1600A" w:rsidRPr="008D07D1">
              <w:rPr>
                <w:rFonts w:ascii="Arial" w:hAnsi="Arial" w:cs="Arial"/>
                <w:szCs w:val="22"/>
              </w:rPr>
              <w:t>e</w:t>
            </w:r>
          </w:p>
        </w:tc>
      </w:tr>
      <w:tr w:rsidR="00732687" w:rsidRPr="008D07D1" w14:paraId="7F477B65" w14:textId="77777777">
        <w:tc>
          <w:tcPr>
            <w:tcW w:w="9288" w:type="dxa"/>
          </w:tcPr>
          <w:p w14:paraId="44B8C417" w14:textId="1B2BBE9F" w:rsidR="00732687" w:rsidRPr="008D07D1" w:rsidRDefault="007B52A5" w:rsidP="00276466">
            <w:pPr>
              <w:jc w:val="both"/>
              <w:rPr>
                <w:rFonts w:ascii="Arial" w:hAnsi="Arial" w:cs="Arial"/>
                <w:szCs w:val="22"/>
              </w:rPr>
            </w:pPr>
            <w:r w:rsidRPr="008D07D1">
              <w:rPr>
                <w:rFonts w:ascii="Arial" w:hAnsi="Arial" w:cs="Arial"/>
                <w:szCs w:val="22"/>
              </w:rPr>
              <w:t>emprisePublique</w:t>
            </w:r>
          </w:p>
        </w:tc>
      </w:tr>
      <w:tr w:rsidR="00732687" w:rsidRPr="008D07D1" w14:paraId="1C50A548" w14:textId="77777777">
        <w:tc>
          <w:tcPr>
            <w:tcW w:w="9288" w:type="dxa"/>
          </w:tcPr>
          <w:p w14:paraId="7455D81C" w14:textId="7842846B" w:rsidR="00732687" w:rsidRPr="008D07D1" w:rsidRDefault="00785781" w:rsidP="00276466">
            <w:pPr>
              <w:jc w:val="both"/>
              <w:rPr>
                <w:rFonts w:ascii="Arial" w:hAnsi="Arial" w:cs="Arial"/>
                <w:szCs w:val="22"/>
              </w:rPr>
            </w:pPr>
            <w:r w:rsidRPr="008D07D1">
              <w:rPr>
                <w:rFonts w:ascii="Arial" w:hAnsi="Arial" w:cs="Arial"/>
                <w:szCs w:val="22"/>
              </w:rPr>
              <w:t>litCoursEau</w:t>
            </w:r>
          </w:p>
        </w:tc>
      </w:tr>
      <w:tr w:rsidR="00732687" w:rsidRPr="008D07D1" w14:paraId="51E1F18E" w14:textId="77777777">
        <w:tc>
          <w:tcPr>
            <w:tcW w:w="9288" w:type="dxa"/>
          </w:tcPr>
          <w:p w14:paraId="5CE17F6A" w14:textId="3C3C8C77" w:rsidR="00732687" w:rsidRPr="008D07D1" w:rsidRDefault="007B52A5" w:rsidP="00276466">
            <w:pPr>
              <w:jc w:val="both"/>
              <w:rPr>
                <w:rFonts w:ascii="Arial" w:hAnsi="Arial" w:cs="Arial"/>
                <w:szCs w:val="22"/>
              </w:rPr>
            </w:pPr>
            <w:r w:rsidRPr="008D07D1">
              <w:rPr>
                <w:rFonts w:ascii="Arial" w:hAnsi="Arial" w:cs="Arial"/>
                <w:szCs w:val="22"/>
              </w:rPr>
              <w:t>pignonAttenant</w:t>
            </w:r>
          </w:p>
        </w:tc>
      </w:tr>
      <w:tr w:rsidR="00732687" w:rsidRPr="008D07D1" w14:paraId="6F4F222E" w14:textId="77777777">
        <w:tc>
          <w:tcPr>
            <w:tcW w:w="9288" w:type="dxa"/>
          </w:tcPr>
          <w:p w14:paraId="63FCAB93" w14:textId="010680D4" w:rsidR="00732687" w:rsidRPr="008D07D1" w:rsidRDefault="007B52A5" w:rsidP="00276466">
            <w:pPr>
              <w:jc w:val="both"/>
              <w:rPr>
                <w:rFonts w:ascii="Arial" w:hAnsi="Arial" w:cs="Arial"/>
                <w:szCs w:val="22"/>
              </w:rPr>
            </w:pPr>
            <w:r w:rsidRPr="008D07D1">
              <w:rPr>
                <w:rFonts w:ascii="Arial" w:hAnsi="Arial" w:cs="Arial"/>
                <w:szCs w:val="22"/>
              </w:rPr>
              <w:t>batiment</w:t>
            </w:r>
            <w:r w:rsidR="001832FF" w:rsidRPr="008D07D1">
              <w:rPr>
                <w:rFonts w:ascii="Arial" w:hAnsi="Arial" w:cs="Arial"/>
                <w:szCs w:val="22"/>
              </w:rPr>
              <w:t>Mitoyen</w:t>
            </w:r>
          </w:p>
        </w:tc>
      </w:tr>
      <w:tr w:rsidR="00732687" w:rsidRPr="008D07D1" w14:paraId="14E4E41A" w14:textId="77777777">
        <w:tc>
          <w:tcPr>
            <w:tcW w:w="9288" w:type="dxa"/>
          </w:tcPr>
          <w:p w14:paraId="49DF419C" w14:textId="5C58C939" w:rsidR="00732687" w:rsidRPr="008D07D1" w:rsidRDefault="007B52A5" w:rsidP="00276466">
            <w:pPr>
              <w:jc w:val="both"/>
              <w:rPr>
                <w:rFonts w:ascii="Arial" w:hAnsi="Arial" w:cs="Arial"/>
                <w:szCs w:val="22"/>
              </w:rPr>
            </w:pPr>
            <w:r w:rsidRPr="008D07D1">
              <w:rPr>
                <w:rFonts w:ascii="Arial" w:hAnsi="Arial" w:cs="Arial"/>
                <w:szCs w:val="22"/>
              </w:rPr>
              <w:t>limitePublique</w:t>
            </w:r>
          </w:p>
        </w:tc>
      </w:tr>
      <w:tr w:rsidR="00732687" w:rsidRPr="008D07D1" w14:paraId="688FF75C" w14:textId="77777777">
        <w:tc>
          <w:tcPr>
            <w:tcW w:w="9288" w:type="dxa"/>
          </w:tcPr>
          <w:p w14:paraId="2C0F7889" w14:textId="101EB19C" w:rsidR="00732687" w:rsidRPr="008D07D1" w:rsidRDefault="007B52A5" w:rsidP="00276466">
            <w:pPr>
              <w:jc w:val="both"/>
              <w:rPr>
                <w:rFonts w:ascii="Arial" w:hAnsi="Arial" w:cs="Arial"/>
                <w:szCs w:val="22"/>
              </w:rPr>
            </w:pPr>
            <w:r w:rsidRPr="008D07D1">
              <w:rPr>
                <w:rFonts w:ascii="Arial" w:hAnsi="Arial" w:cs="Arial"/>
                <w:szCs w:val="22"/>
              </w:rPr>
              <w:t>axeVoie</w:t>
            </w:r>
          </w:p>
        </w:tc>
      </w:tr>
      <w:tr w:rsidR="00732687" w:rsidRPr="008D07D1" w14:paraId="154B4BA4" w14:textId="77777777">
        <w:tc>
          <w:tcPr>
            <w:tcW w:w="9288" w:type="dxa"/>
          </w:tcPr>
          <w:p w14:paraId="76116B38" w14:textId="1C7B8A0C" w:rsidR="00732687" w:rsidRPr="008D07D1" w:rsidRDefault="007B52A5" w:rsidP="00276466">
            <w:pPr>
              <w:jc w:val="both"/>
              <w:rPr>
                <w:rFonts w:ascii="Arial" w:hAnsi="Arial" w:cs="Arial"/>
                <w:szCs w:val="22"/>
              </w:rPr>
            </w:pPr>
            <w:r w:rsidRPr="008D07D1">
              <w:rPr>
                <w:rFonts w:ascii="Arial" w:hAnsi="Arial" w:cs="Arial"/>
                <w:szCs w:val="22"/>
              </w:rPr>
              <w:t>alignementOppose</w:t>
            </w:r>
          </w:p>
        </w:tc>
      </w:tr>
      <w:tr w:rsidR="00732687" w:rsidRPr="008D07D1" w14:paraId="45F67DDC" w14:textId="77777777">
        <w:tc>
          <w:tcPr>
            <w:tcW w:w="9288" w:type="dxa"/>
          </w:tcPr>
          <w:p w14:paraId="04A195A5" w14:textId="5EAE5F65" w:rsidR="00732687" w:rsidRPr="008D07D1" w:rsidRDefault="007B52A5" w:rsidP="00276466">
            <w:pPr>
              <w:jc w:val="both"/>
              <w:rPr>
                <w:rFonts w:ascii="Arial" w:hAnsi="Arial" w:cs="Arial"/>
                <w:szCs w:val="22"/>
              </w:rPr>
            </w:pPr>
            <w:r w:rsidRPr="008D07D1">
              <w:rPr>
                <w:rFonts w:ascii="Arial" w:hAnsi="Arial" w:cs="Arial"/>
                <w:szCs w:val="22"/>
              </w:rPr>
              <w:t>bergesCoursEau</w:t>
            </w:r>
          </w:p>
        </w:tc>
      </w:tr>
    </w:tbl>
    <w:p w14:paraId="43916873" w14:textId="3BA754D2" w:rsidR="00732687" w:rsidRDefault="00732687" w:rsidP="00276466">
      <w:pPr>
        <w:pStyle w:val="Titre3mod"/>
        <w:jc w:val="both"/>
        <w:rPr>
          <w:rFonts w:ascii="Arial" w:hAnsi="Arial" w:cs="Arial"/>
          <w:color w:val="000000" w:themeColor="text1"/>
          <w:sz w:val="22"/>
          <w:szCs w:val="22"/>
        </w:rPr>
      </w:pPr>
    </w:p>
    <w:p w14:paraId="1D6DC0C7"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7C3EEB3D" w14:textId="77777777">
        <w:tc>
          <w:tcPr>
            <w:tcW w:w="9288" w:type="dxa"/>
          </w:tcPr>
          <w:p w14:paraId="470DECB6" w14:textId="77777777" w:rsidR="00732687" w:rsidRPr="008D07D1" w:rsidRDefault="007B52A5" w:rsidP="00276466">
            <w:pPr>
              <w:jc w:val="both"/>
              <w:rPr>
                <w:rFonts w:ascii="Arial" w:hAnsi="Arial" w:cs="Arial"/>
                <w:szCs w:val="22"/>
              </w:rPr>
            </w:pPr>
            <w:r w:rsidRPr="008D07D1">
              <w:rPr>
                <w:rFonts w:ascii="Arial" w:hAnsi="Arial" w:cs="Arial"/>
                <w:szCs w:val="22"/>
              </w:rPr>
              <w:t xml:space="preserve">Type énuméré : </w:t>
            </w:r>
            <w:r w:rsidRPr="008D07D1">
              <w:rPr>
                <w:rFonts w:ascii="Arial" w:hAnsi="Arial" w:cs="Arial"/>
                <w:b/>
                <w:szCs w:val="22"/>
              </w:rPr>
              <w:t>TypeFacade</w:t>
            </w:r>
          </w:p>
        </w:tc>
      </w:tr>
      <w:tr w:rsidR="00732687" w:rsidRPr="008D07D1" w14:paraId="107A8316" w14:textId="77777777">
        <w:tc>
          <w:tcPr>
            <w:tcW w:w="9288" w:type="dxa"/>
          </w:tcPr>
          <w:p w14:paraId="14D37D4C" w14:textId="77777777" w:rsidR="00732687" w:rsidRPr="008D07D1" w:rsidRDefault="007B52A5" w:rsidP="00276466">
            <w:pPr>
              <w:jc w:val="both"/>
              <w:rPr>
                <w:rFonts w:ascii="Arial" w:hAnsi="Arial" w:cs="Arial"/>
                <w:szCs w:val="22"/>
              </w:rPr>
            </w:pPr>
            <w:r w:rsidRPr="008D07D1">
              <w:rPr>
                <w:rFonts w:ascii="Arial" w:hAnsi="Arial" w:cs="Arial"/>
                <w:szCs w:val="22"/>
              </w:rPr>
              <w:t>avecVue</w:t>
            </w:r>
          </w:p>
        </w:tc>
      </w:tr>
      <w:tr w:rsidR="00732687" w:rsidRPr="008D07D1" w14:paraId="6FFDE7C5" w14:textId="77777777">
        <w:tc>
          <w:tcPr>
            <w:tcW w:w="9288" w:type="dxa"/>
          </w:tcPr>
          <w:p w14:paraId="4703987E" w14:textId="77777777" w:rsidR="00732687" w:rsidRPr="008D07D1" w:rsidRDefault="007B52A5" w:rsidP="00276466">
            <w:pPr>
              <w:jc w:val="both"/>
              <w:rPr>
                <w:rFonts w:ascii="Arial" w:hAnsi="Arial" w:cs="Arial"/>
                <w:szCs w:val="22"/>
              </w:rPr>
            </w:pPr>
            <w:r w:rsidRPr="008D07D1">
              <w:rPr>
                <w:rFonts w:ascii="Arial" w:hAnsi="Arial" w:cs="Arial"/>
                <w:szCs w:val="22"/>
              </w:rPr>
              <w:t>sansVue</w:t>
            </w:r>
          </w:p>
        </w:tc>
      </w:tr>
      <w:tr w:rsidR="00732687" w:rsidRPr="008D07D1" w14:paraId="04C1616C" w14:textId="77777777">
        <w:tc>
          <w:tcPr>
            <w:tcW w:w="9288" w:type="dxa"/>
          </w:tcPr>
          <w:p w14:paraId="7AB17423" w14:textId="77777777" w:rsidR="00732687" w:rsidRPr="008D07D1" w:rsidRDefault="007B52A5" w:rsidP="00276466">
            <w:pPr>
              <w:jc w:val="both"/>
              <w:rPr>
                <w:rFonts w:ascii="Arial" w:hAnsi="Arial" w:cs="Arial"/>
                <w:szCs w:val="22"/>
              </w:rPr>
            </w:pPr>
            <w:r w:rsidRPr="008D07D1">
              <w:rPr>
                <w:rFonts w:ascii="Arial" w:hAnsi="Arial" w:cs="Arial"/>
                <w:szCs w:val="22"/>
              </w:rPr>
              <w:t>toutes</w:t>
            </w:r>
          </w:p>
        </w:tc>
      </w:tr>
    </w:tbl>
    <w:p w14:paraId="1E8A5072" w14:textId="15D9E876" w:rsidR="00732687" w:rsidRDefault="00732687" w:rsidP="00276466">
      <w:pPr>
        <w:pStyle w:val="Titre3mod"/>
        <w:jc w:val="both"/>
        <w:rPr>
          <w:rFonts w:ascii="Arial" w:hAnsi="Arial" w:cs="Arial"/>
          <w:color w:val="000000" w:themeColor="text1"/>
          <w:sz w:val="22"/>
          <w:szCs w:val="22"/>
        </w:rPr>
      </w:pPr>
    </w:p>
    <w:p w14:paraId="63B7A279"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0E66B9CF" w14:textId="77777777">
        <w:tc>
          <w:tcPr>
            <w:tcW w:w="9288" w:type="dxa"/>
          </w:tcPr>
          <w:p w14:paraId="2A9E1A61" w14:textId="77777777" w:rsidR="00732687" w:rsidRPr="008D07D1" w:rsidRDefault="007B52A5" w:rsidP="00276466">
            <w:pPr>
              <w:jc w:val="both"/>
              <w:rPr>
                <w:rFonts w:ascii="Arial" w:hAnsi="Arial" w:cs="Arial"/>
                <w:szCs w:val="22"/>
              </w:rPr>
            </w:pPr>
            <w:bookmarkStart w:id="300" w:name="_toc3449"/>
            <w:bookmarkEnd w:id="300"/>
            <w:r w:rsidRPr="008D07D1">
              <w:rPr>
                <w:rFonts w:ascii="Arial" w:hAnsi="Arial" w:cs="Arial"/>
                <w:szCs w:val="22"/>
              </w:rPr>
              <w:t xml:space="preserve">Type énuméré : </w:t>
            </w:r>
            <w:r w:rsidRPr="008D07D1">
              <w:rPr>
                <w:rFonts w:ascii="Arial" w:hAnsi="Arial" w:cs="Arial"/>
                <w:b/>
                <w:szCs w:val="22"/>
              </w:rPr>
              <w:t>TypeBandeConstructibilite</w:t>
            </w:r>
          </w:p>
        </w:tc>
      </w:tr>
      <w:tr w:rsidR="00732687" w:rsidRPr="008D07D1" w14:paraId="21AF0D61" w14:textId="77777777">
        <w:tc>
          <w:tcPr>
            <w:tcW w:w="9288" w:type="dxa"/>
          </w:tcPr>
          <w:p w14:paraId="15F2E104" w14:textId="77777777" w:rsidR="00732687" w:rsidRPr="008D07D1" w:rsidRDefault="007B52A5" w:rsidP="00276466">
            <w:pPr>
              <w:jc w:val="both"/>
              <w:rPr>
                <w:rFonts w:ascii="Arial" w:hAnsi="Arial" w:cs="Arial"/>
                <w:szCs w:val="22"/>
              </w:rPr>
            </w:pPr>
            <w:r w:rsidRPr="008D07D1">
              <w:rPr>
                <w:rFonts w:ascii="Arial" w:hAnsi="Arial" w:cs="Arial"/>
                <w:szCs w:val="22"/>
              </w:rPr>
              <w:t>principale</w:t>
            </w:r>
          </w:p>
        </w:tc>
      </w:tr>
      <w:tr w:rsidR="00732687" w:rsidRPr="008D07D1" w14:paraId="61D115B6" w14:textId="77777777">
        <w:tc>
          <w:tcPr>
            <w:tcW w:w="9288" w:type="dxa"/>
          </w:tcPr>
          <w:p w14:paraId="53A0FB2F" w14:textId="77777777" w:rsidR="00732687" w:rsidRPr="008D07D1" w:rsidRDefault="007B52A5" w:rsidP="00276466">
            <w:pPr>
              <w:jc w:val="both"/>
              <w:rPr>
                <w:rFonts w:ascii="Arial" w:hAnsi="Arial" w:cs="Arial"/>
                <w:szCs w:val="22"/>
              </w:rPr>
            </w:pPr>
            <w:r w:rsidRPr="008D07D1">
              <w:rPr>
                <w:rFonts w:ascii="Arial" w:hAnsi="Arial" w:cs="Arial"/>
                <w:szCs w:val="22"/>
              </w:rPr>
              <w:t>secondaire</w:t>
            </w:r>
          </w:p>
        </w:tc>
      </w:tr>
    </w:tbl>
    <w:p w14:paraId="47D6F409" w14:textId="16E0F139" w:rsidR="00732687" w:rsidRDefault="00732687" w:rsidP="00276466">
      <w:pPr>
        <w:pStyle w:val="Titre3mod"/>
        <w:jc w:val="both"/>
        <w:rPr>
          <w:rFonts w:ascii="Arial" w:hAnsi="Arial" w:cs="Arial"/>
          <w:color w:val="000000" w:themeColor="text1"/>
          <w:sz w:val="22"/>
          <w:szCs w:val="22"/>
        </w:rPr>
      </w:pPr>
    </w:p>
    <w:p w14:paraId="4E92D573"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332D8265" w14:textId="77777777">
        <w:tc>
          <w:tcPr>
            <w:tcW w:w="9288" w:type="dxa"/>
          </w:tcPr>
          <w:p w14:paraId="1C5CE798" w14:textId="2257543C" w:rsidR="00732687" w:rsidRPr="008D07D1" w:rsidRDefault="00D911EE" w:rsidP="00276466">
            <w:pPr>
              <w:jc w:val="both"/>
              <w:rPr>
                <w:rFonts w:ascii="Arial" w:hAnsi="Arial" w:cs="Arial"/>
                <w:szCs w:val="22"/>
              </w:rPr>
            </w:pPr>
            <w:r w:rsidRPr="008D07D1">
              <w:rPr>
                <w:rFonts w:ascii="Arial" w:hAnsi="Arial" w:cs="Arial"/>
                <w:szCs w:val="22"/>
              </w:rPr>
              <w:t xml:space="preserve">Enumération </w:t>
            </w:r>
            <w:r w:rsidR="007B52A5" w:rsidRPr="008D07D1">
              <w:rPr>
                <w:rFonts w:ascii="Arial" w:hAnsi="Arial" w:cs="Arial"/>
                <w:szCs w:val="22"/>
              </w:rPr>
              <w:t xml:space="preserve">: </w:t>
            </w:r>
            <w:r w:rsidR="007B52A5" w:rsidRPr="008D07D1">
              <w:rPr>
                <w:rFonts w:ascii="Arial" w:hAnsi="Arial" w:cs="Arial"/>
                <w:b/>
                <w:bCs/>
                <w:szCs w:val="22"/>
              </w:rPr>
              <w:t>Type</w:t>
            </w:r>
            <w:r w:rsidR="007B52A5" w:rsidRPr="008D07D1">
              <w:rPr>
                <w:rFonts w:ascii="Arial" w:hAnsi="Arial" w:cs="Arial"/>
                <w:b/>
                <w:szCs w:val="22"/>
              </w:rPr>
              <w:t>Logement</w:t>
            </w:r>
          </w:p>
        </w:tc>
      </w:tr>
      <w:tr w:rsidR="00732687" w:rsidRPr="008D07D1" w14:paraId="5DB43BC1" w14:textId="77777777">
        <w:tc>
          <w:tcPr>
            <w:tcW w:w="9288" w:type="dxa"/>
          </w:tcPr>
          <w:p w14:paraId="73F01DCD" w14:textId="77777777" w:rsidR="00732687" w:rsidRPr="008D07D1" w:rsidRDefault="007B52A5" w:rsidP="00276466">
            <w:pPr>
              <w:jc w:val="both"/>
              <w:rPr>
                <w:rFonts w:ascii="Arial" w:hAnsi="Arial" w:cs="Arial"/>
                <w:szCs w:val="22"/>
              </w:rPr>
            </w:pPr>
            <w:r w:rsidRPr="008D07D1">
              <w:rPr>
                <w:rFonts w:ascii="Arial" w:hAnsi="Arial" w:cs="Arial"/>
                <w:szCs w:val="22"/>
              </w:rPr>
              <w:t>logementCommerceRDC</w:t>
            </w:r>
          </w:p>
        </w:tc>
      </w:tr>
      <w:tr w:rsidR="00732687" w:rsidRPr="008D07D1" w14:paraId="56312958" w14:textId="77777777">
        <w:tc>
          <w:tcPr>
            <w:tcW w:w="9288" w:type="dxa"/>
          </w:tcPr>
          <w:p w14:paraId="666545BC" w14:textId="77777777" w:rsidR="00732687" w:rsidRPr="008D07D1" w:rsidRDefault="007B52A5" w:rsidP="00276466">
            <w:pPr>
              <w:jc w:val="both"/>
              <w:rPr>
                <w:rFonts w:ascii="Arial" w:hAnsi="Arial" w:cs="Arial"/>
                <w:szCs w:val="22"/>
              </w:rPr>
            </w:pPr>
            <w:r w:rsidRPr="008D07D1">
              <w:rPr>
                <w:rFonts w:ascii="Arial" w:hAnsi="Arial" w:cs="Arial"/>
                <w:szCs w:val="22"/>
              </w:rPr>
              <w:t>logementEtudiant</w:t>
            </w:r>
          </w:p>
        </w:tc>
      </w:tr>
      <w:tr w:rsidR="00732687" w:rsidRPr="008D07D1" w14:paraId="5F6811C9" w14:textId="77777777">
        <w:tc>
          <w:tcPr>
            <w:tcW w:w="9288" w:type="dxa"/>
          </w:tcPr>
          <w:p w14:paraId="370BEBF6" w14:textId="77777777" w:rsidR="00732687" w:rsidRPr="008D07D1" w:rsidRDefault="007B52A5" w:rsidP="00276466">
            <w:pPr>
              <w:jc w:val="both"/>
              <w:rPr>
                <w:rFonts w:ascii="Arial" w:hAnsi="Arial" w:cs="Arial"/>
                <w:szCs w:val="22"/>
              </w:rPr>
            </w:pPr>
            <w:r w:rsidRPr="008D07D1">
              <w:rPr>
                <w:rFonts w:ascii="Arial" w:hAnsi="Arial" w:cs="Arial"/>
                <w:szCs w:val="22"/>
              </w:rPr>
              <w:t>logementSocial</w:t>
            </w:r>
          </w:p>
        </w:tc>
      </w:tr>
    </w:tbl>
    <w:p w14:paraId="4743B5F0" w14:textId="72136A07" w:rsidR="00732687" w:rsidRDefault="00732687" w:rsidP="00276466">
      <w:pPr>
        <w:pStyle w:val="Titre3mod"/>
        <w:jc w:val="both"/>
        <w:rPr>
          <w:rFonts w:ascii="Arial" w:hAnsi="Arial" w:cs="Arial"/>
          <w:color w:val="000000" w:themeColor="text1"/>
          <w:sz w:val="22"/>
          <w:szCs w:val="22"/>
        </w:rPr>
      </w:pPr>
    </w:p>
    <w:p w14:paraId="6DD772CB"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374C2033" w14:textId="77777777">
        <w:tc>
          <w:tcPr>
            <w:tcW w:w="9288" w:type="dxa"/>
          </w:tcPr>
          <w:p w14:paraId="0BA796AD" w14:textId="3B2C6F5D" w:rsidR="00732687" w:rsidRPr="008D07D1" w:rsidRDefault="00D911EE" w:rsidP="00276466">
            <w:pPr>
              <w:jc w:val="both"/>
              <w:rPr>
                <w:rFonts w:ascii="Arial" w:hAnsi="Arial" w:cs="Arial"/>
                <w:szCs w:val="22"/>
              </w:rPr>
            </w:pPr>
            <w:r w:rsidRPr="008D07D1">
              <w:rPr>
                <w:rFonts w:ascii="Arial" w:hAnsi="Arial" w:cs="Arial"/>
                <w:szCs w:val="22"/>
              </w:rPr>
              <w:t xml:space="preserve">Enumération : </w:t>
            </w:r>
            <w:r w:rsidR="007B52A5" w:rsidRPr="008D07D1">
              <w:rPr>
                <w:rFonts w:ascii="Arial" w:hAnsi="Arial" w:cs="Arial"/>
                <w:szCs w:val="22"/>
              </w:rPr>
              <w:t xml:space="preserve"> </w:t>
            </w:r>
            <w:r w:rsidR="007B52A5" w:rsidRPr="008D07D1">
              <w:rPr>
                <w:rFonts w:ascii="Arial" w:hAnsi="Arial" w:cs="Arial"/>
                <w:b/>
                <w:bCs/>
                <w:szCs w:val="22"/>
              </w:rPr>
              <w:t>TypeAlignement</w:t>
            </w:r>
          </w:p>
        </w:tc>
      </w:tr>
      <w:tr w:rsidR="00732687" w:rsidRPr="008D07D1" w14:paraId="76C8FA4E" w14:textId="77777777">
        <w:tc>
          <w:tcPr>
            <w:tcW w:w="9288" w:type="dxa"/>
          </w:tcPr>
          <w:p w14:paraId="7E7C0496" w14:textId="77777777" w:rsidR="00732687" w:rsidRPr="008D07D1" w:rsidRDefault="007B52A5" w:rsidP="00276466">
            <w:pPr>
              <w:jc w:val="both"/>
              <w:rPr>
                <w:rFonts w:ascii="Arial" w:hAnsi="Arial" w:cs="Arial"/>
                <w:szCs w:val="22"/>
              </w:rPr>
            </w:pPr>
            <w:r w:rsidRPr="008D07D1">
              <w:rPr>
                <w:rFonts w:ascii="Arial" w:hAnsi="Arial" w:cs="Arial"/>
                <w:szCs w:val="22"/>
              </w:rPr>
              <w:t>autorise</w:t>
            </w:r>
          </w:p>
        </w:tc>
      </w:tr>
      <w:tr w:rsidR="00732687" w:rsidRPr="008D07D1" w14:paraId="47473D80" w14:textId="77777777">
        <w:tc>
          <w:tcPr>
            <w:tcW w:w="9288" w:type="dxa"/>
          </w:tcPr>
          <w:p w14:paraId="17378071" w14:textId="77777777" w:rsidR="00732687" w:rsidRPr="008D07D1" w:rsidRDefault="007B52A5" w:rsidP="00276466">
            <w:pPr>
              <w:jc w:val="both"/>
              <w:rPr>
                <w:rFonts w:ascii="Arial" w:hAnsi="Arial" w:cs="Arial"/>
                <w:szCs w:val="22"/>
              </w:rPr>
            </w:pPr>
            <w:r w:rsidRPr="008D07D1">
              <w:rPr>
                <w:rFonts w:ascii="Arial" w:hAnsi="Arial" w:cs="Arial"/>
                <w:szCs w:val="22"/>
              </w:rPr>
              <w:t>impose</w:t>
            </w:r>
          </w:p>
        </w:tc>
      </w:tr>
      <w:tr w:rsidR="00732687" w:rsidRPr="008D07D1" w14:paraId="49EA3C82" w14:textId="77777777">
        <w:trPr>
          <w:trHeight w:val="46"/>
        </w:trPr>
        <w:tc>
          <w:tcPr>
            <w:tcW w:w="9288" w:type="dxa"/>
          </w:tcPr>
          <w:p w14:paraId="130F3829" w14:textId="77777777" w:rsidR="00732687" w:rsidRPr="008D07D1" w:rsidRDefault="007B52A5" w:rsidP="00276466">
            <w:pPr>
              <w:jc w:val="both"/>
              <w:rPr>
                <w:rFonts w:ascii="Arial" w:hAnsi="Arial" w:cs="Arial"/>
                <w:szCs w:val="22"/>
              </w:rPr>
            </w:pPr>
            <w:r w:rsidRPr="008D07D1">
              <w:rPr>
                <w:rFonts w:ascii="Arial" w:hAnsi="Arial" w:cs="Arial"/>
                <w:szCs w:val="22"/>
              </w:rPr>
              <w:t>interdit</w:t>
            </w:r>
          </w:p>
        </w:tc>
      </w:tr>
    </w:tbl>
    <w:p w14:paraId="7EDAACBF" w14:textId="7D5BD772" w:rsidR="00732687" w:rsidRDefault="00732687" w:rsidP="00276466">
      <w:pPr>
        <w:pStyle w:val="Titre3mod"/>
        <w:jc w:val="both"/>
        <w:rPr>
          <w:rFonts w:ascii="Arial" w:hAnsi="Arial" w:cs="Arial"/>
          <w:color w:val="000000" w:themeColor="text1"/>
          <w:sz w:val="22"/>
          <w:szCs w:val="22"/>
        </w:rPr>
      </w:pPr>
    </w:p>
    <w:p w14:paraId="47651A70"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07244F30" w14:textId="77777777">
        <w:tc>
          <w:tcPr>
            <w:tcW w:w="9288" w:type="dxa"/>
          </w:tcPr>
          <w:p w14:paraId="2622264E" w14:textId="37111F35" w:rsidR="00732687" w:rsidRPr="008D07D1" w:rsidRDefault="00D911EE" w:rsidP="00276466">
            <w:pPr>
              <w:jc w:val="both"/>
              <w:rPr>
                <w:rFonts w:ascii="Arial" w:hAnsi="Arial" w:cs="Arial"/>
                <w:szCs w:val="22"/>
              </w:rPr>
            </w:pPr>
            <w:bookmarkStart w:id="301" w:name="_toc3495"/>
            <w:bookmarkEnd w:id="301"/>
            <w:r w:rsidRPr="008D07D1">
              <w:rPr>
                <w:rFonts w:ascii="Arial" w:hAnsi="Arial" w:cs="Arial"/>
                <w:szCs w:val="22"/>
              </w:rPr>
              <w:t>Enumération</w:t>
            </w:r>
            <w:r w:rsidR="007B52A5" w:rsidRPr="008D07D1">
              <w:rPr>
                <w:rFonts w:ascii="Arial" w:hAnsi="Arial" w:cs="Arial"/>
                <w:szCs w:val="22"/>
              </w:rPr>
              <w:t xml:space="preserve"> : </w:t>
            </w:r>
            <w:r w:rsidR="007B52A5" w:rsidRPr="008D07D1">
              <w:rPr>
                <w:rFonts w:ascii="Arial" w:hAnsi="Arial" w:cs="Arial"/>
                <w:b/>
                <w:bCs/>
                <w:szCs w:val="22"/>
              </w:rPr>
              <w:t>TypeModeCalcul</w:t>
            </w:r>
          </w:p>
        </w:tc>
      </w:tr>
      <w:tr w:rsidR="00732687" w:rsidRPr="008D07D1" w14:paraId="40085E54" w14:textId="77777777">
        <w:tc>
          <w:tcPr>
            <w:tcW w:w="9288" w:type="dxa"/>
          </w:tcPr>
          <w:p w14:paraId="16FE978B" w14:textId="77777777" w:rsidR="00732687" w:rsidRPr="008D07D1" w:rsidRDefault="007B52A5" w:rsidP="00276466">
            <w:pPr>
              <w:jc w:val="both"/>
              <w:rPr>
                <w:rFonts w:ascii="Arial" w:hAnsi="Arial" w:cs="Arial"/>
                <w:szCs w:val="22"/>
              </w:rPr>
            </w:pPr>
            <w:r w:rsidRPr="008D07D1">
              <w:rPr>
                <w:rFonts w:ascii="Arial" w:hAnsi="Arial" w:cs="Arial"/>
                <w:szCs w:val="22"/>
              </w:rPr>
              <w:t>typeLogement</w:t>
            </w:r>
          </w:p>
        </w:tc>
      </w:tr>
      <w:tr w:rsidR="00732687" w:rsidRPr="008D07D1" w14:paraId="4D357228" w14:textId="77777777">
        <w:tc>
          <w:tcPr>
            <w:tcW w:w="9288" w:type="dxa"/>
          </w:tcPr>
          <w:p w14:paraId="1C178426" w14:textId="2D16127A" w:rsidR="00732687" w:rsidRPr="008D07D1" w:rsidRDefault="007B52A5" w:rsidP="00276466">
            <w:pPr>
              <w:jc w:val="both"/>
              <w:rPr>
                <w:rFonts w:ascii="Arial" w:hAnsi="Arial" w:cs="Arial"/>
                <w:szCs w:val="22"/>
              </w:rPr>
            </w:pPr>
            <w:r w:rsidRPr="008D07D1">
              <w:rPr>
                <w:rFonts w:ascii="Arial" w:hAnsi="Arial" w:cs="Arial"/>
                <w:szCs w:val="22"/>
              </w:rPr>
              <w:t>trancheSurfacePlancher</w:t>
            </w:r>
            <w:r w:rsidR="00EB0D69" w:rsidRPr="008D07D1">
              <w:rPr>
                <w:rFonts w:ascii="Arial" w:hAnsi="Arial" w:cs="Arial"/>
                <w:szCs w:val="22"/>
              </w:rPr>
              <w:t>Utile</w:t>
            </w:r>
          </w:p>
        </w:tc>
      </w:tr>
      <w:tr w:rsidR="00EB0D69" w:rsidRPr="008D07D1" w14:paraId="00A2BBD3" w14:textId="77777777">
        <w:tc>
          <w:tcPr>
            <w:tcW w:w="9288" w:type="dxa"/>
          </w:tcPr>
          <w:p w14:paraId="30607CDB" w14:textId="34514183" w:rsidR="00EB0D69" w:rsidRPr="008D07D1" w:rsidRDefault="00EB0D69" w:rsidP="00276466">
            <w:pPr>
              <w:jc w:val="both"/>
              <w:rPr>
                <w:rFonts w:ascii="Arial" w:hAnsi="Arial" w:cs="Arial"/>
                <w:szCs w:val="22"/>
              </w:rPr>
            </w:pPr>
            <w:r w:rsidRPr="008D07D1">
              <w:rPr>
                <w:rFonts w:ascii="Arial" w:hAnsi="Arial" w:cs="Arial"/>
                <w:szCs w:val="22"/>
              </w:rPr>
              <w:t>trancheSurfacePlancherHabitable</w:t>
            </w:r>
          </w:p>
        </w:tc>
      </w:tr>
      <w:tr w:rsidR="00732687" w:rsidRPr="008D07D1" w14:paraId="5FAB221B" w14:textId="77777777">
        <w:trPr>
          <w:trHeight w:val="46"/>
        </w:trPr>
        <w:tc>
          <w:tcPr>
            <w:tcW w:w="9288" w:type="dxa"/>
          </w:tcPr>
          <w:p w14:paraId="166945E5" w14:textId="77777777" w:rsidR="00732687" w:rsidRPr="008D07D1" w:rsidRDefault="007B52A5" w:rsidP="00276466">
            <w:pPr>
              <w:jc w:val="both"/>
              <w:rPr>
                <w:rFonts w:ascii="Arial" w:hAnsi="Arial" w:cs="Arial"/>
                <w:szCs w:val="22"/>
              </w:rPr>
            </w:pPr>
            <w:r w:rsidRPr="008D07D1">
              <w:rPr>
                <w:rFonts w:ascii="Arial" w:hAnsi="Arial" w:cs="Arial"/>
                <w:szCs w:val="22"/>
              </w:rPr>
              <w:t>nombreLogement</w:t>
            </w:r>
          </w:p>
        </w:tc>
      </w:tr>
    </w:tbl>
    <w:p w14:paraId="43483D53" w14:textId="00A44720" w:rsidR="00732687" w:rsidRPr="008D07D1" w:rsidRDefault="00732687" w:rsidP="00276466">
      <w:pPr>
        <w:pStyle w:val="Titre3mod"/>
        <w:jc w:val="both"/>
        <w:rPr>
          <w:rFonts w:ascii="Arial" w:hAnsi="Arial" w:cs="Arial"/>
          <w:color w:val="000000" w:themeColor="text1"/>
          <w:sz w:val="22"/>
          <w:szCs w:val="22"/>
        </w:rPr>
      </w:pPr>
    </w:p>
    <w:tbl>
      <w:tblPr>
        <w:tblStyle w:val="Grilledutableau"/>
        <w:tblW w:w="0" w:type="auto"/>
        <w:tblLook w:val="04A0" w:firstRow="1" w:lastRow="0" w:firstColumn="1" w:lastColumn="0" w:noHBand="0" w:noVBand="1"/>
      </w:tblPr>
      <w:tblGrid>
        <w:gridCol w:w="9327"/>
      </w:tblGrid>
      <w:tr w:rsidR="00D911EE" w:rsidRPr="008D07D1" w14:paraId="280DA06A" w14:textId="77777777" w:rsidTr="00D911EE">
        <w:trPr>
          <w:trHeight w:val="348"/>
        </w:trPr>
        <w:tc>
          <w:tcPr>
            <w:tcW w:w="9327" w:type="dxa"/>
          </w:tcPr>
          <w:p w14:paraId="087C6A7B" w14:textId="5A7E4B2F"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Enumération : </w:t>
            </w:r>
            <w:r w:rsidRPr="008D07D1">
              <w:rPr>
                <w:rFonts w:ascii="Arial" w:hAnsi="Arial" w:cs="Arial"/>
                <w:b/>
                <w:bCs/>
                <w:color w:val="000000" w:themeColor="text1"/>
                <w:sz w:val="22"/>
                <w:szCs w:val="22"/>
              </w:rPr>
              <w:t>TypeVoirie</w:t>
            </w:r>
          </w:p>
        </w:tc>
      </w:tr>
      <w:tr w:rsidR="00D911EE" w:rsidRPr="008D07D1" w14:paraId="18930789" w14:textId="77777777" w:rsidTr="00D911EE">
        <w:trPr>
          <w:trHeight w:val="358"/>
        </w:trPr>
        <w:tc>
          <w:tcPr>
            <w:tcW w:w="9327" w:type="dxa"/>
          </w:tcPr>
          <w:p w14:paraId="2DCFD109" w14:textId="6161CBCD"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nationale</w:t>
            </w:r>
          </w:p>
        </w:tc>
      </w:tr>
      <w:tr w:rsidR="00D911EE" w:rsidRPr="008D07D1" w14:paraId="76B9C2B8" w14:textId="77777777" w:rsidTr="00D911EE">
        <w:trPr>
          <w:trHeight w:val="348"/>
        </w:trPr>
        <w:tc>
          <w:tcPr>
            <w:tcW w:w="9327" w:type="dxa"/>
          </w:tcPr>
          <w:p w14:paraId="5B94CE43" w14:textId="19AE015F"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regionale</w:t>
            </w:r>
          </w:p>
        </w:tc>
      </w:tr>
      <w:tr w:rsidR="00D911EE" w:rsidRPr="008D07D1" w14:paraId="15C8D888" w14:textId="77777777" w:rsidTr="00D911EE">
        <w:trPr>
          <w:trHeight w:val="348"/>
        </w:trPr>
        <w:tc>
          <w:tcPr>
            <w:tcW w:w="9327" w:type="dxa"/>
          </w:tcPr>
          <w:p w14:paraId="4F6FF9A4" w14:textId="26E3D3AB"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departementale</w:t>
            </w:r>
          </w:p>
        </w:tc>
      </w:tr>
      <w:tr w:rsidR="00D911EE" w:rsidRPr="008D07D1" w14:paraId="683DB851" w14:textId="77777777" w:rsidTr="00D911EE">
        <w:trPr>
          <w:trHeight w:val="348"/>
        </w:trPr>
        <w:tc>
          <w:tcPr>
            <w:tcW w:w="9327" w:type="dxa"/>
          </w:tcPr>
          <w:p w14:paraId="5527859D" w14:textId="2B884555"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communale</w:t>
            </w:r>
          </w:p>
        </w:tc>
      </w:tr>
    </w:tbl>
    <w:p w14:paraId="39495198" w14:textId="5DCBCA48" w:rsidR="00A14374" w:rsidRPr="008D07D1" w:rsidRDefault="00A14374" w:rsidP="00276466">
      <w:pPr>
        <w:pStyle w:val="Titre3mod"/>
        <w:jc w:val="both"/>
        <w:rPr>
          <w:rFonts w:ascii="Arial" w:hAnsi="Arial" w:cs="Arial"/>
          <w:color w:val="000000" w:themeColor="text1"/>
          <w:sz w:val="22"/>
          <w:szCs w:val="22"/>
        </w:rPr>
      </w:pPr>
    </w:p>
    <w:p w14:paraId="6E1C04A5" w14:textId="308EE5AA" w:rsidR="004D2C86" w:rsidRPr="008D07D1" w:rsidRDefault="004D2C86" w:rsidP="00276466">
      <w:pPr>
        <w:pStyle w:val="Titre1"/>
        <w:numPr>
          <w:ilvl w:val="0"/>
          <w:numId w:val="29"/>
        </w:numPr>
        <w:jc w:val="both"/>
        <w:rPr>
          <w:rFonts w:ascii="Arial" w:hAnsi="Arial"/>
        </w:rPr>
      </w:pPr>
      <w:bookmarkStart w:id="302" w:name="_Ref173935040"/>
      <w:bookmarkStart w:id="303" w:name="_Toc174032993"/>
      <w:r w:rsidRPr="008D07D1">
        <w:rPr>
          <w:rFonts w:ascii="Arial" w:hAnsi="Arial"/>
        </w:rPr>
        <w:t>Systèmes de référence</w:t>
      </w:r>
      <w:bookmarkEnd w:id="302"/>
      <w:bookmarkEnd w:id="303"/>
    </w:p>
    <w:p w14:paraId="314A4F07" w14:textId="14CE157A" w:rsidR="004D2C86" w:rsidRPr="008D07D1" w:rsidRDefault="004D2C86" w:rsidP="00276466">
      <w:pPr>
        <w:pStyle w:val="Titre2"/>
        <w:numPr>
          <w:ilvl w:val="1"/>
          <w:numId w:val="29"/>
        </w:numPr>
        <w:jc w:val="both"/>
        <w:rPr>
          <w:rFonts w:ascii="Arial" w:hAnsi="Arial"/>
        </w:rPr>
      </w:pPr>
      <w:bookmarkStart w:id="304" w:name="_Toc174032994"/>
      <w:r w:rsidRPr="008D07D1">
        <w:rPr>
          <w:rFonts w:ascii="Arial" w:hAnsi="Arial"/>
        </w:rPr>
        <w:t>Systèmes de coordonnées :</w:t>
      </w:r>
      <w:bookmarkEnd w:id="304"/>
      <w:r w:rsidRPr="008D07D1">
        <w:rPr>
          <w:rFonts w:ascii="Arial" w:hAnsi="Arial"/>
        </w:rPr>
        <w:t xml:space="preserve"> </w:t>
      </w:r>
    </w:p>
    <w:p w14:paraId="7D5476FC" w14:textId="6BEB9E01" w:rsidR="004D2C86" w:rsidRPr="008D07D1" w:rsidRDefault="004D2C86" w:rsidP="00276466">
      <w:pPr>
        <w:jc w:val="both"/>
        <w:rPr>
          <w:rFonts w:ascii="Arial" w:hAnsi="Arial" w:cs="Arial"/>
        </w:rPr>
      </w:pPr>
      <w:r w:rsidRPr="008D07D1">
        <w:rPr>
          <w:rFonts w:ascii="Arial" w:hAnsi="Arial" w:cs="Arial"/>
        </w:rPr>
        <w:t xml:space="preserve">Les systèmes de référence terrestre préconisés sont rendus obligatoires par le </w:t>
      </w:r>
      <w:r w:rsidRPr="008D07D1">
        <w:rPr>
          <w:rFonts w:ascii="Arial" w:eastAsia="Arial" w:hAnsi="Arial" w:cs="Arial"/>
          <w:b/>
          <w:bCs/>
        </w:rPr>
        <w:t>système légal en vigueur sur le territoire concerné</w:t>
      </w:r>
      <w:r w:rsidRPr="008D07D1">
        <w:rPr>
          <w:rFonts w:ascii="Arial" w:eastAsia="Arial" w:hAnsi="Arial" w:cs="Arial"/>
        </w:rPr>
        <w:t>, e</w:t>
      </w:r>
      <w:r w:rsidRPr="008D07D1">
        <w:rPr>
          <w:rFonts w:ascii="Arial" w:hAnsi="Arial" w:cs="Arial"/>
        </w:rPr>
        <w:t xml:space="preserve">n application des décrets 2000-1276 du 26 décembre 2000, 2006-272 du 3 avril 2006 et 2019-165 du 5 mars 2019 (et son arrêté). </w:t>
      </w:r>
    </w:p>
    <w:p w14:paraId="49197543" w14:textId="77777777" w:rsidR="004D2C86" w:rsidRPr="008D07D1" w:rsidRDefault="004D2C86" w:rsidP="00276466">
      <w:pPr>
        <w:jc w:val="both"/>
        <w:rPr>
          <w:rFonts w:ascii="Arial" w:hAnsi="Arial" w:cs="Arial"/>
        </w:rPr>
      </w:pPr>
    </w:p>
    <w:p w14:paraId="2C65A173" w14:textId="554F53B9" w:rsidR="004D2C86" w:rsidRPr="008D07D1" w:rsidRDefault="004D2C86" w:rsidP="00276466">
      <w:pPr>
        <w:jc w:val="both"/>
        <w:rPr>
          <w:rFonts w:ascii="Arial" w:hAnsi="Arial" w:cs="Arial"/>
        </w:rPr>
      </w:pPr>
      <w:r w:rsidRPr="008D07D1">
        <w:rPr>
          <w:rFonts w:ascii="Arial" w:hAnsi="Arial" w:cs="Arial"/>
        </w:rPr>
        <w:t>Sur le territoire métropolitain c'est le système français légal RGF93 associé au système altimétrique IGN69 qui s'applique. Ainsi, chaque objet spatial est localisé dans le système de référence réglementaire RGF93 en métropole et WGS84, RGFG95, RGR92, RGM04, pour les Dom Tom en utilisant la projection associée correspondant au territoire couvert. (voir tableau ci-dessous)</w:t>
      </w:r>
    </w:p>
    <w:p w14:paraId="51EF9503" w14:textId="77777777" w:rsidR="004D2C86" w:rsidRPr="008D07D1" w:rsidRDefault="004D2C86" w:rsidP="00276466">
      <w:pPr>
        <w:jc w:val="both"/>
        <w:rPr>
          <w:rFonts w:ascii="Arial" w:hAnsi="Arial" w:cs="Arial"/>
        </w:rPr>
      </w:pPr>
      <w:r w:rsidRPr="008D07D1">
        <w:rPr>
          <w:rFonts w:ascii="Arial" w:hAnsi="Arial" w:cs="Arial"/>
        </w:rPr>
        <w:t>Le système global WGS84 est également couramment utilisé.</w:t>
      </w:r>
    </w:p>
    <w:p w14:paraId="6F3484EE" w14:textId="77777777" w:rsidR="004D2C86" w:rsidRPr="008D07D1" w:rsidRDefault="004D2C86" w:rsidP="00276466">
      <w:pPr>
        <w:jc w:val="both"/>
        <w:rPr>
          <w:rFonts w:ascii="Arial" w:hAnsi="Arial" w:cs="Arial"/>
        </w:rPr>
      </w:pPr>
    </w:p>
    <w:p w14:paraId="4CDC8D6E" w14:textId="43CAF947" w:rsidR="004D2C86" w:rsidRPr="008D07D1" w:rsidRDefault="004D2C86" w:rsidP="00276466">
      <w:pPr>
        <w:jc w:val="both"/>
        <w:rPr>
          <w:rFonts w:ascii="Arial" w:hAnsi="Arial" w:cs="Arial"/>
        </w:rPr>
      </w:pPr>
      <w:r w:rsidRPr="008D07D1">
        <w:rPr>
          <w:rFonts w:ascii="Arial" w:hAnsi="Arial" w:cs="Arial"/>
        </w:rPr>
        <w:t xml:space="preserve">Recommandation pour les mises en œuvre : </w:t>
      </w:r>
    </w:p>
    <w:p w14:paraId="5CC9EDD6" w14:textId="77777777" w:rsidR="004D2C86" w:rsidRPr="008D07D1" w:rsidRDefault="004D2C86" w:rsidP="00276466">
      <w:pPr>
        <w:jc w:val="both"/>
        <w:rPr>
          <w:rFonts w:ascii="Arial" w:hAnsi="Arial" w:cs="Arial"/>
        </w:rPr>
      </w:pPr>
    </w:p>
    <w:p w14:paraId="442A8F40" w14:textId="49B60ACD" w:rsidR="004D2C86" w:rsidRPr="008D07D1" w:rsidRDefault="004D2C86" w:rsidP="00276466">
      <w:pPr>
        <w:jc w:val="both"/>
        <w:rPr>
          <w:rFonts w:ascii="Arial" w:hAnsi="Arial" w:cs="Arial"/>
        </w:rPr>
      </w:pPr>
      <w:r w:rsidRPr="008D07D1">
        <w:rPr>
          <w:rFonts w:ascii="Arial" w:hAnsi="Arial" w:cs="Arial"/>
        </w:rPr>
        <w:t xml:space="preserve">Les coordonnées x,y pour le système légal en vigueur (système de coordonnées projetées) </w:t>
      </w:r>
      <w:r w:rsidRPr="008D07D1">
        <w:rPr>
          <w:rFonts w:ascii="Arial" w:hAnsi="Arial" w:cs="Arial"/>
          <w:b/>
          <w:bCs/>
        </w:rPr>
        <w:t>comporteront 2 décimales</w:t>
      </w:r>
      <w:r w:rsidRPr="008D07D1">
        <w:rPr>
          <w:rFonts w:ascii="Arial" w:hAnsi="Arial" w:cs="Arial"/>
        </w:rPr>
        <w:t xml:space="preserve"> pour garantir le niveau de précision attendu. </w:t>
      </w:r>
    </w:p>
    <w:p w14:paraId="67C92F11" w14:textId="77777777" w:rsidR="004D2C86" w:rsidRPr="008D07D1" w:rsidRDefault="004D2C86" w:rsidP="00276466">
      <w:pPr>
        <w:jc w:val="both"/>
        <w:rPr>
          <w:rFonts w:ascii="Arial" w:hAnsi="Arial" w:cs="Arial"/>
        </w:rPr>
      </w:pPr>
    </w:p>
    <w:p w14:paraId="2FC65F5F" w14:textId="2C1F7BCA" w:rsidR="004D2C86" w:rsidRPr="008D07D1" w:rsidRDefault="004D2C86" w:rsidP="00276466">
      <w:pPr>
        <w:jc w:val="both"/>
        <w:rPr>
          <w:rFonts w:ascii="Arial" w:hAnsi="Arial" w:cs="Arial"/>
        </w:rPr>
      </w:pPr>
      <w:r w:rsidRPr="008D07D1">
        <w:rPr>
          <w:rFonts w:ascii="Arial" w:hAnsi="Arial" w:cs="Arial"/>
        </w:rPr>
        <w:t xml:space="preserve">Les coordonnées pour le système géodésique WGS84 (longitude/latitude) comporteront </w:t>
      </w:r>
      <w:r w:rsidRPr="008D07D1">
        <w:rPr>
          <w:rFonts w:ascii="Arial" w:hAnsi="Arial" w:cs="Arial"/>
          <w:b/>
          <w:bCs/>
        </w:rPr>
        <w:t>au minimum 6 décimales</w:t>
      </w:r>
      <w:r w:rsidRPr="008D07D1">
        <w:rPr>
          <w:rFonts w:ascii="Arial" w:hAnsi="Arial" w:cs="Arial"/>
        </w:rPr>
        <w:t xml:space="preserve"> pour atteindre la même précision.</w:t>
      </w:r>
    </w:p>
    <w:p w14:paraId="4EDCBB57" w14:textId="77777777" w:rsidR="004D2C86" w:rsidRPr="008D07D1" w:rsidRDefault="004D2C86" w:rsidP="00276466">
      <w:pPr>
        <w:jc w:val="both"/>
        <w:rPr>
          <w:rFonts w:ascii="Arial" w:hAnsi="Arial" w:cs="Arial"/>
        </w:rPr>
      </w:pPr>
    </w:p>
    <w:p w14:paraId="6845802C" w14:textId="77777777" w:rsidR="004D2C86" w:rsidRPr="008D07D1" w:rsidRDefault="004D2C86" w:rsidP="00276466">
      <w:pPr>
        <w:jc w:val="both"/>
        <w:rPr>
          <w:rFonts w:ascii="Arial" w:hAnsi="Arial" w:cs="Arial"/>
        </w:rPr>
      </w:pPr>
      <w:r w:rsidRPr="008D07D1">
        <w:rPr>
          <w:rFonts w:ascii="Arial" w:hAnsi="Arial" w:cs="Arial"/>
        </w:rPr>
        <w:t>Ces coordonnées doivent donc être générées et garanties par le producteur de la donnée.</w:t>
      </w:r>
    </w:p>
    <w:p w14:paraId="4D530ED2" w14:textId="77777777" w:rsidR="004D2C86" w:rsidRPr="008D07D1" w:rsidRDefault="004D2C86" w:rsidP="00276466">
      <w:pPr>
        <w:jc w:val="both"/>
        <w:rPr>
          <w:rFonts w:ascii="Arial" w:hAnsi="Arial" w:cs="Arial"/>
        </w:rPr>
      </w:pPr>
      <w:r w:rsidRPr="008D07D1">
        <w:rPr>
          <w:rFonts w:ascii="Arial" w:hAnsi="Arial" w:cs="Arial"/>
        </w:rPr>
        <w:t>Les réutilisateurs devraient garantir de ne pas tronquer ces informations pour garantir la qualité de positionnement des adresses.</w:t>
      </w:r>
    </w:p>
    <w:p w14:paraId="066C6B47" w14:textId="77777777" w:rsidR="004D2C86" w:rsidRPr="008D07D1" w:rsidRDefault="004D2C86" w:rsidP="00276466">
      <w:pPr>
        <w:jc w:val="both"/>
        <w:rPr>
          <w:rFonts w:ascii="Arial" w:hAnsi="Arial" w:cs="Arial"/>
        </w:rPr>
      </w:pPr>
    </w:p>
    <w:tbl>
      <w:tblPr>
        <w:tblW w:w="10003" w:type="dxa"/>
        <w:tblInd w:w="70" w:type="dxa"/>
        <w:tblLayout w:type="fixed"/>
        <w:tblCellMar>
          <w:left w:w="70" w:type="dxa"/>
          <w:right w:w="70" w:type="dxa"/>
        </w:tblCellMar>
        <w:tblLook w:val="0000" w:firstRow="0" w:lastRow="0" w:firstColumn="0" w:lastColumn="0" w:noHBand="0" w:noVBand="0"/>
      </w:tblPr>
      <w:tblGrid>
        <w:gridCol w:w="1276"/>
        <w:gridCol w:w="8727"/>
      </w:tblGrid>
      <w:tr w:rsidR="004D2C86" w:rsidRPr="008D07D1" w14:paraId="4D1E0C1A" w14:textId="77777777" w:rsidTr="00A76F70">
        <w:tc>
          <w:tcPr>
            <w:tcW w:w="1276" w:type="dxa"/>
            <w:tcBorders>
              <w:top w:val="single" w:sz="8" w:space="0" w:color="808080"/>
              <w:left w:val="single" w:sz="8" w:space="0" w:color="808080"/>
              <w:bottom w:val="single" w:sz="8" w:space="0" w:color="808080"/>
            </w:tcBorders>
            <w:shd w:val="clear" w:color="auto" w:fill="auto"/>
          </w:tcPr>
          <w:p w14:paraId="085C463B" w14:textId="77777777" w:rsidR="004D2C86" w:rsidRPr="008D07D1" w:rsidRDefault="004D2C86" w:rsidP="00276466">
            <w:pPr>
              <w:pStyle w:val="Titredetableau"/>
              <w:jc w:val="both"/>
              <w:rPr>
                <w:rFonts w:ascii="Arial" w:hAnsi="Arial" w:cs="Arial"/>
              </w:rPr>
            </w:pPr>
            <w:r w:rsidRPr="008D07D1">
              <w:rPr>
                <w:rFonts w:ascii="Arial" w:hAnsi="Arial" w:cs="Arial"/>
              </w:rPr>
              <w:t>Système de référence spatial</w:t>
            </w:r>
          </w:p>
        </w:tc>
        <w:tc>
          <w:tcPr>
            <w:tcW w:w="8727" w:type="dxa"/>
            <w:tcBorders>
              <w:top w:val="single" w:sz="8" w:space="0" w:color="808080"/>
              <w:left w:val="single" w:sz="8" w:space="0" w:color="808080"/>
              <w:bottom w:val="single" w:sz="8" w:space="0" w:color="808080"/>
              <w:right w:val="single" w:sz="8" w:space="0" w:color="808080"/>
            </w:tcBorders>
            <w:shd w:val="clear" w:color="auto" w:fill="auto"/>
          </w:tcPr>
          <w:p w14:paraId="56FF0B31" w14:textId="77777777" w:rsidR="004D2C86" w:rsidRPr="008D07D1" w:rsidRDefault="004D2C86" w:rsidP="00276466">
            <w:pPr>
              <w:pStyle w:val="Contenudetableau"/>
              <w:jc w:val="both"/>
              <w:rPr>
                <w:rFonts w:ascii="Arial" w:hAnsi="Arial" w:cs="Arial"/>
              </w:rPr>
            </w:pPr>
            <w:r w:rsidRPr="008D07D1">
              <w:rPr>
                <w:rFonts w:ascii="Arial" w:hAnsi="Arial" w:cs="Arial"/>
              </w:rPr>
              <w:t>Les projections associées sont listées ci-dessous.</w:t>
            </w:r>
          </w:p>
          <w:tbl>
            <w:tblPr>
              <w:tblW w:w="5000" w:type="pct"/>
              <w:tblLayout w:type="fixed"/>
              <w:tblCellMar>
                <w:top w:w="55" w:type="dxa"/>
                <w:left w:w="55" w:type="dxa"/>
                <w:bottom w:w="55" w:type="dxa"/>
                <w:right w:w="55" w:type="dxa"/>
              </w:tblCellMar>
              <w:tblLook w:val="0000" w:firstRow="0" w:lastRow="0" w:firstColumn="0" w:lastColumn="0" w:noHBand="0" w:noVBand="0"/>
            </w:tblPr>
            <w:tblGrid>
              <w:gridCol w:w="1359"/>
              <w:gridCol w:w="1133"/>
              <w:gridCol w:w="1703"/>
              <w:gridCol w:w="1133"/>
              <w:gridCol w:w="1133"/>
              <w:gridCol w:w="707"/>
              <w:gridCol w:w="1417"/>
            </w:tblGrid>
            <w:tr w:rsidR="004D2C86" w:rsidRPr="008D07D1" w14:paraId="308B8798" w14:textId="77777777" w:rsidTr="00A76F70">
              <w:tc>
                <w:tcPr>
                  <w:tcW w:w="791" w:type="pct"/>
                  <w:tcBorders>
                    <w:top w:val="single" w:sz="1" w:space="0" w:color="000000"/>
                    <w:left w:val="single" w:sz="1" w:space="0" w:color="000000"/>
                    <w:bottom w:val="single" w:sz="1" w:space="0" w:color="000000"/>
                  </w:tcBorders>
                  <w:shd w:val="clear" w:color="auto" w:fill="auto"/>
                </w:tcPr>
                <w:p w14:paraId="115D34C4" w14:textId="77777777" w:rsidR="004D2C86" w:rsidRPr="008D07D1" w:rsidRDefault="004D2C86" w:rsidP="00276466">
                  <w:pPr>
                    <w:pStyle w:val="Titredetableau"/>
                    <w:jc w:val="both"/>
                    <w:rPr>
                      <w:rFonts w:ascii="Arial" w:hAnsi="Arial" w:cs="Arial"/>
                    </w:rPr>
                  </w:pPr>
                </w:p>
              </w:tc>
              <w:tc>
                <w:tcPr>
                  <w:tcW w:w="660" w:type="pct"/>
                  <w:tcBorders>
                    <w:top w:val="single" w:sz="1" w:space="0" w:color="000000"/>
                    <w:left w:val="single" w:sz="1" w:space="0" w:color="000000"/>
                    <w:bottom w:val="single" w:sz="1" w:space="0" w:color="000000"/>
                  </w:tcBorders>
                  <w:shd w:val="clear" w:color="auto" w:fill="auto"/>
                </w:tcPr>
                <w:p w14:paraId="3FBDEE23" w14:textId="77777777" w:rsidR="004D2C86" w:rsidRPr="008D07D1" w:rsidRDefault="004D2C86" w:rsidP="00276466">
                  <w:pPr>
                    <w:pStyle w:val="Titredetableau"/>
                    <w:jc w:val="both"/>
                    <w:rPr>
                      <w:rFonts w:ascii="Arial" w:hAnsi="Arial" w:cs="Arial"/>
                    </w:rPr>
                  </w:pPr>
                  <w:r w:rsidRPr="008D07D1">
                    <w:rPr>
                      <w:rFonts w:ascii="Arial" w:hAnsi="Arial" w:cs="Arial"/>
                    </w:rPr>
                    <w:t>Système géodésique</w:t>
                  </w:r>
                </w:p>
              </w:tc>
              <w:tc>
                <w:tcPr>
                  <w:tcW w:w="992" w:type="pct"/>
                  <w:tcBorders>
                    <w:top w:val="single" w:sz="1" w:space="0" w:color="000000"/>
                    <w:left w:val="single" w:sz="1" w:space="0" w:color="000000"/>
                    <w:bottom w:val="single" w:sz="1" w:space="0" w:color="000000"/>
                  </w:tcBorders>
                  <w:shd w:val="clear" w:color="auto" w:fill="auto"/>
                </w:tcPr>
                <w:p w14:paraId="746591A0" w14:textId="77777777" w:rsidR="004D2C86" w:rsidRPr="008D07D1" w:rsidRDefault="004D2C86" w:rsidP="00276466">
                  <w:pPr>
                    <w:pStyle w:val="Titredetableau"/>
                    <w:jc w:val="both"/>
                    <w:rPr>
                      <w:rFonts w:ascii="Arial" w:hAnsi="Arial" w:cs="Arial"/>
                    </w:rPr>
                  </w:pPr>
                  <w:r w:rsidRPr="008D07D1">
                    <w:rPr>
                      <w:rFonts w:ascii="Arial" w:hAnsi="Arial" w:cs="Arial"/>
                    </w:rPr>
                    <w:t>Ellipsoïde associé</w:t>
                  </w:r>
                </w:p>
              </w:tc>
              <w:tc>
                <w:tcPr>
                  <w:tcW w:w="660" w:type="pct"/>
                  <w:tcBorders>
                    <w:top w:val="single" w:sz="1" w:space="0" w:color="000000"/>
                    <w:left w:val="single" w:sz="1" w:space="0" w:color="000000"/>
                    <w:bottom w:val="single" w:sz="1" w:space="0" w:color="000000"/>
                  </w:tcBorders>
                  <w:shd w:val="clear" w:color="auto" w:fill="auto"/>
                </w:tcPr>
                <w:p w14:paraId="779089F4" w14:textId="77777777" w:rsidR="004D2C86" w:rsidRPr="008D07D1" w:rsidRDefault="004D2C86" w:rsidP="00276466">
                  <w:pPr>
                    <w:pStyle w:val="Titredetableau"/>
                    <w:jc w:val="both"/>
                    <w:rPr>
                      <w:rFonts w:ascii="Arial" w:hAnsi="Arial" w:cs="Arial"/>
                    </w:rPr>
                  </w:pPr>
                  <w:r w:rsidRPr="008D07D1">
                    <w:rPr>
                      <w:rFonts w:ascii="Arial" w:hAnsi="Arial" w:cs="Arial"/>
                    </w:rPr>
                    <w:t>Projection</w:t>
                  </w:r>
                </w:p>
              </w:tc>
              <w:tc>
                <w:tcPr>
                  <w:tcW w:w="660" w:type="pct"/>
                  <w:tcBorders>
                    <w:top w:val="single" w:sz="1" w:space="0" w:color="000000"/>
                    <w:left w:val="single" w:sz="1" w:space="0" w:color="000000"/>
                    <w:bottom w:val="single" w:sz="1" w:space="0" w:color="000000"/>
                  </w:tcBorders>
                  <w:shd w:val="clear" w:color="auto" w:fill="auto"/>
                </w:tcPr>
                <w:p w14:paraId="7F0945F4" w14:textId="77777777" w:rsidR="004D2C86" w:rsidRPr="008D07D1" w:rsidRDefault="004D2C86" w:rsidP="00276466">
                  <w:pPr>
                    <w:pStyle w:val="Titredetableau"/>
                    <w:jc w:val="both"/>
                    <w:rPr>
                      <w:rFonts w:ascii="Arial" w:hAnsi="Arial" w:cs="Arial"/>
                    </w:rPr>
                  </w:pPr>
                  <w:r w:rsidRPr="008D07D1">
                    <w:rPr>
                      <w:rFonts w:ascii="Arial" w:hAnsi="Arial" w:cs="Arial"/>
                    </w:rPr>
                    <w:t>Système altimétrique</w:t>
                  </w:r>
                </w:p>
              </w:tc>
              <w:tc>
                <w:tcPr>
                  <w:tcW w:w="412" w:type="pct"/>
                  <w:tcBorders>
                    <w:top w:val="single" w:sz="1" w:space="0" w:color="000000"/>
                    <w:left w:val="single" w:sz="1" w:space="0" w:color="000000"/>
                    <w:bottom w:val="single" w:sz="1" w:space="0" w:color="000000"/>
                    <w:right w:val="single" w:sz="1" w:space="0" w:color="000000"/>
                  </w:tcBorders>
                  <w:shd w:val="clear" w:color="auto" w:fill="auto"/>
                </w:tcPr>
                <w:p w14:paraId="21CDACA3" w14:textId="77777777" w:rsidR="004D2C86" w:rsidRPr="008D07D1" w:rsidRDefault="004D2C86" w:rsidP="00276466">
                  <w:pPr>
                    <w:pStyle w:val="Titredetableau"/>
                    <w:jc w:val="both"/>
                    <w:rPr>
                      <w:rFonts w:ascii="Arial" w:hAnsi="Arial" w:cs="Arial"/>
                    </w:rPr>
                  </w:pPr>
                  <w:r w:rsidRPr="008D07D1">
                    <w:rPr>
                      <w:rFonts w:ascii="Arial" w:hAnsi="Arial" w:cs="Arial"/>
                    </w:rPr>
                    <w:t>Unité</w:t>
                  </w:r>
                </w:p>
              </w:tc>
              <w:tc>
                <w:tcPr>
                  <w:tcW w:w="825" w:type="pct"/>
                  <w:tcBorders>
                    <w:top w:val="single" w:sz="1" w:space="0" w:color="000000"/>
                    <w:left w:val="single" w:sz="1" w:space="0" w:color="000000"/>
                    <w:bottom w:val="single" w:sz="1" w:space="0" w:color="000000"/>
                    <w:right w:val="single" w:sz="1" w:space="0" w:color="000000"/>
                  </w:tcBorders>
                </w:tcPr>
                <w:p w14:paraId="6A649A97" w14:textId="77777777" w:rsidR="004D2C86" w:rsidRPr="008D07D1" w:rsidRDefault="004D2C86" w:rsidP="00276466">
                  <w:pPr>
                    <w:pStyle w:val="Titredetableau"/>
                    <w:jc w:val="both"/>
                    <w:rPr>
                      <w:rFonts w:ascii="Arial" w:hAnsi="Arial" w:cs="Arial"/>
                    </w:rPr>
                  </w:pPr>
                  <w:r w:rsidRPr="008D07D1">
                    <w:rPr>
                      <w:rFonts w:ascii="Arial" w:hAnsi="Arial" w:cs="Arial"/>
                    </w:rPr>
                    <w:t>Code</w:t>
                  </w:r>
                </w:p>
              </w:tc>
            </w:tr>
            <w:tr w:rsidR="004D2C86" w:rsidRPr="008D07D1" w14:paraId="471DD669" w14:textId="77777777" w:rsidTr="00A76F70">
              <w:tc>
                <w:tcPr>
                  <w:tcW w:w="791" w:type="pct"/>
                  <w:tcBorders>
                    <w:left w:val="single" w:sz="1" w:space="0" w:color="000000"/>
                    <w:bottom w:val="single" w:sz="1" w:space="0" w:color="000000"/>
                  </w:tcBorders>
                  <w:shd w:val="clear" w:color="auto" w:fill="auto"/>
                </w:tcPr>
                <w:p w14:paraId="73DDABE8" w14:textId="77777777" w:rsidR="004D2C86" w:rsidRPr="008D07D1" w:rsidRDefault="004D2C86" w:rsidP="00276466">
                  <w:pPr>
                    <w:pStyle w:val="Contenudetableau"/>
                    <w:jc w:val="both"/>
                    <w:rPr>
                      <w:rFonts w:ascii="Arial" w:hAnsi="Arial" w:cs="Arial"/>
                    </w:rPr>
                  </w:pPr>
                  <w:r w:rsidRPr="008D07D1">
                    <w:rPr>
                      <w:rFonts w:ascii="Arial" w:hAnsi="Arial" w:cs="Arial"/>
                    </w:rPr>
                    <w:t>France métropolitaine</w:t>
                  </w:r>
                </w:p>
              </w:tc>
              <w:tc>
                <w:tcPr>
                  <w:tcW w:w="660" w:type="pct"/>
                  <w:tcBorders>
                    <w:left w:val="single" w:sz="1" w:space="0" w:color="000000"/>
                    <w:bottom w:val="single" w:sz="1" w:space="0" w:color="000000"/>
                  </w:tcBorders>
                  <w:shd w:val="clear" w:color="auto" w:fill="auto"/>
                </w:tcPr>
                <w:p w14:paraId="1A18CD62" w14:textId="77777777" w:rsidR="004D2C86" w:rsidRPr="008D07D1" w:rsidRDefault="004D2C86" w:rsidP="00276466">
                  <w:pPr>
                    <w:pStyle w:val="Contenudetableau"/>
                    <w:jc w:val="both"/>
                    <w:rPr>
                      <w:rFonts w:ascii="Arial" w:hAnsi="Arial" w:cs="Arial"/>
                    </w:rPr>
                  </w:pPr>
                  <w:r w:rsidRPr="008D07D1">
                    <w:rPr>
                      <w:rFonts w:ascii="Arial" w:hAnsi="Arial" w:cs="Arial"/>
                    </w:rPr>
                    <w:t>RGF93</w:t>
                  </w:r>
                </w:p>
              </w:tc>
              <w:tc>
                <w:tcPr>
                  <w:tcW w:w="992" w:type="pct"/>
                  <w:tcBorders>
                    <w:left w:val="single" w:sz="1" w:space="0" w:color="000000"/>
                    <w:bottom w:val="single" w:sz="1" w:space="0" w:color="000000"/>
                  </w:tcBorders>
                  <w:shd w:val="clear" w:color="auto" w:fill="auto"/>
                </w:tcPr>
                <w:p w14:paraId="448BE3DF" w14:textId="77777777" w:rsidR="004D2C86" w:rsidRPr="008D07D1" w:rsidRDefault="004D2C86" w:rsidP="00276466">
                  <w:pPr>
                    <w:pStyle w:val="Contenudetableau"/>
                    <w:jc w:val="both"/>
                    <w:rPr>
                      <w:rFonts w:ascii="Arial" w:hAnsi="Arial" w:cs="Arial"/>
                    </w:rPr>
                  </w:pPr>
                  <w:r w:rsidRPr="008D07D1">
                    <w:rPr>
                      <w:rFonts w:ascii="Arial" w:hAnsi="Arial" w:cs="Arial"/>
                    </w:rPr>
                    <w:t>IAG GRS 1980</w:t>
                  </w:r>
                </w:p>
              </w:tc>
              <w:tc>
                <w:tcPr>
                  <w:tcW w:w="660" w:type="pct"/>
                  <w:tcBorders>
                    <w:left w:val="single" w:sz="1" w:space="0" w:color="000000"/>
                    <w:bottom w:val="single" w:sz="1" w:space="0" w:color="000000"/>
                  </w:tcBorders>
                  <w:shd w:val="clear" w:color="auto" w:fill="auto"/>
                </w:tcPr>
                <w:p w14:paraId="45B1AF7D" w14:textId="77777777" w:rsidR="004D2C86" w:rsidRPr="008D07D1" w:rsidRDefault="004D2C86" w:rsidP="00276466">
                  <w:pPr>
                    <w:pStyle w:val="Contenudetableau"/>
                    <w:jc w:val="both"/>
                    <w:rPr>
                      <w:rFonts w:ascii="Arial" w:hAnsi="Arial" w:cs="Arial"/>
                    </w:rPr>
                  </w:pPr>
                  <w:r w:rsidRPr="008D07D1">
                    <w:rPr>
                      <w:rFonts w:ascii="Arial" w:hAnsi="Arial" w:cs="Arial"/>
                    </w:rPr>
                    <w:t>Lambert 93</w:t>
                  </w:r>
                </w:p>
              </w:tc>
              <w:tc>
                <w:tcPr>
                  <w:tcW w:w="660" w:type="pct"/>
                  <w:tcBorders>
                    <w:left w:val="single" w:sz="1" w:space="0" w:color="000000"/>
                    <w:bottom w:val="single" w:sz="1" w:space="0" w:color="000000"/>
                  </w:tcBorders>
                  <w:shd w:val="clear" w:color="auto" w:fill="auto"/>
                </w:tcPr>
                <w:p w14:paraId="4CA62135" w14:textId="77777777" w:rsidR="004D2C86" w:rsidRPr="008D07D1" w:rsidRDefault="004D2C86" w:rsidP="00276466">
                  <w:pPr>
                    <w:pStyle w:val="Contenudetableau"/>
                    <w:jc w:val="both"/>
                    <w:rPr>
                      <w:rFonts w:ascii="Arial" w:hAnsi="Arial" w:cs="Arial"/>
                    </w:rPr>
                  </w:pPr>
                  <w:r w:rsidRPr="008D07D1">
                    <w:rPr>
                      <w:rFonts w:ascii="Arial" w:hAnsi="Arial" w:cs="Arial"/>
                    </w:rPr>
                    <w:t>IGN 1969</w:t>
                  </w:r>
                  <w:r w:rsidRPr="008D07D1">
                    <w:rPr>
                      <w:rFonts w:ascii="Arial" w:hAnsi="Arial" w:cs="Arial"/>
                    </w:rPr>
                    <w:br/>
                    <w:t>(corse: IGN1978)</w:t>
                  </w:r>
                </w:p>
              </w:tc>
              <w:tc>
                <w:tcPr>
                  <w:tcW w:w="412" w:type="pct"/>
                  <w:tcBorders>
                    <w:left w:val="single" w:sz="1" w:space="0" w:color="000000"/>
                    <w:bottom w:val="single" w:sz="1" w:space="0" w:color="000000"/>
                    <w:right w:val="single" w:sz="1" w:space="0" w:color="000000"/>
                  </w:tcBorders>
                  <w:shd w:val="clear" w:color="auto" w:fill="auto"/>
                </w:tcPr>
                <w:p w14:paraId="1C54BD15" w14:textId="77777777" w:rsidR="004D2C86" w:rsidRPr="008D07D1" w:rsidRDefault="004D2C86" w:rsidP="00276466">
                  <w:pPr>
                    <w:pStyle w:val="Contenudetableau"/>
                    <w:jc w:val="both"/>
                    <w:rPr>
                      <w:rFonts w:ascii="Arial" w:hAnsi="Arial" w:cs="Arial"/>
                    </w:rPr>
                  </w:pPr>
                  <w:r w:rsidRPr="008D07D1">
                    <w:rPr>
                      <w:rFonts w:ascii="Arial" w:hAnsi="Arial" w:cs="Arial"/>
                    </w:rPr>
                    <w:t>mètre</w:t>
                  </w:r>
                </w:p>
              </w:tc>
              <w:tc>
                <w:tcPr>
                  <w:tcW w:w="825" w:type="pct"/>
                  <w:tcBorders>
                    <w:left w:val="single" w:sz="1" w:space="0" w:color="000000"/>
                    <w:bottom w:val="single" w:sz="1" w:space="0" w:color="000000"/>
                    <w:right w:val="single" w:sz="1" w:space="0" w:color="000000"/>
                  </w:tcBorders>
                </w:tcPr>
                <w:p w14:paraId="79E68566" w14:textId="77777777" w:rsidR="004D2C86" w:rsidRPr="008D07D1" w:rsidRDefault="004D2C86" w:rsidP="00276466">
                  <w:pPr>
                    <w:pStyle w:val="Contenudetableau"/>
                    <w:jc w:val="both"/>
                    <w:rPr>
                      <w:rFonts w:ascii="Arial" w:hAnsi="Arial" w:cs="Arial"/>
                    </w:rPr>
                  </w:pPr>
                  <w:r w:rsidRPr="008D07D1">
                    <w:rPr>
                      <w:rFonts w:ascii="Arial" w:hAnsi="Arial" w:cs="Arial"/>
                    </w:rPr>
                    <w:t>EPSG :2154</w:t>
                  </w:r>
                </w:p>
                <w:p w14:paraId="1B9891CB" w14:textId="77777777" w:rsidR="004D2C86" w:rsidRPr="008D07D1" w:rsidRDefault="004D2C86" w:rsidP="00276466">
                  <w:pPr>
                    <w:pStyle w:val="Contenudetableau"/>
                    <w:jc w:val="both"/>
                    <w:rPr>
                      <w:rFonts w:ascii="Arial" w:hAnsi="Arial" w:cs="Arial"/>
                    </w:rPr>
                  </w:pPr>
                  <w:r w:rsidRPr="008D07D1">
                    <w:rPr>
                      <w:rFonts w:ascii="Arial" w:hAnsi="Arial" w:cs="Arial"/>
                    </w:rPr>
                    <w:t>IGNF :LAMB93</w:t>
                  </w:r>
                </w:p>
              </w:tc>
            </w:tr>
            <w:tr w:rsidR="004D2C86" w:rsidRPr="008D07D1" w14:paraId="1D8DC900" w14:textId="77777777" w:rsidTr="00A76F70">
              <w:trPr>
                <w:trHeight w:val="3765"/>
              </w:trPr>
              <w:tc>
                <w:tcPr>
                  <w:tcW w:w="791" w:type="pct"/>
                  <w:tcBorders>
                    <w:left w:val="single" w:sz="1" w:space="0" w:color="000000"/>
                    <w:bottom w:val="single" w:sz="1" w:space="0" w:color="000000"/>
                  </w:tcBorders>
                  <w:shd w:val="clear" w:color="auto" w:fill="auto"/>
                </w:tcPr>
                <w:p w14:paraId="5EB766CA" w14:textId="77777777" w:rsidR="004D2C86" w:rsidRPr="008D07D1" w:rsidRDefault="004D2C86" w:rsidP="00276466">
                  <w:pPr>
                    <w:pStyle w:val="Contenudetableau"/>
                    <w:jc w:val="both"/>
                    <w:rPr>
                      <w:rFonts w:ascii="Arial" w:hAnsi="Arial" w:cs="Arial"/>
                    </w:rPr>
                  </w:pPr>
                  <w:r w:rsidRPr="008D07D1">
                    <w:rPr>
                      <w:rFonts w:ascii="Arial" w:hAnsi="Arial" w:cs="Arial"/>
                    </w:rPr>
                    <w:t>France métropolitaine</w:t>
                  </w:r>
                  <w:r w:rsidRPr="008D07D1">
                    <w:rPr>
                      <w:rFonts w:ascii="Arial" w:hAnsi="Arial" w:cs="Arial"/>
                    </w:rPr>
                    <w:br/>
                    <w:t>Coniques Conformes :</w:t>
                  </w:r>
                </w:p>
                <w:p w14:paraId="3CEF3BC2" w14:textId="77777777" w:rsidR="004D2C86" w:rsidRPr="008D07D1" w:rsidRDefault="004D2C86" w:rsidP="00276466">
                  <w:pPr>
                    <w:pStyle w:val="Contenudetableau"/>
                    <w:jc w:val="both"/>
                    <w:rPr>
                      <w:rFonts w:ascii="Arial" w:hAnsi="Arial" w:cs="Arial"/>
                    </w:rPr>
                  </w:pPr>
                  <w:r w:rsidRPr="008D07D1">
                    <w:rPr>
                      <w:rFonts w:ascii="Arial" w:hAnsi="Arial" w:cs="Arial"/>
                    </w:rPr>
                    <w:t>Zone 1 (Corse)</w:t>
                  </w:r>
                </w:p>
                <w:p w14:paraId="40D45C4A" w14:textId="77777777" w:rsidR="004D2C86" w:rsidRPr="008D07D1" w:rsidRDefault="004D2C86" w:rsidP="00276466">
                  <w:pPr>
                    <w:pStyle w:val="Contenudetableau"/>
                    <w:jc w:val="both"/>
                    <w:rPr>
                      <w:rFonts w:ascii="Arial" w:hAnsi="Arial" w:cs="Arial"/>
                    </w:rPr>
                  </w:pPr>
                  <w:r w:rsidRPr="008D07D1">
                    <w:rPr>
                      <w:rFonts w:ascii="Arial" w:hAnsi="Arial" w:cs="Arial"/>
                    </w:rPr>
                    <w:t>Zone 2</w:t>
                  </w:r>
                </w:p>
                <w:p w14:paraId="2DE5626B" w14:textId="77777777" w:rsidR="004D2C86" w:rsidRPr="008D07D1" w:rsidRDefault="004D2C86" w:rsidP="00276466">
                  <w:pPr>
                    <w:pStyle w:val="Contenudetableau"/>
                    <w:jc w:val="both"/>
                    <w:rPr>
                      <w:rFonts w:ascii="Arial" w:hAnsi="Arial" w:cs="Arial"/>
                    </w:rPr>
                  </w:pPr>
                  <w:r w:rsidRPr="008D07D1">
                    <w:rPr>
                      <w:rFonts w:ascii="Arial" w:hAnsi="Arial" w:cs="Arial"/>
                    </w:rPr>
                    <w:t>Zone 3</w:t>
                  </w:r>
                </w:p>
                <w:p w14:paraId="53FD6D0D" w14:textId="77777777" w:rsidR="004D2C86" w:rsidRPr="008D07D1" w:rsidRDefault="004D2C86" w:rsidP="00276466">
                  <w:pPr>
                    <w:pStyle w:val="Contenudetableau"/>
                    <w:jc w:val="both"/>
                    <w:rPr>
                      <w:rFonts w:ascii="Arial" w:hAnsi="Arial" w:cs="Arial"/>
                    </w:rPr>
                  </w:pPr>
                  <w:r w:rsidRPr="008D07D1">
                    <w:rPr>
                      <w:rFonts w:ascii="Arial" w:hAnsi="Arial" w:cs="Arial"/>
                    </w:rPr>
                    <w:t>Zone 4</w:t>
                  </w:r>
                </w:p>
                <w:p w14:paraId="3C4D5ED2" w14:textId="77777777" w:rsidR="004D2C86" w:rsidRPr="008D07D1" w:rsidRDefault="004D2C86" w:rsidP="00276466">
                  <w:pPr>
                    <w:pStyle w:val="Contenudetableau"/>
                    <w:jc w:val="both"/>
                    <w:rPr>
                      <w:rFonts w:ascii="Arial" w:hAnsi="Arial" w:cs="Arial"/>
                    </w:rPr>
                  </w:pPr>
                  <w:r w:rsidRPr="008D07D1">
                    <w:rPr>
                      <w:rFonts w:ascii="Arial" w:hAnsi="Arial" w:cs="Arial"/>
                    </w:rPr>
                    <w:t>Zone 5</w:t>
                  </w:r>
                </w:p>
                <w:p w14:paraId="7F3B629F" w14:textId="77777777" w:rsidR="004D2C86" w:rsidRPr="008D07D1" w:rsidRDefault="004D2C86" w:rsidP="00276466">
                  <w:pPr>
                    <w:pStyle w:val="Contenudetableau"/>
                    <w:jc w:val="both"/>
                    <w:rPr>
                      <w:rFonts w:ascii="Arial" w:hAnsi="Arial" w:cs="Arial"/>
                    </w:rPr>
                  </w:pPr>
                  <w:r w:rsidRPr="008D07D1">
                    <w:rPr>
                      <w:rFonts w:ascii="Arial" w:hAnsi="Arial" w:cs="Arial"/>
                    </w:rPr>
                    <w:t>Zone 6</w:t>
                  </w:r>
                </w:p>
                <w:p w14:paraId="244360C7" w14:textId="77777777" w:rsidR="004D2C86" w:rsidRPr="008D07D1" w:rsidRDefault="004D2C86" w:rsidP="00276466">
                  <w:pPr>
                    <w:pStyle w:val="Contenudetableau"/>
                    <w:jc w:val="both"/>
                    <w:rPr>
                      <w:rFonts w:ascii="Arial" w:hAnsi="Arial" w:cs="Arial"/>
                    </w:rPr>
                  </w:pPr>
                  <w:r w:rsidRPr="008D07D1">
                    <w:rPr>
                      <w:rFonts w:ascii="Arial" w:hAnsi="Arial" w:cs="Arial"/>
                    </w:rPr>
                    <w:t>Zone 7</w:t>
                  </w:r>
                </w:p>
                <w:p w14:paraId="47E4853D" w14:textId="77777777" w:rsidR="004D2C86" w:rsidRPr="008D07D1" w:rsidRDefault="004D2C86" w:rsidP="00276466">
                  <w:pPr>
                    <w:pStyle w:val="Contenudetableau"/>
                    <w:jc w:val="both"/>
                    <w:rPr>
                      <w:rFonts w:ascii="Arial" w:hAnsi="Arial" w:cs="Arial"/>
                    </w:rPr>
                  </w:pPr>
                  <w:r w:rsidRPr="008D07D1">
                    <w:rPr>
                      <w:rFonts w:ascii="Arial" w:hAnsi="Arial" w:cs="Arial"/>
                    </w:rPr>
                    <w:t>Zone 8</w:t>
                  </w:r>
                </w:p>
                <w:p w14:paraId="24D851EC" w14:textId="77777777" w:rsidR="004D2C86" w:rsidRPr="008D07D1" w:rsidRDefault="004D2C86" w:rsidP="00276466">
                  <w:pPr>
                    <w:pStyle w:val="Contenudetableau"/>
                    <w:jc w:val="both"/>
                    <w:rPr>
                      <w:rFonts w:ascii="Arial" w:hAnsi="Arial" w:cs="Arial"/>
                    </w:rPr>
                  </w:pPr>
                  <w:r w:rsidRPr="008D07D1">
                    <w:rPr>
                      <w:rFonts w:ascii="Arial" w:hAnsi="Arial" w:cs="Arial"/>
                    </w:rPr>
                    <w:t>Zone 9</w:t>
                  </w:r>
                </w:p>
              </w:tc>
              <w:tc>
                <w:tcPr>
                  <w:tcW w:w="660" w:type="pct"/>
                  <w:tcBorders>
                    <w:left w:val="single" w:sz="1" w:space="0" w:color="000000"/>
                    <w:bottom w:val="single" w:sz="1" w:space="0" w:color="000000"/>
                  </w:tcBorders>
                  <w:shd w:val="clear" w:color="auto" w:fill="auto"/>
                </w:tcPr>
                <w:p w14:paraId="19CB9FA1"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t>RGF93</w:t>
                  </w:r>
                </w:p>
              </w:tc>
              <w:tc>
                <w:tcPr>
                  <w:tcW w:w="992" w:type="pct"/>
                  <w:tcBorders>
                    <w:left w:val="single" w:sz="1" w:space="0" w:color="000000"/>
                    <w:bottom w:val="single" w:sz="1" w:space="0" w:color="000000"/>
                  </w:tcBorders>
                  <w:shd w:val="clear" w:color="auto" w:fill="auto"/>
                </w:tcPr>
                <w:p w14:paraId="33B7B59C"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t>IAG GRS 1980</w:t>
                  </w:r>
                </w:p>
              </w:tc>
              <w:tc>
                <w:tcPr>
                  <w:tcW w:w="660" w:type="pct"/>
                  <w:tcBorders>
                    <w:left w:val="single" w:sz="1" w:space="0" w:color="000000"/>
                    <w:bottom w:val="single" w:sz="1" w:space="0" w:color="000000"/>
                  </w:tcBorders>
                  <w:shd w:val="clear" w:color="auto" w:fill="auto"/>
                </w:tcPr>
                <w:p w14:paraId="29BEFE82"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r>
                  <w:r w:rsidRPr="008D07D1">
                    <w:rPr>
                      <w:rFonts w:ascii="Arial" w:hAnsi="Arial" w:cs="Arial"/>
                    </w:rPr>
                    <w:br/>
                    <w:t>CC42</w:t>
                  </w:r>
                </w:p>
                <w:p w14:paraId="1F369D17" w14:textId="77777777" w:rsidR="004D2C86" w:rsidRPr="008D07D1" w:rsidRDefault="004D2C86" w:rsidP="00276466">
                  <w:pPr>
                    <w:pStyle w:val="Contenudetableau"/>
                    <w:jc w:val="both"/>
                    <w:rPr>
                      <w:rFonts w:ascii="Arial" w:hAnsi="Arial" w:cs="Arial"/>
                    </w:rPr>
                  </w:pPr>
                  <w:r w:rsidRPr="008D07D1">
                    <w:rPr>
                      <w:rFonts w:ascii="Arial" w:hAnsi="Arial" w:cs="Arial"/>
                    </w:rPr>
                    <w:t>CC43</w:t>
                  </w:r>
                </w:p>
                <w:p w14:paraId="0D35495C" w14:textId="77777777" w:rsidR="004D2C86" w:rsidRPr="008D07D1" w:rsidRDefault="004D2C86" w:rsidP="00276466">
                  <w:pPr>
                    <w:pStyle w:val="Contenudetableau"/>
                    <w:jc w:val="both"/>
                    <w:rPr>
                      <w:rFonts w:ascii="Arial" w:hAnsi="Arial" w:cs="Arial"/>
                    </w:rPr>
                  </w:pPr>
                  <w:r w:rsidRPr="008D07D1">
                    <w:rPr>
                      <w:rFonts w:ascii="Arial" w:hAnsi="Arial" w:cs="Arial"/>
                    </w:rPr>
                    <w:t>CC44</w:t>
                  </w:r>
                </w:p>
                <w:p w14:paraId="504C0545" w14:textId="77777777" w:rsidR="004D2C86" w:rsidRPr="008D07D1" w:rsidRDefault="004D2C86" w:rsidP="00276466">
                  <w:pPr>
                    <w:pStyle w:val="Contenudetableau"/>
                    <w:jc w:val="both"/>
                    <w:rPr>
                      <w:rFonts w:ascii="Arial" w:hAnsi="Arial" w:cs="Arial"/>
                    </w:rPr>
                  </w:pPr>
                  <w:r w:rsidRPr="008D07D1">
                    <w:rPr>
                      <w:rFonts w:ascii="Arial" w:hAnsi="Arial" w:cs="Arial"/>
                    </w:rPr>
                    <w:t>CC45</w:t>
                  </w:r>
                </w:p>
                <w:p w14:paraId="0F730069" w14:textId="77777777" w:rsidR="004D2C86" w:rsidRPr="008D07D1" w:rsidRDefault="004D2C86" w:rsidP="00276466">
                  <w:pPr>
                    <w:pStyle w:val="Contenudetableau"/>
                    <w:jc w:val="both"/>
                    <w:rPr>
                      <w:rFonts w:ascii="Arial" w:hAnsi="Arial" w:cs="Arial"/>
                    </w:rPr>
                  </w:pPr>
                  <w:r w:rsidRPr="008D07D1">
                    <w:rPr>
                      <w:rFonts w:ascii="Arial" w:hAnsi="Arial" w:cs="Arial"/>
                    </w:rPr>
                    <w:t>CC46</w:t>
                  </w:r>
                </w:p>
                <w:p w14:paraId="49E3758A" w14:textId="77777777" w:rsidR="004D2C86" w:rsidRPr="008D07D1" w:rsidRDefault="004D2C86" w:rsidP="00276466">
                  <w:pPr>
                    <w:pStyle w:val="Contenudetableau"/>
                    <w:jc w:val="both"/>
                    <w:rPr>
                      <w:rFonts w:ascii="Arial" w:hAnsi="Arial" w:cs="Arial"/>
                    </w:rPr>
                  </w:pPr>
                  <w:r w:rsidRPr="008D07D1">
                    <w:rPr>
                      <w:rFonts w:ascii="Arial" w:hAnsi="Arial" w:cs="Arial"/>
                    </w:rPr>
                    <w:t>CC47</w:t>
                  </w:r>
                </w:p>
                <w:p w14:paraId="36210E38" w14:textId="77777777" w:rsidR="004D2C86" w:rsidRPr="008D07D1" w:rsidRDefault="004D2C86" w:rsidP="00276466">
                  <w:pPr>
                    <w:pStyle w:val="Contenudetableau"/>
                    <w:jc w:val="both"/>
                    <w:rPr>
                      <w:rFonts w:ascii="Arial" w:hAnsi="Arial" w:cs="Arial"/>
                    </w:rPr>
                  </w:pPr>
                  <w:r w:rsidRPr="008D07D1">
                    <w:rPr>
                      <w:rFonts w:ascii="Arial" w:hAnsi="Arial" w:cs="Arial"/>
                    </w:rPr>
                    <w:t>CC48</w:t>
                  </w:r>
                </w:p>
                <w:p w14:paraId="2D2B4114" w14:textId="77777777" w:rsidR="004D2C86" w:rsidRPr="008D07D1" w:rsidRDefault="004D2C86" w:rsidP="00276466">
                  <w:pPr>
                    <w:pStyle w:val="Contenudetableau"/>
                    <w:jc w:val="both"/>
                    <w:rPr>
                      <w:rFonts w:ascii="Arial" w:hAnsi="Arial" w:cs="Arial"/>
                    </w:rPr>
                  </w:pPr>
                  <w:r w:rsidRPr="008D07D1">
                    <w:rPr>
                      <w:rFonts w:ascii="Arial" w:hAnsi="Arial" w:cs="Arial"/>
                    </w:rPr>
                    <w:t>CC49</w:t>
                  </w:r>
                </w:p>
                <w:p w14:paraId="6F6C61B9" w14:textId="77777777" w:rsidR="004D2C86" w:rsidRPr="008D07D1" w:rsidRDefault="004D2C86" w:rsidP="00276466">
                  <w:pPr>
                    <w:pStyle w:val="Contenudetableau"/>
                    <w:jc w:val="both"/>
                    <w:rPr>
                      <w:rFonts w:ascii="Arial" w:hAnsi="Arial" w:cs="Arial"/>
                    </w:rPr>
                  </w:pPr>
                  <w:r w:rsidRPr="008D07D1">
                    <w:rPr>
                      <w:rFonts w:ascii="Arial" w:hAnsi="Arial" w:cs="Arial"/>
                    </w:rPr>
                    <w:t>CC50</w:t>
                  </w:r>
                </w:p>
              </w:tc>
              <w:tc>
                <w:tcPr>
                  <w:tcW w:w="660" w:type="pct"/>
                  <w:tcBorders>
                    <w:left w:val="single" w:sz="1" w:space="0" w:color="000000"/>
                    <w:bottom w:val="single" w:sz="1" w:space="0" w:color="000000"/>
                  </w:tcBorders>
                  <w:shd w:val="clear" w:color="auto" w:fill="auto"/>
                </w:tcPr>
                <w:p w14:paraId="2BEDDEA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br/>
                  </w:r>
                  <w:r w:rsidRPr="008D07D1">
                    <w:rPr>
                      <w:rFonts w:ascii="Arial" w:hAnsi="Arial" w:cs="Arial"/>
                      <w:lang w:val="en-US"/>
                    </w:rPr>
                    <w:br/>
                  </w:r>
                  <w:r w:rsidRPr="008D07D1">
                    <w:rPr>
                      <w:rFonts w:ascii="Arial" w:hAnsi="Arial" w:cs="Arial"/>
                      <w:lang w:val="en-US"/>
                    </w:rPr>
                    <w:br/>
                  </w:r>
                  <w:r w:rsidRPr="008D07D1">
                    <w:rPr>
                      <w:rFonts w:ascii="Arial" w:hAnsi="Arial" w:cs="Arial"/>
                      <w:lang w:val="en-US"/>
                    </w:rPr>
                    <w:br/>
                    <w:t>IGN 1978</w:t>
                  </w:r>
                </w:p>
                <w:p w14:paraId="5F83B4F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5AC22AB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65ED972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66CCA9D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549D059B"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p w14:paraId="26ECFD5A"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p w14:paraId="6CC02AB4"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p w14:paraId="23332065"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tc>
              <w:tc>
                <w:tcPr>
                  <w:tcW w:w="412" w:type="pct"/>
                  <w:tcBorders>
                    <w:left w:val="single" w:sz="1" w:space="0" w:color="000000"/>
                    <w:bottom w:val="single" w:sz="1" w:space="0" w:color="000000"/>
                    <w:right w:val="single" w:sz="1" w:space="0" w:color="000000"/>
                  </w:tcBorders>
                  <w:shd w:val="clear" w:color="auto" w:fill="auto"/>
                </w:tcPr>
                <w:p w14:paraId="7B6E96D5"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t>mètre</w:t>
                  </w:r>
                </w:p>
              </w:tc>
              <w:tc>
                <w:tcPr>
                  <w:tcW w:w="825" w:type="pct"/>
                  <w:tcBorders>
                    <w:left w:val="single" w:sz="1" w:space="0" w:color="000000"/>
                    <w:bottom w:val="single" w:sz="1" w:space="0" w:color="000000"/>
                    <w:right w:val="single" w:sz="1" w:space="0" w:color="000000"/>
                  </w:tcBorders>
                </w:tcPr>
                <w:p w14:paraId="5C9D68E8" w14:textId="77777777" w:rsidR="004D2C86" w:rsidRPr="008D07D1" w:rsidRDefault="004D2C86" w:rsidP="00276466">
                  <w:pPr>
                    <w:pStyle w:val="Contenudetableau"/>
                    <w:jc w:val="both"/>
                    <w:rPr>
                      <w:rFonts w:ascii="Arial" w:hAnsi="Arial" w:cs="Arial"/>
                      <w:lang w:val="en-US"/>
                    </w:rPr>
                  </w:pPr>
                </w:p>
                <w:p w14:paraId="1DCE6C1E" w14:textId="77777777" w:rsidR="004D2C86" w:rsidRPr="008D07D1" w:rsidRDefault="004D2C86" w:rsidP="00276466">
                  <w:pPr>
                    <w:pStyle w:val="Contenudetableau"/>
                    <w:jc w:val="both"/>
                    <w:rPr>
                      <w:rFonts w:ascii="Arial" w:hAnsi="Arial" w:cs="Arial"/>
                      <w:lang w:val="en-US"/>
                    </w:rPr>
                  </w:pPr>
                </w:p>
                <w:p w14:paraId="13167A97" w14:textId="77777777" w:rsidR="004D2C86" w:rsidRPr="008D07D1" w:rsidRDefault="004D2C86" w:rsidP="00276466">
                  <w:pPr>
                    <w:pStyle w:val="Contenudetableau"/>
                    <w:jc w:val="both"/>
                    <w:rPr>
                      <w:rFonts w:ascii="Arial" w:hAnsi="Arial" w:cs="Arial"/>
                      <w:lang w:val="en-US"/>
                    </w:rPr>
                  </w:pPr>
                </w:p>
                <w:p w14:paraId="6069B57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:3942</w:t>
                  </w:r>
                </w:p>
                <w:p w14:paraId="5263826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RGF93CC42</w:t>
                  </w:r>
                </w:p>
                <w:p w14:paraId="4E8F748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:3943</w:t>
                  </w:r>
                </w:p>
                <w:p w14:paraId="70762C3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RGF93CC43</w:t>
                  </w:r>
                </w:p>
                <w:p w14:paraId="008B3DA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:3944</w:t>
                  </w:r>
                </w:p>
                <w:p w14:paraId="78C828D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RGF93CC44</w:t>
                  </w:r>
                </w:p>
                <w:p w14:paraId="31D4D59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:3945</w:t>
                  </w:r>
                </w:p>
                <w:p w14:paraId="4D13F54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RGF93CC45</w:t>
                  </w:r>
                </w:p>
                <w:p w14:paraId="11B5675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:3946</w:t>
                  </w:r>
                </w:p>
                <w:p w14:paraId="7749E6B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RGF93CC46</w:t>
                  </w:r>
                </w:p>
                <w:p w14:paraId="6925F01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:3947</w:t>
                  </w:r>
                </w:p>
                <w:p w14:paraId="6F77D5D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RGF93CC47</w:t>
                  </w:r>
                </w:p>
                <w:p w14:paraId="6353FAF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:3948</w:t>
                  </w:r>
                </w:p>
                <w:p w14:paraId="27CEB50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RGF93CC48</w:t>
                  </w:r>
                </w:p>
                <w:p w14:paraId="4002F62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:3949</w:t>
                  </w:r>
                </w:p>
                <w:p w14:paraId="4CAAFE21"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RGF93CC49</w:t>
                  </w:r>
                </w:p>
                <w:p w14:paraId="56E4136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:3950</w:t>
                  </w:r>
                </w:p>
                <w:p w14:paraId="06C920F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RGF93CC50</w:t>
                  </w:r>
                </w:p>
                <w:p w14:paraId="6D02C007" w14:textId="77777777" w:rsidR="004D2C86" w:rsidRPr="008D07D1" w:rsidRDefault="004D2C86" w:rsidP="00276466">
                  <w:pPr>
                    <w:pStyle w:val="Contenudetableau"/>
                    <w:jc w:val="both"/>
                    <w:rPr>
                      <w:rFonts w:ascii="Arial" w:hAnsi="Arial" w:cs="Arial"/>
                      <w:lang w:val="en-US"/>
                    </w:rPr>
                  </w:pPr>
                </w:p>
              </w:tc>
            </w:tr>
            <w:tr w:rsidR="004D2C86" w:rsidRPr="008D07D1" w14:paraId="47D0ABF7" w14:textId="77777777" w:rsidTr="00A76F70">
              <w:tc>
                <w:tcPr>
                  <w:tcW w:w="791" w:type="pct"/>
                  <w:vMerge w:val="restart"/>
                  <w:tcBorders>
                    <w:left w:val="single" w:sz="1" w:space="0" w:color="000000"/>
                  </w:tcBorders>
                  <w:shd w:val="clear" w:color="auto" w:fill="auto"/>
                </w:tcPr>
                <w:p w14:paraId="6364D39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Guadeloupe</w:t>
                  </w:r>
                </w:p>
              </w:tc>
              <w:tc>
                <w:tcPr>
                  <w:tcW w:w="660" w:type="pct"/>
                  <w:tcBorders>
                    <w:left w:val="single" w:sz="1" w:space="0" w:color="000000"/>
                    <w:bottom w:val="single" w:sz="1" w:space="0" w:color="000000"/>
                  </w:tcBorders>
                  <w:shd w:val="clear" w:color="auto" w:fill="auto"/>
                </w:tcPr>
                <w:p w14:paraId="2E16832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WGS84</w:t>
                  </w:r>
                </w:p>
              </w:tc>
              <w:tc>
                <w:tcPr>
                  <w:tcW w:w="992" w:type="pct"/>
                  <w:tcBorders>
                    <w:left w:val="single" w:sz="1" w:space="0" w:color="000000"/>
                    <w:bottom w:val="single" w:sz="1" w:space="0" w:color="000000"/>
                  </w:tcBorders>
                  <w:shd w:val="clear" w:color="auto" w:fill="auto"/>
                </w:tcPr>
                <w:p w14:paraId="30B3331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65BB8F6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Nord fuseau 20</w:t>
                  </w:r>
                </w:p>
              </w:tc>
              <w:tc>
                <w:tcPr>
                  <w:tcW w:w="660" w:type="pct"/>
                  <w:tcBorders>
                    <w:left w:val="single" w:sz="1" w:space="0" w:color="000000"/>
                    <w:bottom w:val="single" w:sz="1" w:space="0" w:color="000000"/>
                  </w:tcBorders>
                  <w:shd w:val="clear" w:color="auto" w:fill="auto"/>
                </w:tcPr>
                <w:p w14:paraId="67788BE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1988</w:t>
                  </w:r>
                </w:p>
              </w:tc>
              <w:tc>
                <w:tcPr>
                  <w:tcW w:w="412" w:type="pct"/>
                  <w:tcBorders>
                    <w:left w:val="single" w:sz="1" w:space="0" w:color="000000"/>
                    <w:bottom w:val="single" w:sz="1" w:space="0" w:color="000000"/>
                    <w:right w:val="single" w:sz="1" w:space="0" w:color="000000"/>
                  </w:tcBorders>
                  <w:shd w:val="clear" w:color="auto" w:fill="auto"/>
                </w:tcPr>
                <w:p w14:paraId="169AF21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5145E41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32620</w:t>
                  </w:r>
                </w:p>
                <w:p w14:paraId="014B7B9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WGS84UTM20</w:t>
                  </w:r>
                </w:p>
              </w:tc>
            </w:tr>
            <w:tr w:rsidR="004D2C86" w:rsidRPr="008D07D1" w14:paraId="73CF7415" w14:textId="77777777" w:rsidTr="00A76F70">
              <w:tc>
                <w:tcPr>
                  <w:tcW w:w="791" w:type="pct"/>
                  <w:vMerge/>
                  <w:tcBorders>
                    <w:left w:val="single" w:sz="1" w:space="0" w:color="000000"/>
                    <w:bottom w:val="single" w:sz="1" w:space="0" w:color="000000"/>
                  </w:tcBorders>
                  <w:shd w:val="clear" w:color="auto" w:fill="auto"/>
                </w:tcPr>
                <w:p w14:paraId="2B61FC59" w14:textId="77777777" w:rsidR="004D2C86" w:rsidRPr="008D07D1" w:rsidRDefault="004D2C86" w:rsidP="00276466">
                  <w:pPr>
                    <w:pStyle w:val="Contenudetableau"/>
                    <w:jc w:val="both"/>
                    <w:rPr>
                      <w:rFonts w:ascii="Arial" w:hAnsi="Arial" w:cs="Arial"/>
                      <w:lang w:val="en-US"/>
                    </w:rPr>
                  </w:pPr>
                </w:p>
              </w:tc>
              <w:tc>
                <w:tcPr>
                  <w:tcW w:w="660" w:type="pct"/>
                  <w:tcBorders>
                    <w:left w:val="single" w:sz="1" w:space="0" w:color="000000"/>
                    <w:bottom w:val="single" w:sz="1" w:space="0" w:color="000000"/>
                  </w:tcBorders>
                  <w:shd w:val="clear" w:color="auto" w:fill="auto"/>
                </w:tcPr>
                <w:p w14:paraId="691AAA9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RGAF09</w:t>
                  </w:r>
                </w:p>
              </w:tc>
              <w:tc>
                <w:tcPr>
                  <w:tcW w:w="992" w:type="pct"/>
                  <w:tcBorders>
                    <w:left w:val="single" w:sz="1" w:space="0" w:color="000000"/>
                    <w:bottom w:val="single" w:sz="1" w:space="0" w:color="000000"/>
                  </w:tcBorders>
                  <w:shd w:val="clear" w:color="auto" w:fill="auto"/>
                </w:tcPr>
                <w:p w14:paraId="3F0E340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1EEF931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Nord fuseau 20</w:t>
                  </w:r>
                </w:p>
              </w:tc>
              <w:tc>
                <w:tcPr>
                  <w:tcW w:w="660" w:type="pct"/>
                  <w:tcBorders>
                    <w:left w:val="single" w:sz="1" w:space="0" w:color="000000"/>
                    <w:bottom w:val="single" w:sz="1" w:space="0" w:color="000000"/>
                  </w:tcBorders>
                  <w:shd w:val="clear" w:color="auto" w:fill="auto"/>
                </w:tcPr>
                <w:p w14:paraId="67EBA8C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1988</w:t>
                  </w:r>
                </w:p>
              </w:tc>
              <w:tc>
                <w:tcPr>
                  <w:tcW w:w="412" w:type="pct"/>
                  <w:tcBorders>
                    <w:left w:val="single" w:sz="1" w:space="0" w:color="000000"/>
                    <w:bottom w:val="single" w:sz="1" w:space="0" w:color="000000"/>
                    <w:right w:val="single" w:sz="1" w:space="0" w:color="000000"/>
                  </w:tcBorders>
                  <w:shd w:val="clear" w:color="auto" w:fill="auto"/>
                </w:tcPr>
                <w:p w14:paraId="56B7EEE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69550EB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EPSG:5490</w:t>
                  </w:r>
                </w:p>
                <w:p w14:paraId="7F22C43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RGAF09UTM20</w:t>
                  </w:r>
                </w:p>
              </w:tc>
            </w:tr>
            <w:tr w:rsidR="004D2C86" w:rsidRPr="008D07D1" w14:paraId="12C0D684" w14:textId="77777777" w:rsidTr="00A76F70">
              <w:tc>
                <w:tcPr>
                  <w:tcW w:w="791" w:type="pct"/>
                  <w:vMerge w:val="restart"/>
                  <w:tcBorders>
                    <w:left w:val="single" w:sz="1" w:space="0" w:color="000000"/>
                  </w:tcBorders>
                  <w:shd w:val="clear" w:color="auto" w:fill="auto"/>
                </w:tcPr>
                <w:p w14:paraId="78A549A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Martinique</w:t>
                  </w:r>
                </w:p>
              </w:tc>
              <w:tc>
                <w:tcPr>
                  <w:tcW w:w="660" w:type="pct"/>
                  <w:tcBorders>
                    <w:left w:val="single" w:sz="1" w:space="0" w:color="000000"/>
                    <w:bottom w:val="single" w:sz="1" w:space="0" w:color="000000"/>
                  </w:tcBorders>
                  <w:shd w:val="clear" w:color="auto" w:fill="auto"/>
                </w:tcPr>
                <w:p w14:paraId="7808826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WGS84</w:t>
                  </w:r>
                </w:p>
                <w:p w14:paraId="797ED246" w14:textId="77777777" w:rsidR="004D2C86" w:rsidRPr="008D07D1" w:rsidRDefault="004D2C86" w:rsidP="00276466">
                  <w:pPr>
                    <w:pStyle w:val="Contenudetableau"/>
                    <w:jc w:val="both"/>
                    <w:rPr>
                      <w:rFonts w:ascii="Arial" w:hAnsi="Arial" w:cs="Arial"/>
                      <w:lang w:val="en-US"/>
                    </w:rPr>
                  </w:pPr>
                </w:p>
              </w:tc>
              <w:tc>
                <w:tcPr>
                  <w:tcW w:w="992" w:type="pct"/>
                  <w:tcBorders>
                    <w:left w:val="single" w:sz="1" w:space="0" w:color="000000"/>
                    <w:bottom w:val="single" w:sz="1" w:space="0" w:color="000000"/>
                  </w:tcBorders>
                  <w:shd w:val="clear" w:color="auto" w:fill="auto"/>
                </w:tcPr>
                <w:p w14:paraId="1155BE3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216E33E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Nord fuseau 20</w:t>
                  </w:r>
                </w:p>
              </w:tc>
              <w:tc>
                <w:tcPr>
                  <w:tcW w:w="660" w:type="pct"/>
                  <w:tcBorders>
                    <w:left w:val="single" w:sz="1" w:space="0" w:color="000000"/>
                    <w:bottom w:val="single" w:sz="1" w:space="0" w:color="000000"/>
                  </w:tcBorders>
                  <w:shd w:val="clear" w:color="auto" w:fill="auto"/>
                </w:tcPr>
                <w:p w14:paraId="1BC9A6B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1987</w:t>
                  </w:r>
                </w:p>
              </w:tc>
              <w:tc>
                <w:tcPr>
                  <w:tcW w:w="412" w:type="pct"/>
                  <w:tcBorders>
                    <w:left w:val="single" w:sz="1" w:space="0" w:color="000000"/>
                    <w:bottom w:val="single" w:sz="1" w:space="0" w:color="000000"/>
                    <w:right w:val="single" w:sz="1" w:space="0" w:color="000000"/>
                  </w:tcBorders>
                  <w:shd w:val="clear" w:color="auto" w:fill="auto"/>
                </w:tcPr>
                <w:p w14:paraId="220DA21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0010C7AB"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32620</w:t>
                  </w:r>
                </w:p>
                <w:p w14:paraId="1EC8A724"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WGS84UTM20</w:t>
                  </w:r>
                </w:p>
              </w:tc>
            </w:tr>
            <w:tr w:rsidR="004D2C86" w:rsidRPr="008D07D1" w14:paraId="3F84E4B3" w14:textId="77777777" w:rsidTr="00A76F70">
              <w:tc>
                <w:tcPr>
                  <w:tcW w:w="791" w:type="pct"/>
                  <w:vMerge/>
                  <w:tcBorders>
                    <w:left w:val="single" w:sz="1" w:space="0" w:color="000000"/>
                    <w:bottom w:val="single" w:sz="1" w:space="0" w:color="000000"/>
                  </w:tcBorders>
                  <w:shd w:val="clear" w:color="auto" w:fill="auto"/>
                </w:tcPr>
                <w:p w14:paraId="0AF23D2E" w14:textId="77777777" w:rsidR="004D2C86" w:rsidRPr="008D07D1" w:rsidRDefault="004D2C86" w:rsidP="00276466">
                  <w:pPr>
                    <w:pStyle w:val="Contenudetableau"/>
                    <w:jc w:val="both"/>
                    <w:rPr>
                      <w:rFonts w:ascii="Arial" w:hAnsi="Arial" w:cs="Arial"/>
                      <w:lang w:val="en-US"/>
                    </w:rPr>
                  </w:pPr>
                </w:p>
              </w:tc>
              <w:tc>
                <w:tcPr>
                  <w:tcW w:w="660" w:type="pct"/>
                  <w:tcBorders>
                    <w:left w:val="single" w:sz="1" w:space="0" w:color="000000"/>
                    <w:bottom w:val="single" w:sz="1" w:space="0" w:color="000000"/>
                  </w:tcBorders>
                  <w:shd w:val="clear" w:color="auto" w:fill="auto"/>
                </w:tcPr>
                <w:p w14:paraId="0A21BC2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RGAF09</w:t>
                  </w:r>
                </w:p>
              </w:tc>
              <w:tc>
                <w:tcPr>
                  <w:tcW w:w="992" w:type="pct"/>
                  <w:tcBorders>
                    <w:left w:val="single" w:sz="1" w:space="0" w:color="000000"/>
                    <w:bottom w:val="single" w:sz="1" w:space="0" w:color="000000"/>
                  </w:tcBorders>
                  <w:shd w:val="clear" w:color="auto" w:fill="auto"/>
                </w:tcPr>
                <w:p w14:paraId="4B3C88C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6C57F4E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Nord fuseau 20</w:t>
                  </w:r>
                </w:p>
              </w:tc>
              <w:tc>
                <w:tcPr>
                  <w:tcW w:w="660" w:type="pct"/>
                  <w:tcBorders>
                    <w:left w:val="single" w:sz="1" w:space="0" w:color="000000"/>
                    <w:bottom w:val="single" w:sz="1" w:space="0" w:color="000000"/>
                  </w:tcBorders>
                  <w:shd w:val="clear" w:color="auto" w:fill="auto"/>
                </w:tcPr>
                <w:p w14:paraId="055A83F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1987</w:t>
                  </w:r>
                </w:p>
              </w:tc>
              <w:tc>
                <w:tcPr>
                  <w:tcW w:w="412" w:type="pct"/>
                  <w:tcBorders>
                    <w:left w:val="single" w:sz="1" w:space="0" w:color="000000"/>
                    <w:bottom w:val="single" w:sz="1" w:space="0" w:color="000000"/>
                    <w:right w:val="single" w:sz="1" w:space="0" w:color="000000"/>
                  </w:tcBorders>
                  <w:shd w:val="clear" w:color="auto" w:fill="auto"/>
                </w:tcPr>
                <w:p w14:paraId="7C84F93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145A6B9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EPSG:5490</w:t>
                  </w:r>
                </w:p>
                <w:p w14:paraId="6BDE057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RGAF09UTM20</w:t>
                  </w:r>
                </w:p>
              </w:tc>
            </w:tr>
            <w:tr w:rsidR="004D2C86" w:rsidRPr="008D07D1" w14:paraId="739DB855" w14:textId="77777777" w:rsidTr="00A76F70">
              <w:tc>
                <w:tcPr>
                  <w:tcW w:w="791" w:type="pct"/>
                  <w:tcBorders>
                    <w:left w:val="single" w:sz="1" w:space="0" w:color="000000"/>
                    <w:bottom w:val="single" w:sz="1" w:space="0" w:color="000000"/>
                  </w:tcBorders>
                  <w:shd w:val="clear" w:color="auto" w:fill="auto"/>
                </w:tcPr>
                <w:p w14:paraId="684676A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Guyane</w:t>
                  </w:r>
                </w:p>
              </w:tc>
              <w:tc>
                <w:tcPr>
                  <w:tcW w:w="660" w:type="pct"/>
                  <w:tcBorders>
                    <w:left w:val="single" w:sz="1" w:space="0" w:color="000000"/>
                    <w:bottom w:val="single" w:sz="1" w:space="0" w:color="000000"/>
                  </w:tcBorders>
                  <w:shd w:val="clear" w:color="auto" w:fill="auto"/>
                </w:tcPr>
                <w:p w14:paraId="7243A7E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RGFG95</w:t>
                  </w:r>
                </w:p>
              </w:tc>
              <w:tc>
                <w:tcPr>
                  <w:tcW w:w="992" w:type="pct"/>
                  <w:tcBorders>
                    <w:left w:val="single" w:sz="1" w:space="0" w:color="000000"/>
                    <w:bottom w:val="single" w:sz="1" w:space="0" w:color="000000"/>
                  </w:tcBorders>
                  <w:shd w:val="clear" w:color="auto" w:fill="auto"/>
                </w:tcPr>
                <w:p w14:paraId="288D600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52AA946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Nord fuseau 22</w:t>
                  </w:r>
                </w:p>
              </w:tc>
              <w:tc>
                <w:tcPr>
                  <w:tcW w:w="660" w:type="pct"/>
                  <w:tcBorders>
                    <w:left w:val="single" w:sz="1" w:space="0" w:color="000000"/>
                    <w:bottom w:val="single" w:sz="1" w:space="0" w:color="000000"/>
                  </w:tcBorders>
                  <w:shd w:val="clear" w:color="auto" w:fill="auto"/>
                </w:tcPr>
                <w:p w14:paraId="750D4BA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NGG 1977</w:t>
                  </w:r>
                </w:p>
              </w:tc>
              <w:tc>
                <w:tcPr>
                  <w:tcW w:w="412" w:type="pct"/>
                  <w:tcBorders>
                    <w:left w:val="single" w:sz="1" w:space="0" w:color="000000"/>
                    <w:bottom w:val="single" w:sz="1" w:space="0" w:color="000000"/>
                    <w:right w:val="single" w:sz="1" w:space="0" w:color="000000"/>
                  </w:tcBorders>
                  <w:shd w:val="clear" w:color="auto" w:fill="auto"/>
                </w:tcPr>
                <w:p w14:paraId="1A1B292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1F06393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2971</w:t>
                  </w:r>
                </w:p>
                <w:p w14:paraId="4CCD1B5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WGS84UTM22</w:t>
                  </w:r>
                </w:p>
              </w:tc>
            </w:tr>
            <w:tr w:rsidR="004D2C86" w:rsidRPr="008D07D1" w14:paraId="359DD2F1" w14:textId="77777777" w:rsidTr="00A76F70">
              <w:tc>
                <w:tcPr>
                  <w:tcW w:w="791" w:type="pct"/>
                  <w:tcBorders>
                    <w:left w:val="single" w:sz="1" w:space="0" w:color="000000"/>
                    <w:bottom w:val="single" w:sz="1" w:space="0" w:color="000000"/>
                  </w:tcBorders>
                  <w:shd w:val="clear" w:color="auto" w:fill="auto"/>
                </w:tcPr>
                <w:p w14:paraId="04B580C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Réunion</w:t>
                  </w:r>
                </w:p>
              </w:tc>
              <w:tc>
                <w:tcPr>
                  <w:tcW w:w="660" w:type="pct"/>
                  <w:tcBorders>
                    <w:left w:val="single" w:sz="1" w:space="0" w:color="000000"/>
                    <w:bottom w:val="single" w:sz="1" w:space="0" w:color="000000"/>
                  </w:tcBorders>
                  <w:shd w:val="clear" w:color="auto" w:fill="auto"/>
                </w:tcPr>
                <w:p w14:paraId="421A1B5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RGR92</w:t>
                  </w:r>
                </w:p>
              </w:tc>
              <w:tc>
                <w:tcPr>
                  <w:tcW w:w="992" w:type="pct"/>
                  <w:tcBorders>
                    <w:left w:val="single" w:sz="1" w:space="0" w:color="000000"/>
                    <w:bottom w:val="single" w:sz="1" w:space="0" w:color="000000"/>
                  </w:tcBorders>
                  <w:shd w:val="clear" w:color="auto" w:fill="auto"/>
                </w:tcPr>
                <w:p w14:paraId="7E9802F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28B7A61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Sud fuseau 40</w:t>
                  </w:r>
                </w:p>
              </w:tc>
              <w:tc>
                <w:tcPr>
                  <w:tcW w:w="660" w:type="pct"/>
                  <w:tcBorders>
                    <w:left w:val="single" w:sz="1" w:space="0" w:color="000000"/>
                    <w:bottom w:val="single" w:sz="1" w:space="0" w:color="000000"/>
                  </w:tcBorders>
                  <w:shd w:val="clear" w:color="auto" w:fill="auto"/>
                </w:tcPr>
                <w:p w14:paraId="286A7AE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1989</w:t>
                  </w:r>
                </w:p>
              </w:tc>
              <w:tc>
                <w:tcPr>
                  <w:tcW w:w="412" w:type="pct"/>
                  <w:tcBorders>
                    <w:left w:val="single" w:sz="1" w:space="0" w:color="000000"/>
                    <w:bottom w:val="single" w:sz="1" w:space="0" w:color="000000"/>
                    <w:right w:val="single" w:sz="1" w:space="0" w:color="000000"/>
                  </w:tcBorders>
                  <w:shd w:val="clear" w:color="auto" w:fill="auto"/>
                </w:tcPr>
                <w:p w14:paraId="17FA71A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7DE7A75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2975</w:t>
                  </w:r>
                </w:p>
                <w:p w14:paraId="3B0B252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RGR92UTM40S</w:t>
                  </w:r>
                </w:p>
              </w:tc>
            </w:tr>
            <w:tr w:rsidR="004D2C86" w:rsidRPr="008D07D1" w14:paraId="4B947C58" w14:textId="77777777" w:rsidTr="00A76F70">
              <w:tc>
                <w:tcPr>
                  <w:tcW w:w="791" w:type="pct"/>
                  <w:tcBorders>
                    <w:left w:val="single" w:sz="1" w:space="0" w:color="000000"/>
                    <w:bottom w:val="single" w:sz="1" w:space="0" w:color="000000"/>
                  </w:tcBorders>
                  <w:shd w:val="clear" w:color="auto" w:fill="auto"/>
                </w:tcPr>
                <w:p w14:paraId="02B225B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Mayotte</w:t>
                  </w:r>
                </w:p>
              </w:tc>
              <w:tc>
                <w:tcPr>
                  <w:tcW w:w="660" w:type="pct"/>
                  <w:tcBorders>
                    <w:left w:val="single" w:sz="1" w:space="0" w:color="000000"/>
                    <w:bottom w:val="single" w:sz="1" w:space="0" w:color="000000"/>
                  </w:tcBorders>
                  <w:shd w:val="clear" w:color="auto" w:fill="auto"/>
                </w:tcPr>
                <w:p w14:paraId="075EBAB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RGM04 (compatible WGS84)</w:t>
                  </w:r>
                </w:p>
              </w:tc>
              <w:tc>
                <w:tcPr>
                  <w:tcW w:w="992" w:type="pct"/>
                  <w:tcBorders>
                    <w:left w:val="single" w:sz="1" w:space="0" w:color="000000"/>
                    <w:bottom w:val="single" w:sz="1" w:space="0" w:color="000000"/>
                  </w:tcBorders>
                  <w:shd w:val="clear" w:color="auto" w:fill="auto"/>
                </w:tcPr>
                <w:p w14:paraId="582E16B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7B2B1EB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UTM Sud fuseau 38</w:t>
                  </w:r>
                </w:p>
              </w:tc>
              <w:tc>
                <w:tcPr>
                  <w:tcW w:w="660" w:type="pct"/>
                  <w:tcBorders>
                    <w:left w:val="single" w:sz="1" w:space="0" w:color="000000"/>
                    <w:bottom w:val="single" w:sz="1" w:space="0" w:color="000000"/>
                  </w:tcBorders>
                  <w:shd w:val="clear" w:color="auto" w:fill="auto"/>
                </w:tcPr>
                <w:p w14:paraId="40469A7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SHOM 1953</w:t>
                  </w:r>
                </w:p>
              </w:tc>
              <w:tc>
                <w:tcPr>
                  <w:tcW w:w="412" w:type="pct"/>
                  <w:tcBorders>
                    <w:left w:val="single" w:sz="1" w:space="0" w:color="000000"/>
                    <w:bottom w:val="single" w:sz="1" w:space="0" w:color="000000"/>
                    <w:right w:val="single" w:sz="1" w:space="0" w:color="000000"/>
                  </w:tcBorders>
                  <w:shd w:val="clear" w:color="auto" w:fill="auto"/>
                </w:tcPr>
                <w:p w14:paraId="6FA0996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mètre</w:t>
                  </w:r>
                </w:p>
              </w:tc>
              <w:tc>
                <w:tcPr>
                  <w:tcW w:w="825" w:type="pct"/>
                  <w:tcBorders>
                    <w:left w:val="single" w:sz="1" w:space="0" w:color="000000"/>
                    <w:bottom w:val="single" w:sz="1" w:space="0" w:color="000000"/>
                    <w:right w:val="single" w:sz="1" w:space="0" w:color="000000"/>
                  </w:tcBorders>
                </w:tcPr>
                <w:p w14:paraId="7F2ACE6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4471</w:t>
                  </w:r>
                </w:p>
                <w:p w14:paraId="283D1D2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RGM04UTM38S</w:t>
                  </w:r>
                </w:p>
              </w:tc>
            </w:tr>
          </w:tbl>
          <w:p w14:paraId="1A731CA1" w14:textId="77777777" w:rsidR="004D2C86" w:rsidRPr="008D07D1" w:rsidRDefault="004D2C86" w:rsidP="00276466">
            <w:pPr>
              <w:pStyle w:val="Contenudetableau"/>
              <w:jc w:val="both"/>
              <w:rPr>
                <w:rFonts w:ascii="Arial" w:hAnsi="Arial" w:cs="Arial"/>
                <w:lang w:val="en-US"/>
              </w:rPr>
            </w:pPr>
          </w:p>
        </w:tc>
      </w:tr>
    </w:tbl>
    <w:p w14:paraId="6ACDD75A" w14:textId="26A1D146" w:rsidR="004D2C86" w:rsidRDefault="004D2C86" w:rsidP="00276466">
      <w:pPr>
        <w:pStyle w:val="Corpsdetexte"/>
        <w:jc w:val="both"/>
        <w:rPr>
          <w:rFonts w:ascii="Arial" w:hAnsi="Arial" w:cs="Arial"/>
        </w:rPr>
      </w:pPr>
    </w:p>
    <w:p w14:paraId="28E640F9" w14:textId="2457626E" w:rsidR="00FD2ECE" w:rsidRDefault="00FD2ECE" w:rsidP="00276466">
      <w:pPr>
        <w:pStyle w:val="Corpsdetexte"/>
        <w:jc w:val="both"/>
        <w:rPr>
          <w:rFonts w:ascii="Arial" w:hAnsi="Arial" w:cs="Arial"/>
        </w:rPr>
      </w:pPr>
    </w:p>
    <w:p w14:paraId="4767E4DC" w14:textId="4EFE5513" w:rsidR="00FD2ECE" w:rsidRDefault="00FD2ECE" w:rsidP="00276466">
      <w:pPr>
        <w:pStyle w:val="Corpsdetexte"/>
        <w:jc w:val="both"/>
        <w:rPr>
          <w:rFonts w:ascii="Arial" w:hAnsi="Arial" w:cs="Arial"/>
        </w:rPr>
      </w:pPr>
    </w:p>
    <w:p w14:paraId="0E129C10" w14:textId="77777777" w:rsidR="00FD2ECE" w:rsidRPr="008D07D1" w:rsidRDefault="00FD2ECE" w:rsidP="00276466">
      <w:pPr>
        <w:pStyle w:val="Corpsdetexte"/>
        <w:jc w:val="both"/>
        <w:rPr>
          <w:rFonts w:ascii="Arial" w:hAnsi="Arial" w:cs="Arial"/>
        </w:rPr>
      </w:pPr>
    </w:p>
    <w:p w14:paraId="740D42AE" w14:textId="1C61B0F1" w:rsidR="004D2C86" w:rsidRPr="008D07D1" w:rsidRDefault="004D2C86" w:rsidP="00276466">
      <w:pPr>
        <w:pStyle w:val="Titre2"/>
        <w:numPr>
          <w:ilvl w:val="1"/>
          <w:numId w:val="29"/>
        </w:numPr>
        <w:jc w:val="both"/>
        <w:rPr>
          <w:rFonts w:ascii="Arial" w:hAnsi="Arial"/>
        </w:rPr>
      </w:pPr>
      <w:bookmarkStart w:id="305" w:name="_Toc174032995"/>
      <w:r w:rsidRPr="008D07D1">
        <w:rPr>
          <w:rFonts w:ascii="Arial" w:hAnsi="Arial"/>
        </w:rPr>
        <w:t>Système de référence temporel</w:t>
      </w:r>
      <w:bookmarkEnd w:id="305"/>
    </w:p>
    <w:p w14:paraId="3BC3F656" w14:textId="77777777" w:rsidR="004D2C86" w:rsidRPr="008D07D1" w:rsidRDefault="004D2C86" w:rsidP="00276466">
      <w:pPr>
        <w:pStyle w:val="Corpsdetexte"/>
        <w:jc w:val="both"/>
        <w:rPr>
          <w:rFonts w:ascii="Arial" w:hAnsi="Arial" w:cs="Arial"/>
        </w:rPr>
      </w:pPr>
      <w:r w:rsidRPr="008D07D1">
        <w:rPr>
          <w:rFonts w:ascii="Arial" w:hAnsi="Arial" w:cs="Arial"/>
        </w:rPr>
        <w:t>Le système de référence temporel est le calendrier grégorien. Les valeurs de temps sont référencées par rapport au temps local exprimé dans le système de temps heure locale.</w:t>
      </w:r>
    </w:p>
    <w:p w14:paraId="67CE1516" w14:textId="77777777" w:rsidR="004D2C86" w:rsidRPr="008D07D1" w:rsidRDefault="004D2C86" w:rsidP="00276466">
      <w:pPr>
        <w:pStyle w:val="Corpsdetexte"/>
        <w:jc w:val="both"/>
        <w:rPr>
          <w:rFonts w:ascii="Arial" w:hAnsi="Arial" w:cs="Arial"/>
        </w:rPr>
      </w:pPr>
      <w:r w:rsidRPr="008D07D1">
        <w:rPr>
          <w:rFonts w:ascii="Arial" w:hAnsi="Arial" w:cs="Arial"/>
        </w:rPr>
        <w:t xml:space="preserve">Unités de mesures : Cf. système international de mesure </w:t>
      </w:r>
    </w:p>
    <w:p w14:paraId="6B622321" w14:textId="680BD0A5" w:rsidR="004D2C86" w:rsidRPr="008D07D1" w:rsidRDefault="004D2C86" w:rsidP="00276466">
      <w:pPr>
        <w:pStyle w:val="Corpsdetexte"/>
        <w:jc w:val="both"/>
        <w:rPr>
          <w:rFonts w:ascii="Arial" w:hAnsi="Arial" w:cs="Arial"/>
        </w:rPr>
      </w:pPr>
      <w:r w:rsidRPr="008D07D1">
        <w:rPr>
          <w:rFonts w:ascii="Arial" w:hAnsi="Arial" w:cs="Arial"/>
        </w:rPr>
        <w:t>L’expression des dates, heures, minutes et secondes suit le formalisme de la norme ISO 8601.</w:t>
      </w:r>
    </w:p>
    <w:p w14:paraId="24D3C85E" w14:textId="56278DC9" w:rsidR="007A79F1" w:rsidRPr="008D07D1" w:rsidRDefault="003D31D5" w:rsidP="00276466">
      <w:pPr>
        <w:pStyle w:val="Titre1"/>
        <w:numPr>
          <w:ilvl w:val="0"/>
          <w:numId w:val="29"/>
        </w:numPr>
        <w:jc w:val="both"/>
        <w:rPr>
          <w:rFonts w:ascii="Arial" w:hAnsi="Arial"/>
        </w:rPr>
      </w:pPr>
      <w:bookmarkStart w:id="306" w:name="_Ref174026748"/>
      <w:bookmarkStart w:id="307" w:name="_Toc174032996"/>
      <w:r w:rsidRPr="008D07D1">
        <w:rPr>
          <w:rFonts w:ascii="Arial" w:hAnsi="Arial"/>
        </w:rPr>
        <w:t>Qualité</w:t>
      </w:r>
      <w:bookmarkEnd w:id="306"/>
      <w:bookmarkEnd w:id="307"/>
    </w:p>
    <w:p w14:paraId="46772AF7" w14:textId="7E62D15B" w:rsidR="003D31D5" w:rsidRPr="008D07D1" w:rsidRDefault="003D31D5" w:rsidP="00276466">
      <w:pPr>
        <w:pStyle w:val="Titre2"/>
        <w:numPr>
          <w:ilvl w:val="1"/>
          <w:numId w:val="29"/>
        </w:numPr>
        <w:jc w:val="both"/>
        <w:rPr>
          <w:rFonts w:ascii="Arial" w:hAnsi="Arial"/>
        </w:rPr>
      </w:pPr>
      <w:bookmarkStart w:id="308" w:name="_Toc174032997"/>
      <w:r w:rsidRPr="008D07D1">
        <w:rPr>
          <w:rFonts w:ascii="Arial" w:hAnsi="Arial"/>
          <w:kern w:val="0"/>
          <w:szCs w:val="32"/>
        </w:rPr>
        <w:t>Exhaustivité</w:t>
      </w:r>
      <w:bookmarkEnd w:id="308"/>
    </w:p>
    <w:p w14:paraId="434C278B" w14:textId="43AFF910" w:rsidR="003A2F5F" w:rsidRPr="008D07D1" w:rsidRDefault="003D31D5" w:rsidP="00276466">
      <w:pPr>
        <w:pStyle w:val="Corpsdetexte2"/>
      </w:pPr>
      <w:r w:rsidRPr="008D07D1">
        <w:t>Le règlement au format défini par ce standard doit contenir l’intégralité du règlement d’urbanisme.</w:t>
      </w:r>
    </w:p>
    <w:p w14:paraId="50F2A7C3" w14:textId="081AD296" w:rsidR="003D31D5" w:rsidRPr="008D07D1" w:rsidRDefault="003D31D5" w:rsidP="00276466">
      <w:pPr>
        <w:pStyle w:val="Corpsdetexte2"/>
      </w:pPr>
    </w:p>
    <w:p w14:paraId="1BD188B3" w14:textId="50E2B27F" w:rsidR="003D31D5" w:rsidRPr="008D07D1" w:rsidRDefault="003D31D5" w:rsidP="00276466">
      <w:pPr>
        <w:pStyle w:val="Titre2"/>
        <w:numPr>
          <w:ilvl w:val="1"/>
          <w:numId w:val="29"/>
        </w:numPr>
        <w:jc w:val="both"/>
        <w:rPr>
          <w:rFonts w:ascii="Arial" w:hAnsi="Arial"/>
        </w:rPr>
      </w:pPr>
      <w:bookmarkStart w:id="309" w:name="_Toc174032998"/>
      <w:r w:rsidRPr="008D07D1">
        <w:rPr>
          <w:rFonts w:ascii="Arial" w:hAnsi="Arial"/>
        </w:rPr>
        <w:t>Précision sémantique</w:t>
      </w:r>
      <w:bookmarkEnd w:id="309"/>
    </w:p>
    <w:p w14:paraId="50760521" w14:textId="77777777" w:rsidR="003D31D5" w:rsidRPr="008D07D1" w:rsidRDefault="003D31D5" w:rsidP="00276466">
      <w:pPr>
        <w:pStyle w:val="Corpsdetexte2"/>
      </w:pPr>
      <w:r w:rsidRPr="008D07D1">
        <w:t>Il ne doit y avoir aucune différence de contenu entre le règlement extrait au format XML et le</w:t>
      </w:r>
    </w:p>
    <w:p w14:paraId="5AAFB57A" w14:textId="7E78F05C" w:rsidR="003D31D5" w:rsidRPr="008D07D1" w:rsidRDefault="003D31D5" w:rsidP="00276466">
      <w:pPr>
        <w:pStyle w:val="Corpsdetexte2"/>
      </w:pPr>
      <w:r w:rsidRPr="008D07D1">
        <w:t>règlement officiel du document d’urbanisme.</w:t>
      </w:r>
    </w:p>
    <w:p w14:paraId="00A9FDD3" w14:textId="77777777" w:rsidR="003D31D5" w:rsidRPr="008D07D1" w:rsidRDefault="003D31D5" w:rsidP="00276466">
      <w:pPr>
        <w:pStyle w:val="Corpsdetexte2"/>
      </w:pPr>
    </w:p>
    <w:p w14:paraId="21D1F824" w14:textId="147B39A2" w:rsidR="003D31D5" w:rsidRPr="008D07D1" w:rsidRDefault="003D31D5" w:rsidP="00276466">
      <w:pPr>
        <w:pStyle w:val="Corpsdetexte2"/>
      </w:pPr>
      <w:r w:rsidRPr="008D07D1">
        <w:t>Les deux règles suivantes s’appliquent :</w:t>
      </w:r>
    </w:p>
    <w:p w14:paraId="565EB53F" w14:textId="77777777" w:rsidR="003D31D5" w:rsidRPr="008D07D1" w:rsidRDefault="003D31D5" w:rsidP="00276466">
      <w:pPr>
        <w:pStyle w:val="Corpsdetexte2"/>
      </w:pPr>
    </w:p>
    <w:p w14:paraId="0F29495C" w14:textId="77777777" w:rsidR="003D31D5" w:rsidRPr="008D07D1" w:rsidRDefault="003D31D5" w:rsidP="00276466">
      <w:pPr>
        <w:pStyle w:val="Corpsdetexte2"/>
      </w:pPr>
      <w:r w:rsidRPr="008D07D1">
        <w:t>• Le texte du règlement au format XML doit être identique au texte du règlement officiel</w:t>
      </w:r>
    </w:p>
    <w:p w14:paraId="3DEFFE74" w14:textId="0A5C1C7A" w:rsidR="003D31D5" w:rsidRPr="008D07D1" w:rsidRDefault="003D31D5" w:rsidP="00276466">
      <w:pPr>
        <w:pStyle w:val="Corpsdetexte2"/>
      </w:pPr>
      <w:r w:rsidRPr="008D07D1">
        <w:t>(certains éléments purement illustratifs peuvent être omis).</w:t>
      </w:r>
    </w:p>
    <w:p w14:paraId="0ABD2361" w14:textId="77777777" w:rsidR="003D31D5" w:rsidRPr="008D07D1" w:rsidRDefault="003D31D5" w:rsidP="00276466">
      <w:pPr>
        <w:pStyle w:val="Corpsdetexte2"/>
      </w:pPr>
    </w:p>
    <w:p w14:paraId="3B7F63F1" w14:textId="77777777" w:rsidR="003D31D5" w:rsidRPr="008D07D1" w:rsidRDefault="003D31D5" w:rsidP="00276466">
      <w:pPr>
        <w:pStyle w:val="Corpsdetexte2"/>
      </w:pPr>
      <w:r w:rsidRPr="008D07D1">
        <w:t xml:space="preserve">• Tous les attributs XML renseignés doivent être corrects. </w:t>
      </w:r>
    </w:p>
    <w:p w14:paraId="44DBC284" w14:textId="77777777" w:rsidR="004D597C" w:rsidRPr="008D07D1" w:rsidRDefault="004D597C" w:rsidP="00276466">
      <w:pPr>
        <w:widowControl/>
        <w:suppressAutoHyphens w:val="0"/>
        <w:autoSpaceDE w:val="0"/>
        <w:autoSpaceDN w:val="0"/>
        <w:adjustRightInd w:val="0"/>
        <w:jc w:val="both"/>
        <w:rPr>
          <w:rFonts w:ascii="Arial" w:hAnsi="Arial" w:cs="Arial"/>
          <w:b/>
          <w:bCs/>
          <w:color w:val="4F6228" w:themeColor="accent3" w:themeShade="80"/>
          <w:kern w:val="0"/>
          <w:szCs w:val="22"/>
        </w:rPr>
      </w:pPr>
    </w:p>
    <w:p w14:paraId="19EBE401" w14:textId="516D00DF"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La précision sémantique est la conformité des valeurs des attributs et des relations</w:t>
      </w:r>
      <w:r w:rsidR="004D597C" w:rsidRPr="008D07D1">
        <w:rPr>
          <w:rFonts w:ascii="Arial" w:hAnsi="Arial" w:cs="Arial"/>
          <w:color w:val="000000"/>
          <w:kern w:val="0"/>
          <w:szCs w:val="22"/>
        </w:rPr>
        <w:t xml:space="preserve"> </w:t>
      </w:r>
      <w:r w:rsidRPr="008D07D1">
        <w:rPr>
          <w:rFonts w:ascii="Arial" w:hAnsi="Arial" w:cs="Arial"/>
          <w:color w:val="000000"/>
          <w:kern w:val="0"/>
          <w:szCs w:val="22"/>
        </w:rPr>
        <w:t>entre les objets.</w:t>
      </w:r>
    </w:p>
    <w:p w14:paraId="0996BEA0" w14:textId="3DC20949"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Les critères suivants devront être respectés :</w:t>
      </w:r>
    </w:p>
    <w:p w14:paraId="57EB0C5C" w14:textId="77777777" w:rsidR="004D597C" w:rsidRPr="008D07D1" w:rsidRDefault="004D597C" w:rsidP="00276466">
      <w:pPr>
        <w:widowControl/>
        <w:suppressAutoHyphens w:val="0"/>
        <w:autoSpaceDE w:val="0"/>
        <w:autoSpaceDN w:val="0"/>
        <w:adjustRightInd w:val="0"/>
        <w:jc w:val="both"/>
        <w:rPr>
          <w:rFonts w:ascii="Arial" w:hAnsi="Arial" w:cs="Arial"/>
          <w:color w:val="000000"/>
          <w:kern w:val="0"/>
          <w:szCs w:val="22"/>
        </w:rPr>
      </w:pPr>
    </w:p>
    <w:p w14:paraId="7F806D30" w14:textId="26ABE05D"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numérisation exacte des attributs d’objets tels qu'ils apparaissent dans le</w:t>
      </w:r>
      <w:r w:rsidR="004D597C" w:rsidRPr="008D07D1">
        <w:rPr>
          <w:rFonts w:ascii="Arial" w:hAnsi="Arial" w:cs="Arial"/>
          <w:color w:val="000000"/>
          <w:kern w:val="0"/>
          <w:szCs w:val="22"/>
        </w:rPr>
        <w:t xml:space="preserve"> </w:t>
      </w:r>
      <w:r w:rsidRPr="008D07D1">
        <w:rPr>
          <w:rFonts w:ascii="Arial" w:hAnsi="Arial" w:cs="Arial"/>
          <w:color w:val="000000"/>
          <w:kern w:val="0"/>
          <w:szCs w:val="22"/>
        </w:rPr>
        <w:t>document opposable. Aucune interprétation ne doit être faite.</w:t>
      </w:r>
    </w:p>
    <w:p w14:paraId="2ACB15FF" w14:textId="77777777" w:rsidR="004D597C" w:rsidRPr="008D07D1" w:rsidRDefault="004D597C" w:rsidP="00276466">
      <w:pPr>
        <w:widowControl/>
        <w:suppressAutoHyphens w:val="0"/>
        <w:autoSpaceDE w:val="0"/>
        <w:autoSpaceDN w:val="0"/>
        <w:adjustRightInd w:val="0"/>
        <w:jc w:val="both"/>
        <w:rPr>
          <w:rFonts w:ascii="Arial" w:hAnsi="Arial" w:cs="Arial"/>
          <w:color w:val="000000"/>
          <w:kern w:val="0"/>
          <w:szCs w:val="22"/>
        </w:rPr>
      </w:pPr>
    </w:p>
    <w:p w14:paraId="7CE9C64A" w14:textId="4C1792AE"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pas de confusion dans le contenu des attributs des objets.</w:t>
      </w:r>
    </w:p>
    <w:p w14:paraId="3F62FC25" w14:textId="77777777" w:rsidR="004D597C" w:rsidRPr="008D07D1" w:rsidRDefault="004D597C" w:rsidP="00276466">
      <w:pPr>
        <w:widowControl/>
        <w:suppressAutoHyphens w:val="0"/>
        <w:autoSpaceDE w:val="0"/>
        <w:autoSpaceDN w:val="0"/>
        <w:adjustRightInd w:val="0"/>
        <w:jc w:val="both"/>
        <w:rPr>
          <w:rFonts w:ascii="Arial" w:hAnsi="Arial" w:cs="Arial"/>
          <w:color w:val="000000"/>
          <w:kern w:val="0"/>
          <w:szCs w:val="22"/>
        </w:rPr>
      </w:pPr>
    </w:p>
    <w:p w14:paraId="6C6A9DED" w14:textId="001A84A5"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toutes les classes et attributs doivent être présents et dûment remplis avec</w:t>
      </w:r>
      <w:r w:rsidR="004D597C" w:rsidRPr="008D07D1">
        <w:rPr>
          <w:rFonts w:ascii="Arial" w:hAnsi="Arial" w:cs="Arial"/>
          <w:color w:val="000000"/>
          <w:kern w:val="0"/>
          <w:szCs w:val="22"/>
        </w:rPr>
        <w:t xml:space="preserve"> </w:t>
      </w:r>
      <w:r w:rsidRPr="008D07D1">
        <w:rPr>
          <w:rFonts w:ascii="Arial" w:hAnsi="Arial" w:cs="Arial"/>
          <w:color w:val="000000"/>
          <w:kern w:val="0"/>
          <w:szCs w:val="22"/>
        </w:rPr>
        <w:t>les valeurs exactes du document opposable.</w:t>
      </w:r>
    </w:p>
    <w:p w14:paraId="7449631A" w14:textId="3E6BDA1A"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p>
    <w:p w14:paraId="2CC8BF3C" w14:textId="0A691AA5" w:rsidR="004F7564" w:rsidRPr="008D07D1" w:rsidRDefault="004F7564" w:rsidP="00276466">
      <w:pPr>
        <w:pStyle w:val="Titre2"/>
        <w:numPr>
          <w:ilvl w:val="1"/>
          <w:numId w:val="29"/>
        </w:numPr>
        <w:jc w:val="both"/>
        <w:rPr>
          <w:rFonts w:ascii="Arial" w:hAnsi="Arial"/>
        </w:rPr>
      </w:pPr>
      <w:bookmarkStart w:id="310" w:name="_Toc174032999"/>
      <w:r w:rsidRPr="008D07D1">
        <w:rPr>
          <w:rFonts w:ascii="Arial" w:hAnsi="Arial"/>
        </w:rPr>
        <w:t>Règles d'organisation et de codification</w:t>
      </w:r>
      <w:bookmarkEnd w:id="310"/>
    </w:p>
    <w:p w14:paraId="6D58B80F" w14:textId="7F99F8B4" w:rsidR="004F7564" w:rsidRPr="008D07D1" w:rsidRDefault="004F7564" w:rsidP="00276466">
      <w:pPr>
        <w:widowControl/>
        <w:suppressAutoHyphens w:val="0"/>
        <w:autoSpaceDE w:val="0"/>
        <w:autoSpaceDN w:val="0"/>
        <w:adjustRightInd w:val="0"/>
        <w:jc w:val="both"/>
        <w:rPr>
          <w:rFonts w:ascii="Arial" w:hAnsi="Arial" w:cs="Arial"/>
          <w:b/>
          <w:bCs/>
          <w:color w:val="4F6228" w:themeColor="accent3" w:themeShade="80"/>
          <w:kern w:val="0"/>
          <w:szCs w:val="22"/>
        </w:rPr>
      </w:pPr>
      <w:r w:rsidRPr="008D07D1">
        <w:rPr>
          <w:rFonts w:ascii="Arial" w:hAnsi="Arial" w:cs="Arial"/>
          <w:b/>
          <w:bCs/>
          <w:color w:val="4F6228" w:themeColor="accent3" w:themeShade="80"/>
          <w:kern w:val="0"/>
          <w:szCs w:val="22"/>
        </w:rPr>
        <w:t xml:space="preserve">Système d'encodage des caractères : </w:t>
      </w:r>
    </w:p>
    <w:p w14:paraId="50E708E7" w14:textId="77777777" w:rsidR="004F7564" w:rsidRPr="008D07D1" w:rsidRDefault="004F7564" w:rsidP="00276466">
      <w:pPr>
        <w:widowControl/>
        <w:suppressAutoHyphens w:val="0"/>
        <w:autoSpaceDE w:val="0"/>
        <w:autoSpaceDN w:val="0"/>
        <w:adjustRightInd w:val="0"/>
        <w:jc w:val="both"/>
        <w:rPr>
          <w:rFonts w:ascii="Arial" w:hAnsi="Arial" w:cs="Arial"/>
          <w:b/>
          <w:bCs/>
          <w:color w:val="4F6228" w:themeColor="accent3" w:themeShade="80"/>
          <w:kern w:val="0"/>
          <w:szCs w:val="22"/>
        </w:rPr>
      </w:pPr>
    </w:p>
    <w:p w14:paraId="46804E8D" w14:textId="13C179C6"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 système d’encodage doit préférentiellement utiliser le jeu de caractères UTF-8, recommandé par le Référentiel Général d'Interopérabilité.</w:t>
      </w:r>
    </w:p>
    <w:p w14:paraId="34EEB2FF" w14:textId="41D40C67"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Afin d’éviter un mauvais affichage des caractères accentués et des caractères spéciaux, le Géoportail de l’urbanisme respecte l’encodage déclaré dans les métadonnées dans la rubrique « encodage » à l’intérieur de la balise « gmd:MD_CharacterSetCode » en respectant les valeurs définies dans la liste :</w:t>
      </w:r>
    </w:p>
    <w:p w14:paraId="27A34EB6" w14:textId="2DA0741F" w:rsidR="004F7564" w:rsidRPr="008D07D1" w:rsidRDefault="00FD4255" w:rsidP="00276466">
      <w:pPr>
        <w:widowControl/>
        <w:suppressAutoHyphens w:val="0"/>
        <w:autoSpaceDE w:val="0"/>
        <w:autoSpaceDN w:val="0"/>
        <w:adjustRightInd w:val="0"/>
        <w:jc w:val="both"/>
        <w:rPr>
          <w:rFonts w:ascii="Arial" w:hAnsi="Arial" w:cs="Arial"/>
          <w:color w:val="000000"/>
          <w:kern w:val="0"/>
          <w:szCs w:val="22"/>
        </w:rPr>
      </w:pPr>
      <w:hyperlink r:id="rId42" w:history="1">
        <w:r w:rsidR="004F7564" w:rsidRPr="008D07D1">
          <w:rPr>
            <w:rStyle w:val="Lienhypertexte"/>
            <w:rFonts w:ascii="Arial" w:hAnsi="Arial" w:cs="Arial"/>
            <w:kern w:val="0"/>
            <w:szCs w:val="22"/>
          </w:rPr>
          <w:t>http://standards.iso.org/ittf/PubliclyAvailableStandards/ISO_19139_Schemas/resources/codelist/gmxCodelists.xml</w:t>
        </w:r>
      </w:hyperlink>
    </w:p>
    <w:p w14:paraId="1144D4B6" w14:textId="77777777"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p>
    <w:p w14:paraId="4A9AE273" w14:textId="257CD78A"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S'il n'est pas déclaré dans les métadonnées, l’encodage par défaut est UTF-8.</w:t>
      </w:r>
    </w:p>
    <w:p w14:paraId="41659B54" w14:textId="3A9ACCC2"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p>
    <w:p w14:paraId="1E116470" w14:textId="05FCE4E2" w:rsidR="006F1A7C" w:rsidRPr="008D07D1" w:rsidRDefault="006F1A7C" w:rsidP="00276466">
      <w:pPr>
        <w:pStyle w:val="Titre1"/>
        <w:numPr>
          <w:ilvl w:val="0"/>
          <w:numId w:val="29"/>
        </w:numPr>
        <w:jc w:val="both"/>
        <w:rPr>
          <w:rFonts w:ascii="Arial" w:hAnsi="Arial"/>
        </w:rPr>
      </w:pPr>
      <w:bookmarkStart w:id="311" w:name="_Ref174027065"/>
      <w:bookmarkStart w:id="312" w:name="_Toc174033000"/>
      <w:r w:rsidRPr="008D07D1">
        <w:rPr>
          <w:rFonts w:ascii="Arial" w:hAnsi="Arial"/>
        </w:rPr>
        <w:t>Métadonnées</w:t>
      </w:r>
      <w:bookmarkEnd w:id="311"/>
      <w:bookmarkEnd w:id="312"/>
    </w:p>
    <w:p w14:paraId="7A1E0B25"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p>
    <w:p w14:paraId="27F32A3F" w14:textId="3E2D7FBF"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Ce standard ne demande pas de créer de nouvelles métadonnées, mais s’intègre dans les métadonnées de l’archive GPU défini dans le Standard CNIG PLU.</w:t>
      </w:r>
    </w:p>
    <w:p w14:paraId="728AA98F"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p>
    <w:p w14:paraId="36A88708"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Les éléments à renseigner sont identiques au Standard CNIG PLU, mais certains éléments sont à</w:t>
      </w:r>
    </w:p>
    <w:p w14:paraId="77A3DD64" w14:textId="42652AF3"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compléter par les consignes suivantes (qui s’ajoutent aux consignes définies dans le Guide de saisie des métadonnées du CNIG) :</w:t>
      </w:r>
    </w:p>
    <w:p w14:paraId="666E9C35"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p>
    <w:p w14:paraId="652DDB99" w14:textId="64713798"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Chaque lot de données doit obligatoirement être accompagné de ses métadonnées afin de mettre en évidence les informations essentielles contenues.</w:t>
      </w:r>
    </w:p>
    <w:p w14:paraId="7505F8DF" w14:textId="77777777"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7AC01796" w14:textId="31463028"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 fichier de métadonnées est nommé &lt;identificateur de ressource unique&gt;.xml, il est placé dans le répertoire correspondant au document d'urbanisme :</w:t>
      </w:r>
    </w:p>
    <w:p w14:paraId="6CB23C0B" w14:textId="77777777"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3655E26F" w14:textId="0CB65B76"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xml:space="preserve">&lt;INSEE&gt;_PLU_&lt;DATAPPRO&gt; dans le cas d’un PLU </w:t>
      </w:r>
    </w:p>
    <w:p w14:paraId="17DC896E" w14:textId="7710E305"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ou &lt;SIREN&gt;_PLUi_&lt;DATAPPRO&gt; dans le cas d’un PLUi</w:t>
      </w:r>
    </w:p>
    <w:p w14:paraId="5DE21BAB" w14:textId="77777777"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5FAE1055" w14:textId="5FF25476"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Les consignes de saisie des métadonnées font l'objet d'une documentation spécifique : « Consignes de saisie des métadonnées INSPIRE ». Ce guide de saisie est disponible sur la page web du CNIG dédiée à la numérisation des documents d'urbanisme</w:t>
      </w:r>
      <w:r w:rsidR="00A1324D" w:rsidRPr="008D07D1">
        <w:rPr>
          <w:rFonts w:ascii="Arial" w:hAnsi="Arial" w:cs="Arial"/>
          <w:color w:val="000000"/>
          <w:kern w:val="0"/>
          <w:szCs w:val="22"/>
        </w:rPr>
        <w:t>.</w:t>
      </w:r>
    </w:p>
    <w:p w14:paraId="6E9F1C83" w14:textId="6915D223"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367F5F99" w14:textId="09130F06" w:rsidR="00A1324D" w:rsidRPr="008D07D1" w:rsidRDefault="00A1324D" w:rsidP="00276466">
      <w:pPr>
        <w:pStyle w:val="Titre1"/>
        <w:numPr>
          <w:ilvl w:val="0"/>
          <w:numId w:val="29"/>
        </w:numPr>
        <w:jc w:val="both"/>
        <w:rPr>
          <w:rFonts w:ascii="Arial" w:hAnsi="Arial"/>
        </w:rPr>
      </w:pPr>
      <w:bookmarkStart w:id="313" w:name="_Ref174027023"/>
      <w:bookmarkStart w:id="314" w:name="_Toc174033001"/>
      <w:r w:rsidRPr="008D07D1">
        <w:rPr>
          <w:rFonts w:ascii="Arial" w:hAnsi="Arial"/>
        </w:rPr>
        <w:t>Format</w:t>
      </w:r>
      <w:bookmarkEnd w:id="313"/>
      <w:bookmarkEnd w:id="314"/>
    </w:p>
    <w:p w14:paraId="4F83307F" w14:textId="5FCB9B3B" w:rsidR="00A1324D" w:rsidRPr="008D07D1" w:rsidRDefault="00A1324D" w:rsidP="00276466">
      <w:pPr>
        <w:pStyle w:val="Titre2"/>
        <w:numPr>
          <w:ilvl w:val="1"/>
          <w:numId w:val="29"/>
        </w:numPr>
        <w:jc w:val="both"/>
        <w:rPr>
          <w:rFonts w:ascii="Arial" w:hAnsi="Arial"/>
        </w:rPr>
      </w:pPr>
      <w:bookmarkStart w:id="315" w:name="_Toc174033002"/>
      <w:r w:rsidRPr="008D07D1">
        <w:rPr>
          <w:rFonts w:ascii="Arial" w:hAnsi="Arial"/>
        </w:rPr>
        <w:t>Format d’encodage</w:t>
      </w:r>
      <w:bookmarkEnd w:id="315"/>
    </w:p>
    <w:p w14:paraId="76E84FA6" w14:textId="455977F3"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 règlement d’urbanisme doit être numérisé au format XML spécifié dans ce document.</w:t>
      </w:r>
    </w:p>
    <w:p w14:paraId="145B79FD"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49449980" w14:textId="14638C78"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L’intérêt du XML est de :</w:t>
      </w:r>
    </w:p>
    <w:p w14:paraId="4A109BDA"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67C1A9A0" w14:textId="7A37E63D"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pouvoir être interprété directement par un navigateur ;</w:t>
      </w:r>
    </w:p>
    <w:p w14:paraId="4D88AF84"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7A07273F" w14:textId="00E45B9A"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pouvoir valider que la structure du règlement est conforme au modèle défini dans ce standard ;</w:t>
      </w:r>
    </w:p>
    <w:p w14:paraId="27C968EC"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791DBC3D" w14:textId="771513E9"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permettre une liberté d’écriture du règlement en fonction des besoins et compétences des communes (paragraphes, listes, tableaux, images…) à l’aide du XHTML.</w:t>
      </w:r>
    </w:p>
    <w:p w14:paraId="263DAFCE"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052B6EFF" w14:textId="04CB5F48"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L’encodage est réalisé en suivant les principes de la norme ISO/TS 19139-1:2019.</w:t>
      </w:r>
    </w:p>
    <w:p w14:paraId="73C52393" w14:textId="422EFC86"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3453CC21" w14:textId="750F38FC"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u w:val="single"/>
        </w:rPr>
        <w:t xml:space="preserve">Notes </w:t>
      </w:r>
      <w:r w:rsidRPr="008D07D1">
        <w:rPr>
          <w:rFonts w:ascii="Arial" w:hAnsi="Arial" w:cs="Arial"/>
          <w:color w:val="000000"/>
          <w:kern w:val="0"/>
          <w:szCs w:val="22"/>
        </w:rPr>
        <w:t>:</w:t>
      </w:r>
    </w:p>
    <w:p w14:paraId="640A099D"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0DCADA58" w14:textId="701FC5CB"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Le schéma XML susmentionné peut être soumis à modification ;</w:t>
      </w:r>
    </w:p>
    <w:p w14:paraId="0DF3DCF5"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1F9A658B" w14:textId="7EA9D7D6" w:rsidR="00A1324D" w:rsidRPr="008D07D1" w:rsidRDefault="00A1324D" w:rsidP="00276466">
      <w:pPr>
        <w:widowControl/>
        <w:suppressAutoHyphens w:val="0"/>
        <w:autoSpaceDE w:val="0"/>
        <w:autoSpaceDN w:val="0"/>
        <w:adjustRightInd w:val="0"/>
        <w:jc w:val="both"/>
        <w:rPr>
          <w:rFonts w:ascii="Arial" w:hAnsi="Arial" w:cs="Arial"/>
        </w:rPr>
      </w:pPr>
      <w:r w:rsidRPr="008D07D1">
        <w:rPr>
          <w:rFonts w:ascii="Arial" w:hAnsi="Arial" w:cs="Arial"/>
          <w:color w:val="000000"/>
          <w:kern w:val="0"/>
          <w:szCs w:val="22"/>
        </w:rPr>
        <w:t xml:space="preserve">• Toutes les versions des schémas XML resteront disponibles afin de conserver la </w:t>
      </w:r>
      <w:r w:rsidRPr="008D07D1">
        <w:rPr>
          <w:rFonts w:ascii="Arial" w:hAnsi="Arial" w:cs="Arial"/>
        </w:rPr>
        <w:t>compatibilité avec les versions précédentes.</w:t>
      </w:r>
    </w:p>
    <w:p w14:paraId="54CA393B" w14:textId="6D027C73" w:rsidR="00A1324D" w:rsidRPr="008D07D1" w:rsidRDefault="00A1324D" w:rsidP="00276466">
      <w:pPr>
        <w:widowControl/>
        <w:suppressAutoHyphens w:val="0"/>
        <w:autoSpaceDE w:val="0"/>
        <w:autoSpaceDN w:val="0"/>
        <w:adjustRightInd w:val="0"/>
        <w:jc w:val="both"/>
        <w:rPr>
          <w:rFonts w:ascii="Arial" w:hAnsi="Arial" w:cs="Arial"/>
        </w:rPr>
      </w:pPr>
    </w:p>
    <w:p w14:paraId="136D36D3" w14:textId="47A98F6A" w:rsidR="00A1324D" w:rsidRDefault="00A1324D" w:rsidP="00276466">
      <w:pPr>
        <w:widowControl/>
        <w:suppressAutoHyphens w:val="0"/>
        <w:autoSpaceDE w:val="0"/>
        <w:autoSpaceDN w:val="0"/>
        <w:adjustRightInd w:val="0"/>
        <w:jc w:val="both"/>
        <w:rPr>
          <w:rFonts w:ascii="Arial" w:hAnsi="Arial" w:cs="Arial"/>
        </w:rPr>
      </w:pPr>
      <w:r w:rsidRPr="008D07D1">
        <w:rPr>
          <w:rFonts w:ascii="Arial" w:hAnsi="Arial" w:cs="Arial"/>
        </w:rPr>
        <w:t>Cependant, ce standard doit rester indépendant de la mise en page afin de favoriser l’homogénéité des PLU entre eux au sein d’un même service de diffusion. Le but étant qu’au sein d’un tel service, tous les PLU puissent avoir la même présentation.</w:t>
      </w:r>
    </w:p>
    <w:p w14:paraId="4EEFA169" w14:textId="5A10130F" w:rsidR="001E7FC9" w:rsidRDefault="001E7FC9" w:rsidP="00276466">
      <w:pPr>
        <w:widowControl/>
        <w:suppressAutoHyphens w:val="0"/>
        <w:autoSpaceDE w:val="0"/>
        <w:autoSpaceDN w:val="0"/>
        <w:adjustRightInd w:val="0"/>
        <w:jc w:val="both"/>
        <w:rPr>
          <w:rFonts w:ascii="Arial" w:hAnsi="Arial" w:cs="Arial"/>
        </w:rPr>
      </w:pPr>
    </w:p>
    <w:p w14:paraId="305BAFEE" w14:textId="3A8FE2F6" w:rsidR="001E7FC9" w:rsidRPr="001E7FC9" w:rsidRDefault="001E7FC9" w:rsidP="001E7FC9">
      <w:pPr>
        <w:pStyle w:val="Titre1"/>
        <w:numPr>
          <w:ilvl w:val="0"/>
          <w:numId w:val="29"/>
        </w:numPr>
      </w:pPr>
      <w:r>
        <w:t xml:space="preserve"> </w:t>
      </w:r>
      <w:bookmarkStart w:id="316" w:name="_Ref174032616"/>
      <w:bookmarkStart w:id="317" w:name="_Toc174033003"/>
      <w:r w:rsidRPr="001E7FC9">
        <w:t>Livraison</w:t>
      </w:r>
      <w:bookmarkEnd w:id="316"/>
      <w:bookmarkEnd w:id="317"/>
    </w:p>
    <w:p w14:paraId="487906F7" w14:textId="3D02BF60" w:rsidR="001E7FC9" w:rsidRPr="001E7FC9" w:rsidRDefault="001E7FC9" w:rsidP="001E7FC9">
      <w:pPr>
        <w:pStyle w:val="Titre2"/>
        <w:numPr>
          <w:ilvl w:val="1"/>
          <w:numId w:val="29"/>
        </w:numPr>
      </w:pPr>
      <w:bookmarkStart w:id="318" w:name="_Toc174033004"/>
      <w:r w:rsidRPr="001E7FC9">
        <w:t>Format de livraison</w:t>
      </w:r>
      <w:bookmarkEnd w:id="318"/>
    </w:p>
    <w:p w14:paraId="1E98852B" w14:textId="09673F4F"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 règlement d’urbanisme doit être fourni au format XML 1.0 conformément au chapitre Format et</w:t>
      </w:r>
      <w:r>
        <w:rPr>
          <w:rFonts w:ascii="Arial" w:hAnsi="Arial" w:cs="Arial"/>
        </w:rPr>
        <w:t xml:space="preserve"> </w:t>
      </w:r>
      <w:r w:rsidRPr="001E7FC9">
        <w:rPr>
          <w:rFonts w:ascii="Arial" w:hAnsi="Arial" w:cs="Arial"/>
        </w:rPr>
        <w:t>il doit comporter obligatoirement l’extension .xml.</w:t>
      </w:r>
    </w:p>
    <w:p w14:paraId="58F46109" w14:textId="77777777" w:rsidR="001E7FC9" w:rsidRPr="001E7FC9" w:rsidRDefault="001E7FC9" w:rsidP="001E7FC9">
      <w:pPr>
        <w:widowControl/>
        <w:suppressAutoHyphens w:val="0"/>
        <w:autoSpaceDE w:val="0"/>
        <w:autoSpaceDN w:val="0"/>
        <w:adjustRightInd w:val="0"/>
        <w:jc w:val="both"/>
        <w:rPr>
          <w:rFonts w:ascii="Arial" w:hAnsi="Arial" w:cs="Arial"/>
        </w:rPr>
      </w:pPr>
    </w:p>
    <w:p w14:paraId="5C398BE6" w14:textId="1346DFC3"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Les images référencées dans le contenu doivent être fournis au format jpg, img, gif ou png.</w:t>
      </w:r>
    </w:p>
    <w:p w14:paraId="2102F46A" w14:textId="77777777" w:rsidR="001E7FC9" w:rsidRPr="001E7FC9" w:rsidRDefault="001E7FC9" w:rsidP="001E7FC9">
      <w:pPr>
        <w:widowControl/>
        <w:suppressAutoHyphens w:val="0"/>
        <w:autoSpaceDE w:val="0"/>
        <w:autoSpaceDN w:val="0"/>
        <w:adjustRightInd w:val="0"/>
        <w:jc w:val="both"/>
        <w:rPr>
          <w:rFonts w:ascii="Arial" w:hAnsi="Arial" w:cs="Arial"/>
        </w:rPr>
      </w:pPr>
    </w:p>
    <w:p w14:paraId="26B8E91F" w14:textId="323B7DF9"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Note : aucun fichier CSS ne sera fourni.</w:t>
      </w:r>
    </w:p>
    <w:p w14:paraId="2F5C7BEB" w14:textId="77777777" w:rsidR="001E7FC9" w:rsidRPr="001E7FC9" w:rsidRDefault="001E7FC9" w:rsidP="001E7FC9">
      <w:pPr>
        <w:widowControl/>
        <w:suppressAutoHyphens w:val="0"/>
        <w:autoSpaceDE w:val="0"/>
        <w:autoSpaceDN w:val="0"/>
        <w:adjustRightInd w:val="0"/>
        <w:jc w:val="both"/>
        <w:rPr>
          <w:rFonts w:ascii="Arial" w:hAnsi="Arial" w:cs="Arial"/>
        </w:rPr>
      </w:pPr>
    </w:p>
    <w:p w14:paraId="1ED419B0" w14:textId="0A0AC4A2" w:rsidR="001E7FC9" w:rsidRPr="001E7FC9" w:rsidRDefault="001E7FC9" w:rsidP="001E7FC9">
      <w:pPr>
        <w:pStyle w:val="Titre2"/>
        <w:numPr>
          <w:ilvl w:val="1"/>
          <w:numId w:val="29"/>
        </w:numPr>
      </w:pPr>
      <w:bookmarkStart w:id="319" w:name="_Toc174033005"/>
      <w:r w:rsidRPr="001E7FC9">
        <w:t>Fourniture dans le livrable dossier du PLU</w:t>
      </w:r>
      <w:bookmarkEnd w:id="319"/>
    </w:p>
    <w:p w14:paraId="5B84B3EC" w14:textId="6D1CACA3"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Les données doivent être fournies en plus du document au format PDF dans le livrable dossier du</w:t>
      </w:r>
      <w:r>
        <w:rPr>
          <w:rFonts w:ascii="Arial" w:hAnsi="Arial" w:cs="Arial"/>
        </w:rPr>
        <w:t xml:space="preserve"> </w:t>
      </w:r>
      <w:r w:rsidRPr="001E7FC9">
        <w:rPr>
          <w:rFonts w:ascii="Arial" w:hAnsi="Arial" w:cs="Arial"/>
        </w:rPr>
        <w:t xml:space="preserve">PLU (voir standard CNIG PLU) dans le dossier pièces écrites, sous-dossier 3_Règlement. </w:t>
      </w:r>
    </w:p>
    <w:p w14:paraId="0017D305" w14:textId="77777777" w:rsidR="001E7FC9" w:rsidRPr="001E7FC9" w:rsidRDefault="001E7FC9" w:rsidP="001E7FC9">
      <w:pPr>
        <w:widowControl/>
        <w:suppressAutoHyphens w:val="0"/>
        <w:autoSpaceDE w:val="0"/>
        <w:autoSpaceDN w:val="0"/>
        <w:adjustRightInd w:val="0"/>
        <w:jc w:val="both"/>
        <w:rPr>
          <w:rFonts w:ascii="Arial" w:hAnsi="Arial" w:cs="Arial"/>
        </w:rPr>
      </w:pPr>
    </w:p>
    <w:p w14:paraId="066A2515" w14:textId="2B42CFA4"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Ce dossier doit comporter un fichier XML unique par dossier PLU et éventuellement un dossier</w:t>
      </w:r>
      <w:r>
        <w:rPr>
          <w:rFonts w:ascii="Arial" w:hAnsi="Arial" w:cs="Arial"/>
        </w:rPr>
        <w:t xml:space="preserve"> </w:t>
      </w:r>
      <w:r w:rsidRPr="001E7FC9">
        <w:rPr>
          <w:rFonts w:ascii="Arial" w:hAnsi="Arial" w:cs="Arial"/>
        </w:rPr>
        <w:t>ressources contenant les images du règlement.</w:t>
      </w:r>
    </w:p>
    <w:p w14:paraId="3D249691" w14:textId="77777777" w:rsidR="001E7FC9" w:rsidRPr="001E7FC9" w:rsidRDefault="001E7FC9" w:rsidP="001E7FC9">
      <w:pPr>
        <w:widowControl/>
        <w:suppressAutoHyphens w:val="0"/>
        <w:autoSpaceDE w:val="0"/>
        <w:autoSpaceDN w:val="0"/>
        <w:adjustRightInd w:val="0"/>
        <w:jc w:val="both"/>
        <w:rPr>
          <w:rFonts w:ascii="Arial" w:hAnsi="Arial" w:cs="Arial"/>
        </w:rPr>
      </w:pPr>
    </w:p>
    <w:p w14:paraId="35B7FF17" w14:textId="01D38931" w:rsidR="001E7FC9" w:rsidRPr="008D07D1"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 fichier XML doit porter le même nom que le fichier PDF du règlement défini dans le Standard</w:t>
      </w:r>
      <w:r>
        <w:rPr>
          <w:rFonts w:ascii="Arial" w:hAnsi="Arial" w:cs="Arial"/>
        </w:rPr>
        <w:t xml:space="preserve"> </w:t>
      </w:r>
      <w:r w:rsidRPr="001E7FC9">
        <w:rPr>
          <w:rFonts w:ascii="Arial" w:hAnsi="Arial" w:cs="Arial"/>
        </w:rPr>
        <w:t>CNIG PLU, suivi de l’extension .xml.</w:t>
      </w:r>
    </w:p>
    <w:p w14:paraId="456578FC" w14:textId="45F596FC" w:rsidR="00732687" w:rsidRPr="008D07D1" w:rsidRDefault="00832EDB" w:rsidP="00276466">
      <w:pPr>
        <w:pStyle w:val="Titre1"/>
        <w:numPr>
          <w:ilvl w:val="0"/>
          <w:numId w:val="29"/>
        </w:numPr>
        <w:jc w:val="both"/>
        <w:rPr>
          <w:rFonts w:ascii="Arial" w:hAnsi="Arial"/>
        </w:rPr>
      </w:pPr>
      <w:bookmarkStart w:id="320" w:name="_Toc164181857"/>
      <w:r w:rsidRPr="008D07D1">
        <w:rPr>
          <w:rFonts w:ascii="Arial" w:hAnsi="Arial"/>
        </w:rPr>
        <w:t xml:space="preserve"> </w:t>
      </w:r>
      <w:bookmarkStart w:id="321" w:name="_Toc174033006"/>
      <w:r w:rsidR="007B52A5" w:rsidRPr="008D07D1">
        <w:rPr>
          <w:rFonts w:ascii="Arial" w:hAnsi="Arial"/>
        </w:rPr>
        <w:t>Cas d’utilisation</w:t>
      </w:r>
      <w:bookmarkEnd w:id="320"/>
      <w:bookmarkEnd w:id="321"/>
      <w:r w:rsidR="007B52A5" w:rsidRPr="008D07D1">
        <w:rPr>
          <w:rFonts w:ascii="Arial" w:hAnsi="Arial"/>
        </w:rPr>
        <w:t xml:space="preserve"> </w:t>
      </w:r>
    </w:p>
    <w:p w14:paraId="764AB5D6" w14:textId="77777777" w:rsidR="00312D2F" w:rsidRDefault="00312D2F" w:rsidP="008D4D56">
      <w:pPr>
        <w:pStyle w:val="Titre2"/>
        <w:numPr>
          <w:ilvl w:val="1"/>
          <w:numId w:val="29"/>
        </w:numPr>
      </w:pPr>
      <w:bookmarkStart w:id="322" w:name="_Toc174033007"/>
      <w:r>
        <w:t>La hauteur</w:t>
      </w:r>
      <w:bookmarkEnd w:id="322"/>
      <w:r>
        <w:t xml:space="preserve"> </w:t>
      </w:r>
    </w:p>
    <w:p w14:paraId="7C9BAF67" w14:textId="168AB3F5" w:rsidR="00732687" w:rsidRPr="00312D2F" w:rsidRDefault="00312D2F" w:rsidP="00312D2F">
      <w:pPr>
        <w:pStyle w:val="Normalcentr1"/>
        <w:ind w:left="0"/>
        <w:rPr>
          <w:rFonts w:ascii="Arial" w:hAnsi="Arial" w:cs="Arial"/>
          <w:sz w:val="22"/>
          <w:szCs w:val="32"/>
        </w:rPr>
      </w:pPr>
      <w:r>
        <w:rPr>
          <w:rFonts w:ascii="Arial" w:hAnsi="Arial" w:cs="Arial"/>
          <w:sz w:val="22"/>
          <w:szCs w:val="32"/>
        </w:rPr>
        <w:t xml:space="preserve">La modélisation de la hauteur </w:t>
      </w:r>
      <w:r w:rsidRPr="00312D2F">
        <w:rPr>
          <w:rFonts w:ascii="Arial" w:hAnsi="Arial" w:cs="Arial"/>
          <w:sz w:val="22"/>
          <w:szCs w:val="32"/>
        </w:rPr>
        <w:t xml:space="preserve">repose sur les règles définies dans le modèle SimPLU combinées avec celles définies par Buildrz. </w:t>
      </w:r>
    </w:p>
    <w:p w14:paraId="6CECF4D1" w14:textId="3B5C0919" w:rsidR="00312D2F" w:rsidRDefault="00312D2F" w:rsidP="00312D2F">
      <w:pPr>
        <w:pStyle w:val="Corpsdetexte"/>
      </w:pPr>
      <w:r>
        <w:t xml:space="preserve">La classe hauteur prend en compte les différentes unités de mesure (issues du modèle de Buildrz) combinées avec les points bas référencés dans le modèle SimPLU. </w:t>
      </w:r>
    </w:p>
    <w:p w14:paraId="54D5D886" w14:textId="628AB7CD" w:rsidR="00312D2F" w:rsidRDefault="00312D2F" w:rsidP="00312D2F">
      <w:pPr>
        <w:pStyle w:val="Corpsdetexte"/>
      </w:pPr>
      <w:commentRangeStart w:id="323"/>
      <w:r>
        <w:rPr>
          <w:noProof/>
        </w:rPr>
        <w:drawing>
          <wp:inline distT="0" distB="0" distL="0" distR="0" wp14:anchorId="18F38B51" wp14:editId="52345860">
            <wp:extent cx="5123809" cy="3171429"/>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3809" cy="3171429"/>
                    </a:xfrm>
                    <a:prstGeom prst="rect">
                      <a:avLst/>
                    </a:prstGeom>
                  </pic:spPr>
                </pic:pic>
              </a:graphicData>
            </a:graphic>
          </wp:inline>
        </w:drawing>
      </w:r>
      <w:commentRangeEnd w:id="323"/>
      <w:r w:rsidR="001E7FC9">
        <w:rPr>
          <w:rStyle w:val="Marquedecommentaire"/>
          <w:rFonts w:ascii="Times New Roman" w:hAnsi="Times New Roman"/>
        </w:rPr>
        <w:commentReference w:id="323"/>
      </w:r>
    </w:p>
    <w:p w14:paraId="7EBA2476" w14:textId="31FEBBEC" w:rsidR="00312D2F" w:rsidRDefault="00312D2F" w:rsidP="00312D2F">
      <w:pPr>
        <w:pStyle w:val="Corpsdetexte"/>
      </w:pPr>
    </w:p>
    <w:p w14:paraId="147C1A5D" w14:textId="6737A044" w:rsidR="00312D2F" w:rsidRPr="00312D2F" w:rsidRDefault="00312D2F" w:rsidP="00312D2F">
      <w:pPr>
        <w:pStyle w:val="Corpsdetexte"/>
        <w:rPr>
          <w:u w:val="single"/>
        </w:rPr>
      </w:pPr>
      <w:r w:rsidRPr="00312D2F">
        <w:rPr>
          <w:u w:val="single"/>
        </w:rPr>
        <w:t xml:space="preserve">Points bas dans SimPLU : </w:t>
      </w:r>
    </w:p>
    <w:p w14:paraId="1D18F5B4" w14:textId="77777777" w:rsidR="00312D2F" w:rsidRPr="00312D2F" w:rsidRDefault="00312D2F" w:rsidP="00312D2F">
      <w:pPr>
        <w:pStyle w:val="Corpsdetexte"/>
      </w:pPr>
      <w:r w:rsidRPr="00312D2F">
        <w:t>Les point bas (paramètre botP) peut être :</w:t>
      </w:r>
    </w:p>
    <w:p w14:paraId="6196B2E3" w14:textId="1AC0600C" w:rsidR="00312D2F" w:rsidRPr="00312D2F" w:rsidRDefault="00312D2F" w:rsidP="00312D2F">
      <w:pPr>
        <w:pStyle w:val="Corpsdetexte"/>
        <w:numPr>
          <w:ilvl w:val="0"/>
          <w:numId w:val="44"/>
        </w:numPr>
      </w:pPr>
      <w:r w:rsidRPr="00312D2F">
        <w:t>le point le plus bas du terrain (BPbt) ;</w:t>
      </w:r>
    </w:p>
    <w:p w14:paraId="6D5986A7" w14:textId="26DEA58A" w:rsidR="00312D2F" w:rsidRPr="00312D2F" w:rsidRDefault="00312D2F" w:rsidP="00312D2F">
      <w:pPr>
        <w:pStyle w:val="Corpsdetexte"/>
        <w:numPr>
          <w:ilvl w:val="0"/>
          <w:numId w:val="44"/>
        </w:numPr>
      </w:pPr>
      <w:r w:rsidRPr="00312D2F">
        <w:t>le point le plus haut du terrain (BPtt) ;</w:t>
      </w:r>
    </w:p>
    <w:p w14:paraId="1E8FACDB" w14:textId="5687D12B" w:rsidR="00312D2F" w:rsidRPr="00312D2F" w:rsidRDefault="00312D2F" w:rsidP="00312D2F">
      <w:pPr>
        <w:pStyle w:val="Corpsdetexte"/>
        <w:numPr>
          <w:ilvl w:val="0"/>
          <w:numId w:val="44"/>
        </w:numPr>
      </w:pPr>
      <w:r w:rsidRPr="00312D2F">
        <w:t>un point de la rue ou de l’emprise publique jouxtant l’unité foncière(BPpe) ;</w:t>
      </w:r>
    </w:p>
    <w:p w14:paraId="5C0C2EA9" w14:textId="0F0B51DE" w:rsidR="00312D2F" w:rsidRDefault="00312D2F" w:rsidP="00312D2F">
      <w:pPr>
        <w:pStyle w:val="Corpsdetexte"/>
        <w:numPr>
          <w:ilvl w:val="0"/>
          <w:numId w:val="44"/>
        </w:numPr>
      </w:pPr>
      <w:r w:rsidRPr="00312D2F">
        <w:t>le point le plus bas du bâtiment (BPb).</w:t>
      </w:r>
    </w:p>
    <w:p w14:paraId="19D0E01D" w14:textId="7D328363" w:rsidR="00312D2F" w:rsidRDefault="00312D2F" w:rsidP="00312D2F">
      <w:pPr>
        <w:pStyle w:val="Corpsdetexte"/>
      </w:pPr>
    </w:p>
    <w:p w14:paraId="15E7586A" w14:textId="77777777" w:rsidR="00312D2F" w:rsidRDefault="00312D2F" w:rsidP="00312D2F">
      <w:pPr>
        <w:pStyle w:val="Corpsdetexte"/>
      </w:pPr>
      <w:r w:rsidRPr="00312D2F">
        <w:rPr>
          <w:noProof/>
        </w:rPr>
        <w:drawing>
          <wp:inline distT="0" distB="0" distL="0" distR="0" wp14:anchorId="49DCF8BF" wp14:editId="3D3F8F0E">
            <wp:extent cx="4454735" cy="2171403"/>
            <wp:effectExtent l="0" t="0" r="3175" b="635"/>
            <wp:docPr id="9" name="Image 8">
              <a:extLst xmlns:a="http://schemas.openxmlformats.org/drawingml/2006/main">
                <a:ext uri="{FF2B5EF4-FFF2-40B4-BE49-F238E27FC236}">
                  <a16:creationId xmlns:a16="http://schemas.microsoft.com/office/drawing/2014/main" id="{62418A79-9E2B-7D76-0B6E-E80244C1B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62418A79-9E2B-7D76-0B6E-E80244C1B1B7}"/>
                        </a:ext>
                      </a:extLst>
                    </pic:cNvPr>
                    <pic:cNvPicPr>
                      <a:picLocks noChangeAspect="1"/>
                    </pic:cNvPicPr>
                  </pic:nvPicPr>
                  <pic:blipFill>
                    <a:blip r:embed="rId44"/>
                    <a:stretch>
                      <a:fillRect/>
                    </a:stretch>
                  </pic:blipFill>
                  <pic:spPr>
                    <a:xfrm>
                      <a:off x="0" y="0"/>
                      <a:ext cx="4454735" cy="2171403"/>
                    </a:xfrm>
                    <a:prstGeom prst="rect">
                      <a:avLst/>
                    </a:prstGeom>
                  </pic:spPr>
                </pic:pic>
              </a:graphicData>
            </a:graphic>
          </wp:inline>
        </w:drawing>
      </w:r>
    </w:p>
    <w:p w14:paraId="01DD3F0C" w14:textId="56DF26B6" w:rsidR="00312D2F" w:rsidRPr="00312D2F" w:rsidRDefault="00312D2F" w:rsidP="00312D2F">
      <w:pPr>
        <w:pStyle w:val="Corpsdetexte"/>
      </w:pPr>
    </w:p>
    <w:p w14:paraId="58D01813" w14:textId="20864AD1" w:rsidR="00732687" w:rsidRPr="008D07D1" w:rsidRDefault="00732687" w:rsidP="00276466">
      <w:pPr>
        <w:pStyle w:val="Corpsdetexte"/>
        <w:jc w:val="both"/>
        <w:rPr>
          <w:rFonts w:ascii="Arial" w:hAnsi="Arial" w:cs="Arial"/>
          <w:color w:val="000000" w:themeColor="text1"/>
          <w:szCs w:val="22"/>
        </w:rPr>
      </w:pPr>
      <w:bookmarkStart w:id="324" w:name="user-content-modèle-de-phrase"/>
      <w:bookmarkEnd w:id="324"/>
    </w:p>
    <w:p w14:paraId="42386652" w14:textId="7742135A" w:rsidR="00732687" w:rsidRPr="008D4D56" w:rsidRDefault="007B52A5" w:rsidP="008D4D56">
      <w:pPr>
        <w:pStyle w:val="Titre2"/>
        <w:numPr>
          <w:ilvl w:val="1"/>
          <w:numId w:val="29"/>
        </w:numPr>
      </w:pPr>
      <w:bookmarkStart w:id="325" w:name="_Toc164181859"/>
      <w:bookmarkStart w:id="326" w:name="_Toc174033008"/>
      <w:r w:rsidRPr="008D07D1">
        <w:rPr>
          <w:rFonts w:ascii="Arial" w:hAnsi="Arial"/>
        </w:rPr>
        <w:t xml:space="preserve">Exemples </w:t>
      </w:r>
      <w:r w:rsidRPr="008D4D56">
        <w:t>d’instanciations</w:t>
      </w:r>
      <w:bookmarkEnd w:id="325"/>
      <w:commentRangeStart w:id="327"/>
      <w:commentRangeStart w:id="328"/>
      <w:commentRangeEnd w:id="327"/>
      <w:r w:rsidRPr="008D4D56">
        <w:commentReference w:id="327"/>
      </w:r>
      <w:commentRangeEnd w:id="328"/>
      <w:r w:rsidR="00F15689" w:rsidRPr="008D4D56">
        <w:rPr>
          <w:color w:val="000080"/>
        </w:rPr>
        <w:commentReference w:id="328"/>
      </w:r>
      <w:bookmarkEnd w:id="326"/>
    </w:p>
    <w:p w14:paraId="6965568D" w14:textId="1097326B" w:rsidR="001E7FC9" w:rsidRPr="002E58EB" w:rsidRDefault="001E7FC9" w:rsidP="002E58EB">
      <w:pPr>
        <w:pStyle w:val="Titre3"/>
        <w:numPr>
          <w:ilvl w:val="2"/>
          <w:numId w:val="29"/>
        </w:numPr>
      </w:pPr>
      <w:bookmarkStart w:id="329" w:name="_Toc174033009"/>
      <w:r w:rsidRPr="002E58EB">
        <w:t xml:space="preserve">Exemple de </w:t>
      </w:r>
      <w:r w:rsidR="004D30F0" w:rsidRPr="002E58EB">
        <w:t xml:space="preserve">cas de </w:t>
      </w:r>
      <w:r w:rsidRPr="002E58EB">
        <w:t xml:space="preserve">retrait </w:t>
      </w:r>
      <w:r w:rsidR="004D30F0" w:rsidRPr="002E58EB">
        <w:t>de l’implantation des constructions par rapport aux limites séparatives.</w:t>
      </w:r>
      <w:bookmarkEnd w:id="329"/>
      <w:r w:rsidR="004D30F0" w:rsidRPr="002E58EB">
        <w:t xml:space="preserve"> </w:t>
      </w:r>
    </w:p>
    <w:p w14:paraId="6CD63A94" w14:textId="057AAE5B" w:rsidR="00FC2AFC" w:rsidRDefault="001E7FC9" w:rsidP="00F15689">
      <w:pPr>
        <w:widowControl/>
        <w:suppressAutoHyphens w:val="0"/>
        <w:rPr>
          <w:rFonts w:ascii="Times New Roman" w:eastAsia="Times New Roman" w:hAnsi="Times New Roman" w:cs="Times New Roman"/>
          <w:kern w:val="0"/>
          <w:sz w:val="24"/>
          <w:lang w:eastAsia="fr-FR"/>
        </w:rPr>
        <w:sectPr w:rsidR="00FC2AFC">
          <w:headerReference w:type="default" r:id="rId45"/>
          <w:footerReference w:type="default" r:id="rId46"/>
          <w:headerReference w:type="first" r:id="rId47"/>
          <w:footerReference w:type="first" r:id="rId48"/>
          <w:pgSz w:w="11906" w:h="16838"/>
          <w:pgMar w:top="1134" w:right="1134" w:bottom="1843" w:left="1134" w:header="720" w:footer="720" w:gutter="0"/>
          <w:cols w:space="720"/>
          <w:formProt w:val="0"/>
          <w:titlePg/>
          <w:docGrid w:linePitch="600" w:charSpace="36864"/>
        </w:sectPr>
      </w:pPr>
      <w:r w:rsidRPr="001E7FC9">
        <w:rPr>
          <w:noProof/>
        </w:rPr>
        <w:drawing>
          <wp:inline distT="0" distB="0" distL="0" distR="0" wp14:anchorId="3A3D9D8B" wp14:editId="45B43E09">
            <wp:extent cx="6120130" cy="17424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1742440"/>
                    </a:xfrm>
                    <a:prstGeom prst="rect">
                      <a:avLst/>
                    </a:prstGeom>
                    <a:noFill/>
                    <a:ln>
                      <a:noFill/>
                    </a:ln>
                  </pic:spPr>
                </pic:pic>
              </a:graphicData>
            </a:graphic>
          </wp:inline>
        </w:drawing>
      </w:r>
      <w:r w:rsidR="004D30F0" w:rsidRPr="004D30F0">
        <w:rPr>
          <w:noProof/>
        </w:rPr>
        <w:drawing>
          <wp:inline distT="0" distB="0" distL="0" distR="0" wp14:anchorId="7D4C50AA" wp14:editId="4DE73DD5">
            <wp:extent cx="6120130" cy="34912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491230"/>
                    </a:xfrm>
                    <a:prstGeom prst="rect">
                      <a:avLst/>
                    </a:prstGeom>
                    <a:noFill/>
                    <a:ln>
                      <a:noFill/>
                    </a:ln>
                  </pic:spPr>
                </pic:pic>
              </a:graphicData>
            </a:graphic>
          </wp:inline>
        </w:drawing>
      </w:r>
    </w:p>
    <w:p w14:paraId="112310A3" w14:textId="77777777" w:rsidR="00FC2AFC" w:rsidRDefault="00F15689" w:rsidP="00F15689">
      <w:pPr>
        <w:widowControl/>
        <w:suppressAutoHyphens w:val="0"/>
        <w:rPr>
          <w:rFonts w:ascii="Times New Roman" w:eastAsia="Times New Roman" w:hAnsi="Times New Roman" w:cs="Times New Roman"/>
          <w:kern w:val="0"/>
          <w:sz w:val="24"/>
          <w:lang w:eastAsia="fr-FR"/>
        </w:rPr>
        <w:sectPr w:rsidR="00FC2AFC" w:rsidSect="00FC2AFC">
          <w:pgSz w:w="16838" w:h="11906" w:orient="landscape"/>
          <w:pgMar w:top="1134" w:right="1134" w:bottom="1134" w:left="1843" w:header="720" w:footer="720" w:gutter="0"/>
          <w:cols w:space="720"/>
          <w:formProt w:val="0"/>
          <w:titlePg/>
          <w:docGrid w:linePitch="600" w:charSpace="36864"/>
        </w:sectPr>
      </w:pPr>
      <w:r w:rsidRPr="00F15689">
        <w:rPr>
          <w:rFonts w:ascii="Times New Roman" w:eastAsia="Times New Roman" w:hAnsi="Times New Roman" w:cs="Times New Roman"/>
          <w:noProof/>
          <w:kern w:val="0"/>
          <w:sz w:val="24"/>
          <w:lang w:eastAsia="fr-FR"/>
        </w:rPr>
        <w:drawing>
          <wp:anchor distT="0" distB="0" distL="114300" distR="114300" simplePos="0" relativeHeight="251659264" behindDoc="1" locked="0" layoutInCell="1" allowOverlap="1" wp14:anchorId="4FFCD592" wp14:editId="0B94F560">
            <wp:simplePos x="0" y="0"/>
            <wp:positionH relativeFrom="column">
              <wp:posOffset>-644094</wp:posOffset>
            </wp:positionH>
            <wp:positionV relativeFrom="paragraph">
              <wp:posOffset>383</wp:posOffset>
            </wp:positionV>
            <wp:extent cx="9944100" cy="6141049"/>
            <wp:effectExtent l="0" t="0" r="0" b="0"/>
            <wp:wrapTight wrapText="bothSides">
              <wp:wrapPolygon edited="0">
                <wp:start x="1862" y="0"/>
                <wp:lineTo x="1862" y="1943"/>
                <wp:lineTo x="2193" y="2278"/>
                <wp:lineTo x="2897" y="2278"/>
                <wp:lineTo x="497" y="3016"/>
                <wp:lineTo x="0" y="3217"/>
                <wp:lineTo x="0" y="6031"/>
                <wp:lineTo x="4179" y="6567"/>
                <wp:lineTo x="7945" y="6567"/>
                <wp:lineTo x="7945" y="7639"/>
                <wp:lineTo x="3103" y="7974"/>
                <wp:lineTo x="3103" y="9784"/>
                <wp:lineTo x="3476" y="10856"/>
                <wp:lineTo x="3517" y="13335"/>
                <wp:lineTo x="6621" y="14072"/>
                <wp:lineTo x="7862" y="14072"/>
                <wp:lineTo x="7862" y="15145"/>
                <wp:lineTo x="3021" y="15949"/>
                <wp:lineTo x="3021" y="17825"/>
                <wp:lineTo x="3890" y="18361"/>
                <wp:lineTo x="4676" y="18361"/>
                <wp:lineTo x="4014" y="18763"/>
                <wp:lineTo x="3931" y="18897"/>
                <wp:lineTo x="3931" y="21176"/>
                <wp:lineTo x="9103" y="21444"/>
                <wp:lineTo x="12910" y="21444"/>
                <wp:lineTo x="12993" y="18629"/>
                <wp:lineTo x="12786" y="18562"/>
                <wp:lineTo x="11090" y="18361"/>
                <wp:lineTo x="11090" y="17289"/>
                <wp:lineTo x="12290" y="17289"/>
                <wp:lineTo x="12828" y="16954"/>
                <wp:lineTo x="12869" y="16016"/>
                <wp:lineTo x="11710" y="15748"/>
                <wp:lineTo x="8069" y="15145"/>
                <wp:lineTo x="8069" y="14072"/>
                <wp:lineTo x="13572" y="14072"/>
                <wp:lineTo x="21559" y="13469"/>
                <wp:lineTo x="21559" y="10655"/>
                <wp:lineTo x="19738" y="9784"/>
                <wp:lineTo x="20152" y="9784"/>
                <wp:lineTo x="21393" y="8980"/>
                <wp:lineTo x="21476" y="8041"/>
                <wp:lineTo x="21062" y="7907"/>
                <wp:lineTo x="18207" y="7639"/>
                <wp:lineTo x="18290" y="6969"/>
                <wp:lineTo x="9310" y="6567"/>
                <wp:lineTo x="9434" y="5495"/>
                <wp:lineTo x="10593" y="5495"/>
                <wp:lineTo x="11545" y="5026"/>
                <wp:lineTo x="11586" y="4155"/>
                <wp:lineTo x="8152" y="3351"/>
                <wp:lineTo x="8152" y="2278"/>
                <wp:lineTo x="8317" y="2278"/>
                <wp:lineTo x="8979" y="1407"/>
                <wp:lineTo x="9062" y="603"/>
                <wp:lineTo x="8731" y="536"/>
                <wp:lineTo x="4097" y="0"/>
                <wp:lineTo x="1862"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947980" cy="614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8BB90A" w14:textId="77777777" w:rsidR="001E7FC9" w:rsidRPr="001E7FC9" w:rsidRDefault="001E7FC9" w:rsidP="001E7FC9">
      <w:pPr>
        <w:pStyle w:val="Corpsdetexte"/>
      </w:pPr>
    </w:p>
    <w:p w14:paraId="54AF4559" w14:textId="20984A7C" w:rsidR="00732687" w:rsidRPr="008D4D56" w:rsidRDefault="007B52A5" w:rsidP="00FC2AFC">
      <w:pPr>
        <w:pStyle w:val="Titre3"/>
        <w:numPr>
          <w:ilvl w:val="2"/>
          <w:numId w:val="29"/>
        </w:numPr>
      </w:pPr>
      <w:bookmarkStart w:id="330" w:name="_Toc164181860"/>
      <w:bookmarkStart w:id="331" w:name="_Toc174033010"/>
      <w:r w:rsidRPr="008D4D56">
        <w:t>Exemple de cas ou la Condition et le Périmètre sont considérés comme une bande de constructibilité :</w:t>
      </w:r>
      <w:bookmarkEnd w:id="330"/>
      <w:bookmarkEnd w:id="331"/>
    </w:p>
    <w:p w14:paraId="6304430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L'article 9 du règlement du PLU contient les règles relatives à l'emprise au sol des constructions. Dans le PLU utilisé pour la réalisation des exemples d’instanciations, cet article se divisait en deux conditions : </w:t>
      </w:r>
    </w:p>
    <w:p w14:paraId="358CE3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9-1 Dans la bande de constructibilité principale délimitée sur le plan de zonage : L’emprise au sol des constructions n’est pas réglementée</w:t>
      </w:r>
    </w:p>
    <w:p w14:paraId="78FD8B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9-2 Hors de la bande de constructibilité principale délimitée sur le plan de zonage : L’emprise au sol maximale des constructions est limitée à 60% de la surface du terrain</w:t>
      </w:r>
    </w:p>
    <w:p w14:paraId="31E4B688" w14:textId="67939695" w:rsidR="00732687" w:rsidRPr="008D07D1" w:rsidRDefault="00FC2AFC" w:rsidP="00276466">
      <w:pPr>
        <w:pStyle w:val="Corpsdetexte"/>
        <w:jc w:val="both"/>
        <w:rPr>
          <w:rFonts w:ascii="Arial" w:hAnsi="Arial" w:cs="Arial"/>
          <w:b/>
          <w:bCs/>
          <w:color w:val="000000" w:themeColor="text1"/>
          <w:szCs w:val="22"/>
        </w:rPr>
      </w:pPr>
      <w:r w:rsidRPr="008D07D1">
        <w:rPr>
          <w:rFonts w:ascii="Arial" w:hAnsi="Arial" w:cs="Arial"/>
          <w:noProof/>
        </w:rPr>
        <w:drawing>
          <wp:anchor distT="0" distB="0" distL="114300" distR="114300" simplePos="0" relativeHeight="251661312" behindDoc="1" locked="0" layoutInCell="1" allowOverlap="1" wp14:anchorId="70931018" wp14:editId="42482C90">
            <wp:simplePos x="0" y="0"/>
            <wp:positionH relativeFrom="column">
              <wp:posOffset>-521970</wp:posOffset>
            </wp:positionH>
            <wp:positionV relativeFrom="paragraph">
              <wp:posOffset>233680</wp:posOffset>
            </wp:positionV>
            <wp:extent cx="7260590" cy="3975735"/>
            <wp:effectExtent l="0" t="0" r="0" b="5715"/>
            <wp:wrapTight wrapText="bothSides">
              <wp:wrapPolygon edited="0">
                <wp:start x="0" y="0"/>
                <wp:lineTo x="0" y="21528"/>
                <wp:lineTo x="21536" y="21528"/>
                <wp:lineTo x="21536" y="0"/>
                <wp:lineTo x="0" y="0"/>
              </wp:wrapPolygon>
            </wp:wrapTight>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260590" cy="3975735"/>
                    </a:xfrm>
                    <a:prstGeom prst="rect">
                      <a:avLst/>
                    </a:prstGeom>
                  </pic:spPr>
                </pic:pic>
              </a:graphicData>
            </a:graphic>
            <wp14:sizeRelH relativeFrom="margin">
              <wp14:pctWidth>0</wp14:pctWidth>
            </wp14:sizeRelH>
          </wp:anchor>
        </w:drawing>
      </w:r>
      <w:r w:rsidR="007B52A5" w:rsidRPr="008D07D1">
        <w:rPr>
          <w:rFonts w:ascii="Arial" w:hAnsi="Arial" w:cs="Arial"/>
          <w:b/>
          <w:bCs/>
          <w:color w:val="000000" w:themeColor="text1"/>
          <w:szCs w:val="22"/>
        </w:rPr>
        <w:t>Cas ou la condition est une bande constructibilité</w:t>
      </w:r>
    </w:p>
    <w:p w14:paraId="32100346" w14:textId="1C32841E" w:rsidR="00732687"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 notion de condition seule ne permet pas d’illustrer le périmètre d’application de la règle </w:t>
      </w:r>
    </w:p>
    <w:p w14:paraId="59033775" w14:textId="6B73650F" w:rsidR="00FC2AFC" w:rsidRDefault="00FC2AFC" w:rsidP="00276466">
      <w:pPr>
        <w:pStyle w:val="Corpsdetexte"/>
        <w:jc w:val="both"/>
        <w:rPr>
          <w:rFonts w:ascii="Arial" w:hAnsi="Arial" w:cs="Arial"/>
          <w:color w:val="000000" w:themeColor="text1"/>
          <w:szCs w:val="22"/>
        </w:rPr>
      </w:pPr>
    </w:p>
    <w:p w14:paraId="44F8DD52" w14:textId="1A4F69C9" w:rsidR="00FC2AFC" w:rsidRDefault="00FC2AFC" w:rsidP="00276466">
      <w:pPr>
        <w:pStyle w:val="Corpsdetexte"/>
        <w:jc w:val="both"/>
        <w:rPr>
          <w:rFonts w:ascii="Arial" w:hAnsi="Arial" w:cs="Arial"/>
          <w:color w:val="000000" w:themeColor="text1"/>
          <w:szCs w:val="22"/>
        </w:rPr>
      </w:pPr>
    </w:p>
    <w:p w14:paraId="7399F312" w14:textId="740EFC70" w:rsidR="00FC2AFC" w:rsidRDefault="00FC2AFC" w:rsidP="00276466">
      <w:pPr>
        <w:pStyle w:val="Corpsdetexte"/>
        <w:jc w:val="both"/>
        <w:rPr>
          <w:rFonts w:ascii="Arial" w:hAnsi="Arial" w:cs="Arial"/>
          <w:color w:val="000000" w:themeColor="text1"/>
          <w:szCs w:val="22"/>
        </w:rPr>
      </w:pPr>
    </w:p>
    <w:p w14:paraId="7DF73B1C" w14:textId="10A3AD11" w:rsidR="00FC2AFC" w:rsidRDefault="00FC2AFC" w:rsidP="00276466">
      <w:pPr>
        <w:pStyle w:val="Corpsdetexte"/>
        <w:jc w:val="both"/>
        <w:rPr>
          <w:rFonts w:ascii="Arial" w:hAnsi="Arial" w:cs="Arial"/>
          <w:color w:val="000000" w:themeColor="text1"/>
          <w:szCs w:val="22"/>
        </w:rPr>
      </w:pPr>
    </w:p>
    <w:p w14:paraId="72331D72" w14:textId="77777777" w:rsidR="00FC2AFC" w:rsidRDefault="00FC2AFC" w:rsidP="00276466">
      <w:pPr>
        <w:pStyle w:val="Corpsdetexte"/>
        <w:jc w:val="both"/>
        <w:rPr>
          <w:rFonts w:ascii="Arial" w:hAnsi="Arial" w:cs="Arial"/>
          <w:color w:val="000000" w:themeColor="text1"/>
          <w:szCs w:val="22"/>
        </w:rPr>
      </w:pPr>
    </w:p>
    <w:p w14:paraId="103BFE8E" w14:textId="68A14016" w:rsidR="00FC2AFC" w:rsidRDefault="00FC2AFC" w:rsidP="00276466">
      <w:pPr>
        <w:pStyle w:val="Corpsdetexte"/>
        <w:jc w:val="both"/>
        <w:rPr>
          <w:rFonts w:ascii="Arial" w:hAnsi="Arial" w:cs="Arial"/>
          <w:color w:val="000000" w:themeColor="text1"/>
          <w:szCs w:val="22"/>
        </w:rPr>
      </w:pPr>
    </w:p>
    <w:p w14:paraId="0D24762B" w14:textId="4AD611DB" w:rsidR="00FC2AFC" w:rsidRDefault="00FC2AFC" w:rsidP="00276466">
      <w:pPr>
        <w:pStyle w:val="Corpsdetexte"/>
        <w:jc w:val="both"/>
        <w:rPr>
          <w:rFonts w:ascii="Arial" w:hAnsi="Arial" w:cs="Arial"/>
          <w:color w:val="000000" w:themeColor="text1"/>
          <w:szCs w:val="22"/>
        </w:rPr>
      </w:pPr>
    </w:p>
    <w:p w14:paraId="1177EE48" w14:textId="40FCECF7" w:rsidR="00FC2AFC" w:rsidRDefault="00FC2AFC" w:rsidP="00276466">
      <w:pPr>
        <w:pStyle w:val="Corpsdetexte"/>
        <w:jc w:val="both"/>
        <w:rPr>
          <w:rFonts w:ascii="Arial" w:hAnsi="Arial" w:cs="Arial"/>
          <w:color w:val="000000" w:themeColor="text1"/>
          <w:szCs w:val="22"/>
        </w:rPr>
      </w:pPr>
    </w:p>
    <w:p w14:paraId="421B8B09" w14:textId="35B1A0CD" w:rsidR="00FC2AFC" w:rsidRDefault="00FC2AFC" w:rsidP="00276466">
      <w:pPr>
        <w:pStyle w:val="Corpsdetexte"/>
        <w:jc w:val="both"/>
        <w:rPr>
          <w:rFonts w:ascii="Arial" w:hAnsi="Arial" w:cs="Arial"/>
          <w:color w:val="000000" w:themeColor="text1"/>
          <w:szCs w:val="22"/>
        </w:rPr>
      </w:pPr>
    </w:p>
    <w:p w14:paraId="7A72ABB7" w14:textId="77777777" w:rsidR="00FC2AFC" w:rsidRPr="008D07D1" w:rsidRDefault="00FC2AFC" w:rsidP="00276466">
      <w:pPr>
        <w:pStyle w:val="Corpsdetexte"/>
        <w:jc w:val="both"/>
        <w:rPr>
          <w:rFonts w:ascii="Arial" w:hAnsi="Arial" w:cs="Arial"/>
          <w:color w:val="000000" w:themeColor="text1"/>
          <w:szCs w:val="22"/>
        </w:rPr>
      </w:pPr>
    </w:p>
    <w:p w14:paraId="2B5A534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b/>
          <w:bCs/>
          <w:color w:val="000000" w:themeColor="text1"/>
          <w:szCs w:val="22"/>
        </w:rPr>
        <w:t>Cas ou le périmètre est une bande de constructibilité</w:t>
      </w:r>
    </w:p>
    <w:p w14:paraId="433A4D4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noProof/>
        </w:rPr>
        <w:drawing>
          <wp:inline distT="0" distB="0" distL="0" distR="0" wp14:anchorId="4B966859" wp14:editId="073D3E97">
            <wp:extent cx="6349042" cy="3556339"/>
            <wp:effectExtent l="0" t="0" r="0" b="6350"/>
            <wp:docPr id="15" name="Image 18 Copi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8 Copie 1"/>
                    <pic:cNvPicPr>
                      <a:picLocks noChangeAspect="1" noChangeArrowheads="1"/>
                    </pic:cNvPicPr>
                  </pic:nvPicPr>
                  <pic:blipFill>
                    <a:blip r:embed="rId53"/>
                    <a:stretch>
                      <a:fillRect/>
                    </a:stretch>
                  </pic:blipFill>
                  <pic:spPr bwMode="auto">
                    <a:xfrm>
                      <a:off x="0" y="0"/>
                      <a:ext cx="6365075" cy="3565320"/>
                    </a:xfrm>
                    <a:prstGeom prst="rect">
                      <a:avLst/>
                    </a:prstGeom>
                  </pic:spPr>
                </pic:pic>
              </a:graphicData>
            </a:graphic>
          </wp:inline>
        </w:drawing>
      </w:r>
    </w:p>
    <w:p w14:paraId="2EB4296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Dans cet exemple, la classe ChampApplication permet de préciser que la contrainte s’applique au sein d’un périmètre en hors de la BC principale et d’indiquer que le calcul de cette surface se fera sur la BC secondaire. </w:t>
      </w:r>
    </w:p>
    <w:p w14:paraId="50A581F4" w14:textId="77777777" w:rsidR="00732687" w:rsidRPr="008D07D1" w:rsidRDefault="00732687" w:rsidP="00276466">
      <w:pPr>
        <w:pStyle w:val="Corpsdetexte"/>
        <w:jc w:val="both"/>
        <w:rPr>
          <w:rFonts w:ascii="Arial" w:hAnsi="Arial" w:cs="Arial"/>
          <w:color w:val="000000" w:themeColor="text1"/>
          <w:szCs w:val="22"/>
        </w:rPr>
      </w:pPr>
    </w:p>
    <w:p w14:paraId="78773B30" w14:textId="77777777" w:rsidR="00732687" w:rsidRPr="008D4D56" w:rsidRDefault="007B52A5" w:rsidP="008D4D56">
      <w:bookmarkStart w:id="332" w:name="_Toc164181861"/>
      <w:r w:rsidRPr="008D4D56">
        <w:t>Exemple de condition de périmètre distinct du périmètre d'application de la contrainte :</w:t>
      </w:r>
      <w:bookmarkEnd w:id="332"/>
      <w:r w:rsidRPr="008D4D56">
        <w:t xml:space="preserve"> </w:t>
      </w:r>
    </w:p>
    <w:p w14:paraId="11EAA588" w14:textId="5141A6BF" w:rsidR="00732687" w:rsidRPr="001E7FC9" w:rsidRDefault="007B52A5" w:rsidP="00276466">
      <w:pPr>
        <w:spacing w:line="276" w:lineRule="auto"/>
        <w:jc w:val="both"/>
        <w:rPr>
          <w:rFonts w:ascii="Arial" w:hAnsi="Arial" w:cs="Arial"/>
          <w:b/>
          <w:color w:val="000000" w:themeColor="text1"/>
          <w:szCs w:val="22"/>
        </w:rPr>
      </w:pPr>
      <w:r w:rsidRPr="001E7FC9">
        <w:rPr>
          <w:rFonts w:ascii="Arial" w:hAnsi="Arial" w:cs="Arial"/>
          <w:b/>
          <w:color w:val="000000" w:themeColor="text1"/>
          <w:szCs w:val="22"/>
        </w:rPr>
        <w:t xml:space="preserve">Cas : 9-2 </w:t>
      </w:r>
      <w:r w:rsidR="008D4D56" w:rsidRPr="001E7FC9">
        <w:rPr>
          <w:rFonts w:ascii="Arial" w:hAnsi="Arial" w:cs="Arial"/>
          <w:b/>
          <w:color w:val="000000" w:themeColor="text1"/>
          <w:szCs w:val="22"/>
        </w:rPr>
        <w:t>disposition particulière</w:t>
      </w:r>
      <w:r w:rsidRPr="001E7FC9">
        <w:rPr>
          <w:rFonts w:ascii="Arial" w:hAnsi="Arial" w:cs="Arial"/>
          <w:b/>
          <w:color w:val="000000" w:themeColor="text1"/>
          <w:szCs w:val="22"/>
        </w:rPr>
        <w:t xml:space="preserve"> du secteur UAa pour les unités foncières ayant une façade sur l’avenue CDG et/ou place du marché :  </w:t>
      </w:r>
    </w:p>
    <w:p w14:paraId="71DD177D" w14:textId="77777777" w:rsidR="00732687" w:rsidRPr="008D07D1" w:rsidRDefault="00732687" w:rsidP="00276466">
      <w:pPr>
        <w:pStyle w:val="Paragraphedeliste"/>
        <w:spacing w:line="276" w:lineRule="auto"/>
        <w:jc w:val="both"/>
        <w:rPr>
          <w:rFonts w:ascii="Arial" w:hAnsi="Arial" w:cs="Arial"/>
          <w:b/>
          <w:color w:val="000000" w:themeColor="text1"/>
          <w:szCs w:val="22"/>
        </w:rPr>
      </w:pPr>
    </w:p>
    <w:p w14:paraId="49DB0262" w14:textId="06339652" w:rsidR="00732687" w:rsidRPr="001E7FC9" w:rsidRDefault="007B52A5" w:rsidP="001E7FC9">
      <w:pPr>
        <w:spacing w:line="276" w:lineRule="auto"/>
        <w:jc w:val="both"/>
        <w:rPr>
          <w:rFonts w:ascii="Arial" w:hAnsi="Arial" w:cs="Arial"/>
          <w:color w:val="000000" w:themeColor="text1"/>
          <w:szCs w:val="22"/>
        </w:rPr>
      </w:pPr>
      <w:r w:rsidRPr="001E7FC9">
        <w:rPr>
          <w:rFonts w:ascii="Arial" w:hAnsi="Arial" w:cs="Arial"/>
          <w:color w:val="000000" w:themeColor="text1"/>
          <w:szCs w:val="22"/>
        </w:rPr>
        <w:t xml:space="preserve">La </w:t>
      </w:r>
      <w:r w:rsidR="00176FCF" w:rsidRPr="001E7FC9">
        <w:rPr>
          <w:rFonts w:ascii="Arial" w:hAnsi="Arial" w:cs="Arial"/>
          <w:color w:val="000000" w:themeColor="text1"/>
          <w:szCs w:val="22"/>
        </w:rPr>
        <w:t>condition est</w:t>
      </w:r>
      <w:r w:rsidRPr="001E7FC9">
        <w:rPr>
          <w:rFonts w:ascii="Arial" w:hAnsi="Arial" w:cs="Arial"/>
          <w:color w:val="000000" w:themeColor="text1"/>
          <w:szCs w:val="22"/>
        </w:rPr>
        <w:t xml:space="preserve"> représentée par l’unité foncière qui donne sur l’avenue CDG. Dans cette unité foncière, la Bande de 20 mètres est comprise à partir de l’alignement de l’avenue CDG et de la place du marché. L’emprise au sol n’est pas limitée (c’est-à-dire qu’elle peut occuper 100% de la superficie de cette bande de terrain).</w:t>
      </w:r>
    </w:p>
    <w:p w14:paraId="71F739B2" w14:textId="77777777" w:rsidR="00732687" w:rsidRPr="008D07D1" w:rsidRDefault="00732687" w:rsidP="00276466">
      <w:pPr>
        <w:pStyle w:val="Paragraphedeliste"/>
        <w:spacing w:line="276" w:lineRule="auto"/>
        <w:jc w:val="both"/>
        <w:rPr>
          <w:rFonts w:ascii="Arial" w:hAnsi="Arial" w:cs="Arial"/>
          <w:color w:val="000000" w:themeColor="text1"/>
          <w:szCs w:val="22"/>
        </w:rPr>
      </w:pPr>
    </w:p>
    <w:p w14:paraId="346D6889" w14:textId="77777777" w:rsidR="00732687" w:rsidRPr="001E7FC9" w:rsidRDefault="007B52A5" w:rsidP="001E7FC9">
      <w:pPr>
        <w:spacing w:line="276" w:lineRule="auto"/>
        <w:jc w:val="both"/>
        <w:rPr>
          <w:rFonts w:ascii="Arial" w:hAnsi="Arial" w:cs="Arial"/>
          <w:color w:val="000000" w:themeColor="text1"/>
          <w:szCs w:val="22"/>
        </w:rPr>
      </w:pPr>
      <w:r w:rsidRPr="001E7FC9">
        <w:rPr>
          <w:rFonts w:ascii="Arial" w:hAnsi="Arial" w:cs="Arial"/>
          <w:color w:val="000000" w:themeColor="text1"/>
          <w:szCs w:val="22"/>
        </w:rPr>
        <w:t xml:space="preserve">Au-delà de la bande de 20mètre à compter de l’alignement de l’avenue CDG et de place du marché, l’emprise au sol des bâtiments ne peut excéder 55% de la superficie de l’unité foncière située au-delà de cette bande. (Dans ce cas-là, on change la base de calcul de CES et on essaie de définir ce périmètre). </w:t>
      </w:r>
    </w:p>
    <w:p w14:paraId="645027CF" w14:textId="77777777" w:rsidR="00732687" w:rsidRPr="001E7FC9" w:rsidRDefault="007B52A5" w:rsidP="001E7FC9">
      <w:pPr>
        <w:spacing w:line="276" w:lineRule="auto"/>
        <w:jc w:val="both"/>
        <w:rPr>
          <w:rFonts w:ascii="Arial" w:hAnsi="Arial" w:cs="Arial"/>
          <w:color w:val="000000" w:themeColor="text1"/>
          <w:szCs w:val="22"/>
        </w:rPr>
      </w:pPr>
      <w:r w:rsidRPr="001E7FC9">
        <w:rPr>
          <w:rFonts w:ascii="Arial" w:hAnsi="Arial" w:cs="Arial"/>
          <w:color w:val="000000" w:themeColor="text1"/>
          <w:szCs w:val="22"/>
        </w:rPr>
        <w:t xml:space="preserve">Dans cet exemple, il n’y a pas de géométrie associée, le périmètre d’application est défini dans le règlement écrit. </w:t>
      </w:r>
    </w:p>
    <w:p w14:paraId="72141A72" w14:textId="4C97D7B9" w:rsidR="00732687" w:rsidRPr="008D07D1" w:rsidRDefault="00732687" w:rsidP="00276466">
      <w:pPr>
        <w:pStyle w:val="Paragraphedeliste"/>
        <w:spacing w:line="276" w:lineRule="auto"/>
        <w:jc w:val="both"/>
        <w:rPr>
          <w:rFonts w:ascii="Arial" w:hAnsi="Arial" w:cs="Arial"/>
          <w:color w:val="000000" w:themeColor="text1"/>
          <w:szCs w:val="22"/>
        </w:rPr>
      </w:pPr>
    </w:p>
    <w:p w14:paraId="00DAEC2A" w14:textId="77777777" w:rsidR="00FC2AFC" w:rsidRDefault="00FC2AFC" w:rsidP="00276466">
      <w:pPr>
        <w:jc w:val="both"/>
        <w:rPr>
          <w:rFonts w:ascii="Arial" w:hAnsi="Arial" w:cs="Arial"/>
          <w:color w:val="000000" w:themeColor="text1"/>
          <w:szCs w:val="22"/>
        </w:rPr>
        <w:sectPr w:rsidR="00FC2AFC">
          <w:pgSz w:w="11906" w:h="16838"/>
          <w:pgMar w:top="1134" w:right="1134" w:bottom="1843" w:left="1134" w:header="720" w:footer="720" w:gutter="0"/>
          <w:cols w:space="720"/>
          <w:formProt w:val="0"/>
          <w:titlePg/>
          <w:docGrid w:linePitch="600" w:charSpace="36864"/>
        </w:sectPr>
      </w:pPr>
    </w:p>
    <w:p w14:paraId="084776FC" w14:textId="523ECC8C" w:rsidR="00732687" w:rsidRPr="008D07D1" w:rsidRDefault="00FC2AFC" w:rsidP="00276466">
      <w:pPr>
        <w:jc w:val="both"/>
        <w:rPr>
          <w:rFonts w:ascii="Arial" w:hAnsi="Arial" w:cs="Arial"/>
          <w:color w:val="000000" w:themeColor="text1"/>
          <w:szCs w:val="22"/>
        </w:rPr>
      </w:pPr>
      <w:r w:rsidRPr="008D07D1">
        <w:rPr>
          <w:rFonts w:ascii="Arial" w:hAnsi="Arial" w:cs="Arial"/>
          <w:noProof/>
        </w:rPr>
        <w:drawing>
          <wp:anchor distT="0" distB="0" distL="114300" distR="114300" simplePos="0" relativeHeight="251660288" behindDoc="1" locked="0" layoutInCell="1" allowOverlap="1" wp14:anchorId="52EF9DA5" wp14:editId="21E80E6D">
            <wp:simplePos x="0" y="0"/>
            <wp:positionH relativeFrom="margin">
              <wp:posOffset>-575310</wp:posOffset>
            </wp:positionH>
            <wp:positionV relativeFrom="paragraph">
              <wp:posOffset>0</wp:posOffset>
            </wp:positionV>
            <wp:extent cx="9853295" cy="6415405"/>
            <wp:effectExtent l="0" t="0" r="0" b="4445"/>
            <wp:wrapTight wrapText="bothSides">
              <wp:wrapPolygon edited="0">
                <wp:start x="0" y="0"/>
                <wp:lineTo x="0" y="21551"/>
                <wp:lineTo x="21548" y="21551"/>
                <wp:lineTo x="21548" y="0"/>
                <wp:lineTo x="0" y="0"/>
              </wp:wrapPolygon>
            </wp:wrapTight>
            <wp:docPr id="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9853295" cy="6415405"/>
                    </a:xfrm>
                    <a:prstGeom prst="rect">
                      <a:avLst/>
                    </a:prstGeom>
                  </pic:spPr>
                </pic:pic>
              </a:graphicData>
            </a:graphic>
            <wp14:sizeRelH relativeFrom="margin">
              <wp14:pctWidth>0</wp14:pctWidth>
            </wp14:sizeRelH>
            <wp14:sizeRelV relativeFrom="margin">
              <wp14:pctHeight>0</wp14:pctHeight>
            </wp14:sizeRelV>
          </wp:anchor>
        </w:drawing>
      </w:r>
    </w:p>
    <w:p w14:paraId="300AE697" w14:textId="2D3CFBBC" w:rsidR="00FC2AFC" w:rsidRDefault="00FC2AFC" w:rsidP="00276466">
      <w:pPr>
        <w:pStyle w:val="Titre1"/>
        <w:numPr>
          <w:ilvl w:val="0"/>
          <w:numId w:val="29"/>
        </w:numPr>
        <w:jc w:val="both"/>
        <w:rPr>
          <w:rFonts w:ascii="Arial" w:hAnsi="Arial"/>
        </w:rPr>
        <w:sectPr w:rsidR="00FC2AFC" w:rsidSect="00FC2AFC">
          <w:pgSz w:w="16838" w:h="11906" w:orient="landscape"/>
          <w:pgMar w:top="1134" w:right="1134" w:bottom="1134" w:left="1843" w:header="720" w:footer="720" w:gutter="0"/>
          <w:cols w:space="720"/>
          <w:formProt w:val="0"/>
          <w:titlePg/>
          <w:docGrid w:linePitch="600" w:charSpace="36864"/>
        </w:sectPr>
      </w:pPr>
    </w:p>
    <w:p w14:paraId="087CB5C5" w14:textId="1267B802" w:rsidR="003D31D5" w:rsidRPr="008D07D1" w:rsidRDefault="003D31D5" w:rsidP="00276466">
      <w:pPr>
        <w:pStyle w:val="Titre1"/>
        <w:numPr>
          <w:ilvl w:val="0"/>
          <w:numId w:val="29"/>
        </w:numPr>
        <w:jc w:val="both"/>
        <w:rPr>
          <w:rFonts w:ascii="Arial" w:hAnsi="Arial"/>
        </w:rPr>
      </w:pPr>
      <w:bookmarkStart w:id="333" w:name="_Toc174033011"/>
      <w:r w:rsidRPr="008D07D1">
        <w:rPr>
          <w:rFonts w:ascii="Arial" w:hAnsi="Arial"/>
        </w:rPr>
        <w:t>Test de conformité</w:t>
      </w:r>
      <w:bookmarkEnd w:id="333"/>
    </w:p>
    <w:p w14:paraId="3355E8BC" w14:textId="4D9437B1" w:rsidR="003D31D5" w:rsidRPr="008D07D1" w:rsidRDefault="003D31D5" w:rsidP="00276466">
      <w:pPr>
        <w:jc w:val="both"/>
        <w:rPr>
          <w:rFonts w:ascii="Arial" w:hAnsi="Arial" w:cs="Arial"/>
          <w:color w:val="000000" w:themeColor="text1"/>
          <w:szCs w:val="22"/>
        </w:rPr>
      </w:pPr>
      <w:r w:rsidRPr="008D07D1">
        <w:rPr>
          <w:rFonts w:ascii="Arial" w:hAnsi="Arial" w:cs="Arial"/>
          <w:color w:val="000000" w:themeColor="text1"/>
          <w:szCs w:val="22"/>
        </w:rPr>
        <w:t>Ce chapitre permet de vérifier que les documents fournis sont conformes à ce standard.</w:t>
      </w:r>
    </w:p>
    <w:p w14:paraId="4A295F56" w14:textId="77777777" w:rsidR="00A1324D" w:rsidRPr="008D07D1" w:rsidRDefault="00A1324D" w:rsidP="00276466">
      <w:pPr>
        <w:jc w:val="both"/>
        <w:rPr>
          <w:rFonts w:ascii="Arial" w:hAnsi="Arial" w:cs="Arial"/>
          <w:color w:val="000000" w:themeColor="text1"/>
          <w:szCs w:val="22"/>
        </w:rPr>
      </w:pPr>
    </w:p>
    <w:p w14:paraId="01CE478C" w14:textId="303B3E82" w:rsidR="003D31D5" w:rsidRPr="008D07D1" w:rsidRDefault="003D31D5" w:rsidP="00276466">
      <w:pPr>
        <w:jc w:val="both"/>
        <w:rPr>
          <w:rFonts w:ascii="Arial" w:hAnsi="Arial" w:cs="Arial"/>
          <w:color w:val="000000" w:themeColor="text1"/>
          <w:szCs w:val="22"/>
        </w:rPr>
      </w:pPr>
      <w:r w:rsidRPr="008D07D1">
        <w:rPr>
          <w:rFonts w:ascii="Arial" w:hAnsi="Arial" w:cs="Arial"/>
          <w:color w:val="000000" w:themeColor="text1"/>
          <w:szCs w:val="22"/>
        </w:rPr>
        <w:t>Afin d’être conforme à ce standard, les éléments suivants devront être vérifiés :</w:t>
      </w:r>
    </w:p>
    <w:p w14:paraId="6BD9DA04" w14:textId="1F8DAEA9" w:rsidR="00A1324D" w:rsidRPr="008D07D1" w:rsidRDefault="00A1324D" w:rsidP="00276466">
      <w:pPr>
        <w:jc w:val="both"/>
        <w:rPr>
          <w:rFonts w:ascii="Arial" w:hAnsi="Arial" w:cs="Arial"/>
          <w:color w:val="000000" w:themeColor="text1"/>
          <w:szCs w:val="22"/>
        </w:rPr>
      </w:pPr>
    </w:p>
    <w:tbl>
      <w:tblPr>
        <w:tblStyle w:val="Grilledutableau"/>
        <w:tblpPr w:leftFromText="141" w:rightFromText="141" w:vertAnchor="text" w:horzAnchor="margin" w:tblpY="20"/>
        <w:tblW w:w="0" w:type="auto"/>
        <w:tblLook w:val="04A0" w:firstRow="1" w:lastRow="0" w:firstColumn="1" w:lastColumn="0" w:noHBand="0" w:noVBand="1"/>
      </w:tblPr>
      <w:tblGrid>
        <w:gridCol w:w="4814"/>
        <w:gridCol w:w="4814"/>
      </w:tblGrid>
      <w:tr w:rsidR="00A1324D" w:rsidRPr="008D07D1" w14:paraId="2FC1192E" w14:textId="77777777" w:rsidTr="00A1324D">
        <w:tc>
          <w:tcPr>
            <w:tcW w:w="4814" w:type="dxa"/>
          </w:tcPr>
          <w:p w14:paraId="503C9CD2" w14:textId="77777777"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Chapitre </w:t>
            </w:r>
          </w:p>
        </w:tc>
        <w:tc>
          <w:tcPr>
            <w:tcW w:w="4814" w:type="dxa"/>
          </w:tcPr>
          <w:p w14:paraId="4058F523" w14:textId="4CA92389"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Test</w:t>
            </w:r>
          </w:p>
        </w:tc>
      </w:tr>
      <w:tr w:rsidR="00A1324D" w:rsidRPr="008D07D1" w14:paraId="48761A5C" w14:textId="77777777" w:rsidTr="00A1324D">
        <w:tc>
          <w:tcPr>
            <w:tcW w:w="4814" w:type="dxa"/>
          </w:tcPr>
          <w:p w14:paraId="1DEFCEE8" w14:textId="74916066"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Structuration du règlement d’urbanisme </w:t>
            </w:r>
          </w:p>
        </w:tc>
        <w:tc>
          <w:tcPr>
            <w:tcW w:w="4814" w:type="dxa"/>
          </w:tcPr>
          <w:p w14:paraId="13E161EA" w14:textId="3C1B41A8"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 fichier est valide par rapport au schéma défini dans le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_Ref174026699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5</w:t>
            </w:r>
            <w:r w:rsidRPr="008D07D1">
              <w:rPr>
                <w:rFonts w:ascii="Arial" w:hAnsi="Arial" w:cs="Arial"/>
                <w:color w:val="000000" w:themeColor="text1"/>
                <w:szCs w:val="22"/>
              </w:rPr>
              <w:fldChar w:fldCharType="end"/>
            </w:r>
          </w:p>
        </w:tc>
      </w:tr>
      <w:tr w:rsidR="00A1324D" w:rsidRPr="008D07D1" w14:paraId="41D0266A" w14:textId="77777777" w:rsidTr="00A1324D">
        <w:tc>
          <w:tcPr>
            <w:tcW w:w="4814" w:type="dxa"/>
          </w:tcPr>
          <w:p w14:paraId="75DE18C8" w14:textId="530A37CA"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Qualité</w:t>
            </w:r>
          </w:p>
        </w:tc>
        <w:tc>
          <w:tcPr>
            <w:tcW w:w="4814" w:type="dxa"/>
          </w:tcPr>
          <w:p w14:paraId="646996EE" w14:textId="7CB2A12B"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les documents fournis sont conformes aux exigences qualité définies dans le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_Ref174026748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7</w:t>
            </w:r>
            <w:r w:rsidRPr="008D07D1">
              <w:rPr>
                <w:rFonts w:ascii="Arial" w:hAnsi="Arial" w:cs="Arial"/>
                <w:color w:val="000000" w:themeColor="text1"/>
                <w:szCs w:val="22"/>
              </w:rPr>
              <w:fldChar w:fldCharType="end"/>
            </w:r>
          </w:p>
        </w:tc>
      </w:tr>
      <w:tr w:rsidR="00A1324D" w:rsidRPr="008D07D1" w14:paraId="582F70D6" w14:textId="77777777" w:rsidTr="00A1324D">
        <w:tc>
          <w:tcPr>
            <w:tcW w:w="4814" w:type="dxa"/>
          </w:tcPr>
          <w:p w14:paraId="695E974F" w14:textId="5108564A"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Format </w:t>
            </w:r>
          </w:p>
        </w:tc>
        <w:tc>
          <w:tcPr>
            <w:tcW w:w="4814" w:type="dxa"/>
          </w:tcPr>
          <w:p w14:paraId="6CDF93A1" w14:textId="6BDDF856"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les exigences de formats définies dans le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_Ref174027023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9</w:t>
            </w:r>
            <w:r w:rsidRPr="008D07D1">
              <w:rPr>
                <w:rFonts w:ascii="Arial" w:hAnsi="Arial" w:cs="Arial"/>
                <w:color w:val="000000" w:themeColor="text1"/>
                <w:szCs w:val="22"/>
              </w:rPr>
              <w:fldChar w:fldCharType="end"/>
            </w:r>
          </w:p>
        </w:tc>
      </w:tr>
      <w:tr w:rsidR="00A1324D" w:rsidRPr="008D07D1" w14:paraId="42A16FFF" w14:textId="77777777" w:rsidTr="00A1324D">
        <w:tc>
          <w:tcPr>
            <w:tcW w:w="4814" w:type="dxa"/>
          </w:tcPr>
          <w:p w14:paraId="2F08AA91" w14:textId="585B7072"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Saisies des métadonnées </w:t>
            </w:r>
          </w:p>
        </w:tc>
        <w:tc>
          <w:tcPr>
            <w:tcW w:w="4814" w:type="dxa"/>
          </w:tcPr>
          <w:p w14:paraId="7A845AEF" w14:textId="3D8CF60D"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 fichier de métadonnées respecte les exigences du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_Ref174027065 \r \h </w:instrText>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r>
            <w:r w:rsidRPr="008D07D1">
              <w:rPr>
                <w:rFonts w:ascii="Arial" w:hAnsi="Arial" w:cs="Arial"/>
                <w:color w:val="000000" w:themeColor="text1"/>
                <w:szCs w:val="22"/>
              </w:rPr>
              <w:fldChar w:fldCharType="separate"/>
            </w:r>
            <w:r w:rsidRPr="008D07D1">
              <w:rPr>
                <w:rFonts w:ascii="Arial" w:hAnsi="Arial" w:cs="Arial"/>
                <w:color w:val="000000" w:themeColor="text1"/>
                <w:szCs w:val="22"/>
              </w:rPr>
              <w:t>8</w:t>
            </w:r>
            <w:r w:rsidRPr="008D07D1">
              <w:rPr>
                <w:rFonts w:ascii="Arial" w:hAnsi="Arial" w:cs="Arial"/>
                <w:color w:val="000000" w:themeColor="text1"/>
                <w:szCs w:val="22"/>
              </w:rPr>
              <w:fldChar w:fldCharType="end"/>
            </w:r>
          </w:p>
        </w:tc>
      </w:tr>
      <w:tr w:rsidR="00A1324D" w:rsidRPr="008D07D1" w14:paraId="4D061920" w14:textId="77777777" w:rsidTr="00A1324D">
        <w:tc>
          <w:tcPr>
            <w:tcW w:w="4814" w:type="dxa"/>
          </w:tcPr>
          <w:p w14:paraId="46525623" w14:textId="11D59837" w:rsidR="00A1324D" w:rsidRPr="008D07D1" w:rsidRDefault="002E58EB" w:rsidP="00276466">
            <w:pPr>
              <w:jc w:val="both"/>
              <w:rPr>
                <w:rFonts w:ascii="Arial" w:hAnsi="Arial" w:cs="Arial"/>
                <w:color w:val="000000" w:themeColor="text1"/>
                <w:szCs w:val="22"/>
              </w:rPr>
            </w:pPr>
            <w:r>
              <w:rPr>
                <w:rFonts w:ascii="Arial" w:hAnsi="Arial" w:cs="Arial"/>
                <w:color w:val="000000" w:themeColor="text1"/>
                <w:szCs w:val="22"/>
              </w:rPr>
              <w:t>Livraison</w:t>
            </w:r>
          </w:p>
        </w:tc>
        <w:tc>
          <w:tcPr>
            <w:tcW w:w="4814" w:type="dxa"/>
          </w:tcPr>
          <w:p w14:paraId="5FBF6803" w14:textId="241D8BC0" w:rsidR="00A1324D" w:rsidRPr="008D07D1" w:rsidRDefault="002E58EB" w:rsidP="002E58EB">
            <w:pPr>
              <w:jc w:val="both"/>
              <w:rPr>
                <w:rFonts w:ascii="Arial" w:hAnsi="Arial" w:cs="Arial"/>
                <w:color w:val="000000" w:themeColor="text1"/>
                <w:szCs w:val="22"/>
              </w:rPr>
            </w:pPr>
            <w:r w:rsidRPr="002E58EB">
              <w:rPr>
                <w:rFonts w:ascii="Arial" w:hAnsi="Arial" w:cs="Arial"/>
                <w:color w:val="000000" w:themeColor="text1"/>
                <w:szCs w:val="22"/>
              </w:rPr>
              <w:t>Vérifier que les fichiers fournis respectent les exigences de livraison</w:t>
            </w:r>
            <w:r>
              <w:rPr>
                <w:rFonts w:ascii="Arial" w:hAnsi="Arial" w:cs="Arial"/>
                <w:color w:val="000000" w:themeColor="text1"/>
                <w:szCs w:val="22"/>
              </w:rPr>
              <w:t xml:space="preserve"> </w:t>
            </w:r>
            <w:r w:rsidRPr="002E58EB">
              <w:rPr>
                <w:rFonts w:ascii="Arial" w:hAnsi="Arial" w:cs="Arial"/>
                <w:color w:val="000000" w:themeColor="text1"/>
                <w:szCs w:val="22"/>
              </w:rPr>
              <w:t>définies au chapitre</w:t>
            </w:r>
            <w:r>
              <w:rPr>
                <w:rFonts w:ascii="Arial" w:hAnsi="Arial" w:cs="Arial"/>
                <w:color w:val="000000" w:themeColor="text1"/>
                <w:szCs w:val="22"/>
              </w:rPr>
              <w:t xml:space="preserve"> </w:t>
            </w:r>
            <w:r>
              <w:rPr>
                <w:rFonts w:ascii="Arial" w:hAnsi="Arial" w:cs="Arial"/>
                <w:color w:val="000000" w:themeColor="text1"/>
                <w:szCs w:val="22"/>
              </w:rPr>
              <w:fldChar w:fldCharType="begin"/>
            </w:r>
            <w:r>
              <w:rPr>
                <w:rFonts w:ascii="Arial" w:hAnsi="Arial" w:cs="Arial"/>
                <w:color w:val="000000" w:themeColor="text1"/>
                <w:szCs w:val="22"/>
              </w:rPr>
              <w:instrText xml:space="preserve"> REF _Ref174032616 \r \h </w:instrText>
            </w:r>
            <w:r>
              <w:rPr>
                <w:rFonts w:ascii="Arial" w:hAnsi="Arial" w:cs="Arial"/>
                <w:color w:val="000000" w:themeColor="text1"/>
                <w:szCs w:val="22"/>
              </w:rPr>
            </w:r>
            <w:r>
              <w:rPr>
                <w:rFonts w:ascii="Arial" w:hAnsi="Arial" w:cs="Arial"/>
                <w:color w:val="000000" w:themeColor="text1"/>
                <w:szCs w:val="22"/>
              </w:rPr>
              <w:fldChar w:fldCharType="separate"/>
            </w:r>
            <w:r>
              <w:rPr>
                <w:rFonts w:ascii="Arial" w:hAnsi="Arial" w:cs="Arial"/>
                <w:color w:val="000000" w:themeColor="text1"/>
                <w:szCs w:val="22"/>
              </w:rPr>
              <w:t>10</w:t>
            </w:r>
            <w:r>
              <w:rPr>
                <w:rFonts w:ascii="Arial" w:hAnsi="Arial" w:cs="Arial"/>
                <w:color w:val="000000" w:themeColor="text1"/>
                <w:szCs w:val="22"/>
              </w:rPr>
              <w:fldChar w:fldCharType="end"/>
            </w:r>
          </w:p>
        </w:tc>
      </w:tr>
    </w:tbl>
    <w:p w14:paraId="19724FC1" w14:textId="77777777" w:rsidR="00A1324D" w:rsidRPr="008D07D1" w:rsidRDefault="00A1324D" w:rsidP="00276466">
      <w:pPr>
        <w:jc w:val="both"/>
        <w:rPr>
          <w:rFonts w:ascii="Arial" w:hAnsi="Arial" w:cs="Arial"/>
          <w:color w:val="000000" w:themeColor="text1"/>
          <w:szCs w:val="22"/>
        </w:rPr>
      </w:pPr>
    </w:p>
    <w:p w14:paraId="1B24E619" w14:textId="66F13156" w:rsidR="00732687" w:rsidRPr="008D07D1" w:rsidRDefault="00176FCF" w:rsidP="00276466">
      <w:pPr>
        <w:pStyle w:val="Titre1"/>
        <w:numPr>
          <w:ilvl w:val="0"/>
          <w:numId w:val="29"/>
        </w:numPr>
        <w:jc w:val="both"/>
        <w:rPr>
          <w:rFonts w:ascii="Arial" w:hAnsi="Arial"/>
        </w:rPr>
      </w:pPr>
      <w:bookmarkStart w:id="334" w:name="_Toc164181862"/>
      <w:r w:rsidRPr="008D07D1">
        <w:rPr>
          <w:rFonts w:ascii="Arial" w:hAnsi="Arial"/>
        </w:rPr>
        <w:t xml:space="preserve"> </w:t>
      </w:r>
      <w:bookmarkStart w:id="335" w:name="_Toc174033012"/>
      <w:r w:rsidR="007B52A5" w:rsidRPr="008D07D1">
        <w:rPr>
          <w:rFonts w:ascii="Arial" w:hAnsi="Arial"/>
        </w:rPr>
        <w:t>Glossaire </w:t>
      </w:r>
      <w:bookmarkEnd w:id="334"/>
      <w:bookmarkEnd w:id="335"/>
    </w:p>
    <w:p w14:paraId="719C00BF" w14:textId="77777777" w:rsidR="00732687" w:rsidRPr="008D07D1" w:rsidRDefault="00732687" w:rsidP="00276466">
      <w:pPr>
        <w:pStyle w:val="Corpsdetexte"/>
        <w:jc w:val="both"/>
        <w:rPr>
          <w:rFonts w:ascii="Arial" w:hAnsi="Arial" w:cs="Arial"/>
          <w:szCs w:val="22"/>
        </w:rPr>
      </w:pPr>
    </w:p>
    <w:p w14:paraId="08D5864E"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Acrotère </w:t>
      </w:r>
      <w:r w:rsidRPr="008D07D1">
        <w:rPr>
          <w:rFonts w:ascii="Arial" w:hAnsi="Arial" w:cs="Arial"/>
          <w:szCs w:val="22"/>
        </w:rPr>
        <w:t xml:space="preserve">: Élément de la construction situé au-dessus du nu supérieur de la dalle haute du dernier niveau. La hauteur de l’acrotère comprend le complexe d’isolation, le complexe d’étanchéité, une épaisseur de terre végétale (le cas échéant), et le garde-corps plein ou à claire-voie de la toiture, que celle-ci soit ou non accessible. </w:t>
      </w:r>
    </w:p>
    <w:p w14:paraId="028E1137"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1F372B45"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Alignement : </w:t>
      </w:r>
      <w:r w:rsidRPr="008D07D1">
        <w:rPr>
          <w:rFonts w:ascii="Arial" w:hAnsi="Arial" w:cs="Arial"/>
          <w:szCs w:val="22"/>
        </w:rPr>
        <w:t>L’alignement ou la ligne s’y substituant est la limite du domaine public ou de la voie privée ouverte à la circulation générale, au droit des propriétés riveraines et des parcelles mitoyennes.</w:t>
      </w:r>
    </w:p>
    <w:p w14:paraId="2283CA11"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4EBAA0B"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Alignement opposé</w:t>
      </w:r>
      <w:r w:rsidRPr="008D07D1">
        <w:rPr>
          <w:rFonts w:ascii="Arial" w:hAnsi="Arial" w:cs="Arial"/>
          <w:szCs w:val="22"/>
        </w:rPr>
        <w:t xml:space="preserve"> (pour bordure publique) : Renvoie la bordure publique située de l'autre côté de la voie : utile pour déterminer un retrait par rapport à l'alignement opposé (cas rare).</w:t>
      </w:r>
    </w:p>
    <w:p w14:paraId="4FE746DB"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:WikiBuildzr</w:t>
      </w:r>
    </w:p>
    <w:p w14:paraId="769617BF"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Attique : </w:t>
      </w:r>
      <w:r w:rsidRPr="008D07D1">
        <w:rPr>
          <w:rFonts w:ascii="Arial" w:hAnsi="Arial" w:cs="Arial"/>
          <w:szCs w:val="22"/>
        </w:rPr>
        <w:t>Niveau supérieur d’une construction développant une surface de plancher moindre que celle des étages courants inférieurs, et dont l’une au moins des façades est implantée en recul de 3 mètres minimum par rapport au nu général d’un ou plusieurs pans de la façade principale de la construction.</w:t>
      </w:r>
    </w:p>
    <w:p w14:paraId="7719F292"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97BB25E"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Bâtiment : </w:t>
      </w:r>
      <w:r w:rsidRPr="008D07D1">
        <w:rPr>
          <w:rFonts w:ascii="Arial" w:hAnsi="Arial" w:cs="Arial"/>
          <w:szCs w:val="22"/>
        </w:rPr>
        <w:t>Construction souterraine et/ou au-dessus du sol, ayant pour objectif d'être permanente, pour abriter des humains ou des activités humaines.</w:t>
      </w:r>
    </w:p>
    <w:p w14:paraId="59768635"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 xml:space="preserve">Source : </w:t>
      </w:r>
      <w:hyperlink r:id="rId55" w:anchor="3-la-définition-et-commentaires-sur-les-termes" w:history="1">
        <w:r w:rsidRPr="008D07D1">
          <w:rPr>
            <w:rStyle w:val="Lienhypertexte"/>
            <w:rFonts w:ascii="Arial" w:hAnsi="Arial" w:cs="Arial"/>
            <w:i/>
            <w:szCs w:val="22"/>
            <w:u w:val="none"/>
          </w:rPr>
          <w:t>GT bati</w:t>
        </w:r>
      </w:hyperlink>
      <w:r w:rsidRPr="008D07D1">
        <w:rPr>
          <w:rFonts w:ascii="Arial" w:hAnsi="Arial" w:cs="Arial"/>
          <w:i/>
          <w:szCs w:val="22"/>
        </w:rPr>
        <w:t xml:space="preserve"> </w:t>
      </w:r>
    </w:p>
    <w:p w14:paraId="330772BA"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rPr>
        <w:t>Un bâtiment possède a minima un accès depuis l’extérieur et dans la mesure du possible, un bâtiment est distinct d’un autre dès lors qu’il est impossible de circuler entre eux.</w:t>
      </w:r>
    </w:p>
    <w:p w14:paraId="3FC90A62"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Bâtiment attenant : </w:t>
      </w:r>
    </w:p>
    <w:p w14:paraId="1EA0300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Bande de constructibilité</w:t>
      </w:r>
      <w:r w:rsidRPr="008D07D1">
        <w:rPr>
          <w:rFonts w:ascii="Arial" w:hAnsi="Arial" w:cs="Arial"/>
          <w:szCs w:val="22"/>
        </w:rPr>
        <w:t xml:space="preserve">  : Permet de déterminer une BC allant de X à Y m depuis la bordure rentrée en paramètre. Ecrire *Cette parcelle* &gt; *Bandes de constructibilité* revient à créer une BC partant de chacune des bordures publiques. Laisser le paramètre *profondeur début* vide revient au même que de mettre `0`. Si le paramètre *profondeur fin* est laissé vide, alors la bande de constructibilité est définie jusqu'à l'autre bout de la parcelle. </w:t>
      </w:r>
    </w:p>
    <w:p w14:paraId="025EB7D6"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:WikiBuildzr</w:t>
      </w:r>
    </w:p>
    <w:p w14:paraId="06BF50EE" w14:textId="77777777" w:rsidR="00732687" w:rsidRPr="008D07D1" w:rsidRDefault="00732687" w:rsidP="00276466">
      <w:pPr>
        <w:pStyle w:val="Corpsdetexte"/>
        <w:jc w:val="both"/>
        <w:rPr>
          <w:rFonts w:ascii="Arial" w:hAnsi="Arial" w:cs="Arial"/>
          <w:szCs w:val="22"/>
        </w:rPr>
      </w:pPr>
    </w:p>
    <w:p w14:paraId="7490792D"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Bande de constructibilité principale : </w:t>
      </w:r>
      <w:r w:rsidRPr="008D07D1">
        <w:rPr>
          <w:rFonts w:ascii="Arial" w:hAnsi="Arial" w:cs="Arial"/>
          <w:szCs w:val="22"/>
        </w:rPr>
        <w:t>Bande de terrain dans et au-delà de laquelle s’appliquent des règles spécifiques, mesurée selon les modalités spécifiques.</w:t>
      </w:r>
    </w:p>
    <w:p w14:paraId="6585A574"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53293645"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Le coefficient d’emprise au sol (Ces) </w:t>
      </w:r>
      <w:r w:rsidRPr="008D07D1">
        <w:rPr>
          <w:rFonts w:ascii="Arial" w:hAnsi="Arial" w:cs="Arial"/>
          <w:szCs w:val="22"/>
        </w:rPr>
        <w:t>: exprime le rapport entre l’emprise au sol, d’une part, et la superficie du terrain, d’autre part. Il permet d’exprimer en mètres carrés l’occupation de l’espace bâti (les bâtiments principaux et les bâtiments annexes, ainsi que tous les ouvrages ou installations soumis à une autorisation préalable, les terrasses de plus de 0,60 mètre par rapport au sol naturel) par rapport au terrain.</w:t>
      </w:r>
    </w:p>
    <w:p w14:paraId="6F13DAD1" w14:textId="77777777" w:rsidR="00732687" w:rsidRPr="008D07D1" w:rsidRDefault="007B52A5" w:rsidP="00276466">
      <w:pPr>
        <w:pStyle w:val="Corpsdetexte"/>
        <w:jc w:val="both"/>
        <w:rPr>
          <w:rFonts w:ascii="Arial" w:hAnsi="Arial" w:cs="Arial"/>
          <w:i/>
          <w:iCs/>
          <w:szCs w:val="22"/>
        </w:rPr>
      </w:pPr>
      <w:r w:rsidRPr="008D07D1">
        <w:rPr>
          <w:rFonts w:ascii="Arial" w:hAnsi="Arial" w:cs="Arial"/>
          <w:i/>
          <w:iCs/>
          <w:szCs w:val="22"/>
        </w:rPr>
        <w:t>Source : PLU Longvilliers (septembre 2016) – Révision approuvée le 20/05/2022</w:t>
      </w:r>
    </w:p>
    <w:p w14:paraId="67BE776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Destination et sous destination </w:t>
      </w:r>
      <w:r w:rsidRPr="008D07D1">
        <w:rPr>
          <w:rFonts w:ascii="Arial" w:hAnsi="Arial" w:cs="Arial"/>
          <w:szCs w:val="22"/>
        </w:rPr>
        <w:t>: Désigne les différentes fonctions pouvant être assurées par une construction (telles que logement, bureau…), auxquelles des règles spécifiques peuvent être applicables. (Reprenne la liste du standard CNIG PLU)</w:t>
      </w:r>
    </w:p>
    <w:p w14:paraId="10F70DB9"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70D6363D"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Etage en retrait : </w:t>
      </w:r>
    </w:p>
    <w:p w14:paraId="64EBBFAA" w14:textId="77777777" w:rsidR="00732687" w:rsidRPr="008D07D1" w:rsidRDefault="007B52A5" w:rsidP="00276466">
      <w:pPr>
        <w:pStyle w:val="Corpsdetexte"/>
        <w:jc w:val="both"/>
        <w:rPr>
          <w:rStyle w:val="Lienhypertexte"/>
          <w:rFonts w:ascii="Arial" w:eastAsia="Times New Roman" w:hAnsi="Arial" w:cs="Arial"/>
          <w:i/>
          <w:szCs w:val="22"/>
        </w:rPr>
      </w:pPr>
      <w:r w:rsidRPr="008D07D1">
        <w:rPr>
          <w:rFonts w:ascii="Arial" w:hAnsi="Arial" w:cs="Arial"/>
          <w:szCs w:val="22"/>
          <w:u w:val="single"/>
        </w:rPr>
        <w:t>Emprise au sol</w:t>
      </w:r>
      <w:r w:rsidRPr="008D07D1">
        <w:rPr>
          <w:rFonts w:ascii="Arial" w:hAnsi="Arial" w:cs="Arial"/>
          <w:szCs w:val="22"/>
        </w:rPr>
        <w:t xml:space="preserve">: L'emprise au sol au sens du présent livre est la projection verticale du volume de la construction, tous débords et surplombs inclus », une construction ou partie de construction enterrée dont la partie supérieure ne fait qu’affleurer le niveau du sol naturel, sans le dépasser significativement, ne crée pas d’emprise au sol. </w:t>
      </w:r>
      <w:r w:rsidRPr="008D07D1">
        <w:rPr>
          <w:rFonts w:ascii="Arial" w:hAnsi="Arial" w:cs="Arial"/>
          <w:i/>
          <w:szCs w:val="22"/>
        </w:rPr>
        <w:t xml:space="preserve">Arrêt du tribunal administratif de Lyon </w:t>
      </w:r>
      <w:hyperlink r:id="rId56" w:anchor=":~:text=nœud du débat.-,L'article R.,que certains débords de toiture." w:history="1">
        <w:r w:rsidRPr="008D07D1">
          <w:rPr>
            <w:rStyle w:val="Lienhypertexte"/>
            <w:rFonts w:ascii="Arial" w:hAnsi="Arial" w:cs="Arial"/>
            <w:i/>
            <w:szCs w:val="22"/>
          </w:rPr>
          <w:t>du</w:t>
        </w:r>
      </w:hyperlink>
      <w:r w:rsidRPr="008D07D1">
        <w:rPr>
          <w:rStyle w:val="Lienhypertexte"/>
          <w:rFonts w:ascii="Arial" w:eastAsia="Times New Roman" w:hAnsi="Arial" w:cs="Arial"/>
          <w:i/>
          <w:szCs w:val="22"/>
        </w:rPr>
        <w:t xml:space="preserve"> 30 octobre 2018</w:t>
      </w:r>
    </w:p>
    <w:p w14:paraId="4324C030"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Emprises publiques</w:t>
      </w:r>
      <w:r w:rsidRPr="008D07D1">
        <w:rPr>
          <w:rFonts w:ascii="Arial" w:hAnsi="Arial" w:cs="Arial"/>
          <w:szCs w:val="22"/>
        </w:rPr>
        <w:t> : Désignent les espaces extérieurs ouverts au public tels que les parcs, squares et jardins publics, places, cimetières, aires de stationnement publiques, cours et berges de la Seine et du canal SaintDenis.</w:t>
      </w:r>
    </w:p>
    <w:p w14:paraId="73EDCCB3"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04D2D20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Espaces Libres</w:t>
      </w:r>
      <w:r w:rsidRPr="008D07D1">
        <w:rPr>
          <w:rFonts w:ascii="Arial" w:hAnsi="Arial" w:cs="Arial"/>
          <w:szCs w:val="22"/>
        </w:rPr>
        <w:t xml:space="preserve"> : Parties du terrain non occupées par l’emprise au sol des constructions. </w:t>
      </w:r>
    </w:p>
    <w:p w14:paraId="26CF6E9F"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7ED37FB5"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Espace Végétalisés</w:t>
      </w:r>
      <w:r w:rsidRPr="008D07D1">
        <w:rPr>
          <w:rFonts w:ascii="Arial" w:hAnsi="Arial" w:cs="Arial"/>
          <w:szCs w:val="22"/>
        </w:rPr>
        <w:t xml:space="preserve"> : Parties des espaces libres, de pleine terre ou non, dont la composition allie les différentes strates de végétation selon une densité minimale prévue par les unités de plantation. </w:t>
      </w:r>
    </w:p>
    <w:p w14:paraId="12D73A91"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65EE913C"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Espace de Pleine Terre</w:t>
      </w:r>
      <w:r w:rsidRPr="008D07D1">
        <w:rPr>
          <w:rFonts w:ascii="Arial" w:hAnsi="Arial" w:cs="Arial"/>
          <w:szCs w:val="22"/>
        </w:rPr>
        <w:t> : Parties des espaces végétalisés ne comportant aucune construction, installation, ni aucun ouvrage, en surélévation* comme en sous-sol, jusqu’à la roche, et permettant la libre infiltration des eaux, sauf en cas d’ouvrage nécessaire au fonctionnement des transports ou réseaux de service public.</w:t>
      </w:r>
    </w:p>
    <w:p w14:paraId="0C468C5B"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09834592"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Façade ou partie de façades :</w:t>
      </w:r>
      <w:r w:rsidRPr="008D07D1">
        <w:rPr>
          <w:rFonts w:ascii="Arial" w:hAnsi="Arial" w:cs="Arial"/>
          <w:szCs w:val="22"/>
        </w:rPr>
        <w:t xml:space="preserve"> Face verticale d’une construction située au-dessus du niveau du sol existant après travaux, quelle que soit sa forme, qu’elle comporte ou non des ouvertures. La partie majoritairement plane de la façade (non compris les saillies et les retraits de toute nature, ainsi que les doubles peaux si celles-ci recouvrent moins de la moitié de la surface de la façade) correspond au nu général de la façade. </w:t>
      </w:r>
    </w:p>
    <w:p w14:paraId="0C10A299"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753A6FAA"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Façade aveugle ou mur aveugle :</w:t>
      </w:r>
      <w:r w:rsidRPr="008D07D1">
        <w:rPr>
          <w:rFonts w:ascii="Arial" w:hAnsi="Arial" w:cs="Arial"/>
          <w:szCs w:val="22"/>
        </w:rPr>
        <w:t xml:space="preserve"> Façade, sans vue ne comportant aucune baie. </w:t>
      </w:r>
    </w:p>
    <w:p w14:paraId="5DDAD3C7"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2EFB5F6C"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Façade principale :</w:t>
      </w:r>
      <w:r w:rsidRPr="008D07D1">
        <w:rPr>
          <w:rFonts w:ascii="Arial" w:hAnsi="Arial" w:cs="Arial"/>
          <w:szCs w:val="22"/>
        </w:rPr>
        <w:t xml:space="preserve"> Toutes les façades de la construction faisant face à la limite entre le terrain et la voie ou l’emprise publique ou privée les desservants.</w:t>
      </w:r>
    </w:p>
    <w:p w14:paraId="7C887BD0"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1B02C2A4"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Faitage :</w:t>
      </w:r>
      <w:r w:rsidRPr="008D07D1">
        <w:rPr>
          <w:rFonts w:ascii="Arial" w:hAnsi="Arial" w:cs="Arial"/>
          <w:szCs w:val="22"/>
        </w:rPr>
        <w:t xml:space="preserve"> Ligne de jonction supérieure des pans de toiture inclinés selon des pentes opposées.</w:t>
      </w:r>
    </w:p>
    <w:p w14:paraId="53F1CC98"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7E42B3D7"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Gabarit : </w:t>
      </w:r>
      <w:r w:rsidRPr="008D07D1">
        <w:rPr>
          <w:rFonts w:ascii="Arial" w:hAnsi="Arial" w:cs="Arial"/>
          <w:szCs w:val="22"/>
        </w:rPr>
        <w:t>Désigne l’ensemble des plans verticaux, horizontaux ou obliques, délimitant un volume dans lequel doit s’inscrire la construction. Il résulte de la combinaison de l’ensemble des règles de hauteur, de prospects et d’espaces libres.</w:t>
      </w:r>
    </w:p>
    <w:p w14:paraId="5FFA2A07"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1B2B302D" w14:textId="77777777" w:rsidR="00732687" w:rsidRPr="008D07D1" w:rsidRDefault="007B52A5" w:rsidP="00276466">
      <w:pPr>
        <w:pStyle w:val="Corpsdetexte"/>
        <w:jc w:val="both"/>
        <w:rPr>
          <w:rFonts w:ascii="Arial" w:hAnsi="Arial" w:cs="Arial"/>
          <w:szCs w:val="22"/>
        </w:rPr>
      </w:pPr>
      <w:commentRangeStart w:id="336"/>
      <w:r w:rsidRPr="008D07D1">
        <w:rPr>
          <w:rFonts w:ascii="Arial" w:hAnsi="Arial" w:cs="Arial"/>
          <w:szCs w:val="22"/>
          <w:u w:val="single"/>
        </w:rPr>
        <w:t>Hauteur </w:t>
      </w:r>
      <w:r w:rsidRPr="008D07D1">
        <w:rPr>
          <w:rFonts w:ascii="Arial" w:hAnsi="Arial" w:cs="Arial"/>
          <w:szCs w:val="22"/>
        </w:rPr>
        <w:t xml:space="preserve">: La hauteur maximale (Hmax) des constructions peut être définie par : </w:t>
      </w:r>
    </w:p>
    <w:p w14:paraId="62E3FBD2" w14:textId="77777777"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Une hauteur de façade (Hf) : différence d’altitude mesurée verticalement entre le niveau de référence bas et le niveau de référence haut de chaque façade ; </w:t>
      </w:r>
    </w:p>
    <w:p w14:paraId="5F40A072" w14:textId="223A2800"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Une hauteur totale (Ht) : la hauteur totale d’une construction correspond à son point le plus haut, y compris sa toiture, hors exceptions </w:t>
      </w:r>
      <w:r w:rsidR="000D5412" w:rsidRPr="008D07D1">
        <w:rPr>
          <w:rFonts w:ascii="Arial" w:hAnsi="Arial" w:cs="Arial"/>
          <w:szCs w:val="22"/>
        </w:rPr>
        <w:t xml:space="preserve">dans le </w:t>
      </w:r>
      <w:r w:rsidRPr="008D07D1">
        <w:rPr>
          <w:rFonts w:ascii="Arial" w:hAnsi="Arial" w:cs="Arial"/>
          <w:szCs w:val="22"/>
        </w:rPr>
        <w:t xml:space="preserve">règlement ; </w:t>
      </w:r>
    </w:p>
    <w:p w14:paraId="4D582A9A" w14:textId="77777777"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Une hauteur en nombre de niveaux : nombre de niveaux d’une construction, y compris le rez-dechaussée. </w:t>
      </w:r>
    </w:p>
    <w:p w14:paraId="4A673315" w14:textId="77777777"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 gabarit sur voie permettant de moduler la hauteur des constructions en fonction de la largeur des voies le long desquelles elles sont implantées. Les modalités de mesure de la hauteur sont définies à la section 2.5 de la Partie 1 du règlement.</w:t>
      </w:r>
      <w:commentRangeEnd w:id="336"/>
      <w:r w:rsidRPr="008D07D1">
        <w:rPr>
          <w:rFonts w:ascii="Arial" w:hAnsi="Arial" w:cs="Arial"/>
        </w:rPr>
        <w:commentReference w:id="336"/>
      </w:r>
    </w:p>
    <w:p w14:paraId="7731A9E0"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474EFB86" w14:textId="77777777" w:rsidR="00732687" w:rsidRPr="008D07D1" w:rsidRDefault="007B52A5" w:rsidP="00276466">
      <w:pPr>
        <w:pStyle w:val="Corpsdetexte"/>
        <w:jc w:val="both"/>
        <w:rPr>
          <w:rFonts w:ascii="Arial" w:hAnsi="Arial" w:cs="Arial"/>
          <w:i/>
          <w:szCs w:val="22"/>
        </w:rPr>
      </w:pPr>
      <w:r w:rsidRPr="008D07D1">
        <w:rPr>
          <w:rFonts w:ascii="Arial" w:hAnsi="Arial" w:cs="Arial"/>
          <w:szCs w:val="22"/>
          <w:u w:val="single"/>
        </w:rPr>
        <w:t>Héberge </w:t>
      </w:r>
      <w:r w:rsidRPr="008D07D1">
        <w:rPr>
          <w:rFonts w:ascii="Arial" w:hAnsi="Arial" w:cs="Arial"/>
          <w:szCs w:val="22"/>
        </w:rPr>
        <w:t xml:space="preserve">: "L'héberge se définit pour un mur mitoyen, dans le cas où les deux constructions sont de hauteurs différentes. C'est la délimitation entre : en dessous, la partie du mur qui sert de séparation entre les deux constructions et au-dessus, la partie du mur qui ne sert plus qu'à la construction la plus élevée. Par extension, cette dernière partie de mur est également appelée héberge." </w:t>
      </w:r>
      <w:r w:rsidRPr="008D07D1">
        <w:rPr>
          <w:rFonts w:ascii="Arial" w:hAnsi="Arial" w:cs="Arial"/>
          <w:i/>
          <w:szCs w:val="22"/>
        </w:rPr>
        <w:t>Source Batiproduits</w:t>
      </w:r>
    </w:p>
    <w:p w14:paraId="3C1414FA" w14:textId="77777777" w:rsidR="00732687" w:rsidRPr="008D07D1" w:rsidRDefault="007B52A5" w:rsidP="00276466">
      <w:pPr>
        <w:pStyle w:val="Corpsdetexte"/>
        <w:jc w:val="both"/>
        <w:rPr>
          <w:rFonts w:ascii="Arial" w:hAnsi="Arial" w:cs="Arial"/>
          <w:szCs w:val="22"/>
        </w:rPr>
      </w:pPr>
      <w:r w:rsidRPr="008D07D1">
        <w:rPr>
          <w:rFonts w:ascii="Arial" w:hAnsi="Arial" w:cs="Arial"/>
          <w:i/>
          <w:szCs w:val="22"/>
        </w:rPr>
        <w:t>Note : cela peut concerner la possibilité de déroger à la contrainte indiquée en s'inscrivant dans les héberges horizontales et/ou verticales (ou, dans le cas de l'article 6, en prolongeant les façades) des bâtiments voisins ou l'obligation de se faire (sous condition de la présence desdits bâtiments voisins contigus (ou pas, dans le cas de l'article 6)).</w:t>
      </w:r>
    </w:p>
    <w:p w14:paraId="697597BB"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Limite latérale</w:t>
      </w:r>
    </w:p>
    <w:p w14:paraId="5F4AC3C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Limite de fond :</w:t>
      </w:r>
      <w:r w:rsidRPr="008D07D1">
        <w:rPr>
          <w:rFonts w:ascii="Arial" w:hAnsi="Arial" w:cs="Arial"/>
          <w:szCs w:val="22"/>
        </w:rPr>
        <w:t xml:space="preserve"> Désigne une limite séparative du terrain d’assiette de la construction n’ayant aucun contact avec une voie publique ou privée ouverte à la circulation générale ou une emprise publique.</w:t>
      </w:r>
    </w:p>
    <w:p w14:paraId="52450015"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C210337"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Limites séparatives : </w:t>
      </w:r>
      <w:r w:rsidRPr="008D07D1">
        <w:rPr>
          <w:rFonts w:ascii="Arial" w:hAnsi="Arial" w:cs="Arial"/>
          <w:szCs w:val="22"/>
        </w:rPr>
        <w:t>Les limites séparatives correspondent à toutes limites entre le terrain d’assiette de la construction et le ou les terrains contigus, hors l’alignement. Elles sont composées de limites séparatives latérales et de limites de fond.</w:t>
      </w:r>
    </w:p>
    <w:p w14:paraId="598529CC"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64A168A0"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Limite publique</w:t>
      </w:r>
    </w:p>
    <w:p w14:paraId="1F37A316"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Marge de recul</w:t>
      </w:r>
    </w:p>
    <w:p w14:paraId="3478381E"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Pignon : </w:t>
      </w:r>
      <w:r w:rsidRPr="008D07D1">
        <w:rPr>
          <w:rFonts w:ascii="Arial" w:hAnsi="Arial" w:cs="Arial"/>
          <w:szCs w:val="22"/>
        </w:rPr>
        <w:t>Façade latérale d'une construction, comportant peu ou pas d’ouvertures.</w:t>
      </w:r>
    </w:p>
    <w:p w14:paraId="030DA86D"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E0302B0"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Pignon attenant : </w:t>
      </w:r>
    </w:p>
    <w:p w14:paraId="148AF069"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Prescription graphique</w:t>
      </w:r>
      <w:r w:rsidRPr="008D07D1">
        <w:rPr>
          <w:rFonts w:ascii="Arial" w:hAnsi="Arial" w:cs="Arial"/>
          <w:szCs w:val="22"/>
        </w:rPr>
        <w:t xml:space="preserve"> (PG) : correspond à la classe PRESCRIPTION surfacique, linéaire ou ponctuelle dans le standard CNIG PLU.</w:t>
      </w:r>
    </w:p>
    <w:p w14:paraId="3135A7CA"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Standard CNIG PLU</w:t>
      </w:r>
    </w:p>
    <w:p w14:paraId="7272BA56"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Profondeur du Terrain</w:t>
      </w:r>
      <w:r w:rsidRPr="008D07D1">
        <w:rPr>
          <w:rFonts w:ascii="Arial" w:hAnsi="Arial" w:cs="Arial"/>
          <w:szCs w:val="22"/>
        </w:rPr>
        <w:t> : Désigne la distance mesurée à compter de l’alignement jusqu’à la limite de fond de terrain.</w:t>
      </w:r>
    </w:p>
    <w:p w14:paraId="366359CC"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1C78B7F6"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Recul :</w:t>
      </w:r>
      <w:r w:rsidRPr="008D07D1">
        <w:rPr>
          <w:rFonts w:ascii="Arial" w:hAnsi="Arial" w:cs="Arial"/>
          <w:szCs w:val="22"/>
        </w:rPr>
        <w:t xml:space="preserve"> Le recul est la distance, mesurée horizontalement et perpendiculairement en tout point de la façade de la construction, séparant celle-ci du point le plus proche de l'alignement.</w:t>
      </w:r>
    </w:p>
    <w:p w14:paraId="5E360B77"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5A62CFC9"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Retrait </w:t>
      </w:r>
      <w:r w:rsidRPr="008D07D1">
        <w:rPr>
          <w:rFonts w:ascii="Arial" w:hAnsi="Arial" w:cs="Arial"/>
          <w:szCs w:val="22"/>
        </w:rPr>
        <w:t xml:space="preserve">: Le retrait est la distance, mesurée horizontalement et perpendiculairement en tout point de la façade de la construction, séparant celle-ci de la limite séparative. </w:t>
      </w:r>
    </w:p>
    <w:p w14:paraId="1BCA4004"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906A5CE"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Voie </w:t>
      </w:r>
      <w:r w:rsidRPr="008D07D1">
        <w:rPr>
          <w:rFonts w:ascii="Arial" w:hAnsi="Arial" w:cs="Arial"/>
          <w:szCs w:val="22"/>
        </w:rPr>
        <w:t>: La voie constitue la desserte du terrain sur lequel est implantée la construction. La voie s’entend comme l’espace ouvert à la circulation générale des véhicules motorisés, cycles et/ou piétons, ainsi que les éventuels fossés et talus la bordant et que ses accessoires (trottoirs*, terre-pleins, plantations, mobilier).</w:t>
      </w:r>
    </w:p>
    <w:p w14:paraId="4F13AD32"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40E83D71" w14:textId="77777777" w:rsidR="00732687" w:rsidRPr="008D07D1" w:rsidRDefault="00732687" w:rsidP="00276466">
      <w:pPr>
        <w:pStyle w:val="Corpsdetexte"/>
        <w:jc w:val="both"/>
        <w:rPr>
          <w:rFonts w:ascii="Arial" w:hAnsi="Arial" w:cs="Arial"/>
          <w:szCs w:val="22"/>
        </w:rPr>
      </w:pPr>
    </w:p>
    <w:sectPr w:rsidR="00732687" w:rsidRPr="008D07D1" w:rsidSect="00FC2AFC">
      <w:pgSz w:w="11906" w:h="16838"/>
      <w:pgMar w:top="1134" w:right="1134" w:bottom="1843" w:left="1134" w:header="720" w:footer="720" w:gutter="0"/>
      <w:cols w:space="720"/>
      <w:formProt w:val="0"/>
      <w:titlePg/>
      <w:docGrid w:linePitch="600" w:charSpace="3686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rnauld Gallais" w:date="2024-03-06T13:45:00Z" w:initials="AG">
    <w:p w14:paraId="6BAFF343" w14:textId="77777777" w:rsidR="00732687" w:rsidRDefault="007B52A5">
      <w:pPr>
        <w:overflowPunct w:val="0"/>
      </w:pPr>
      <w:r w:rsidRPr="00273188">
        <w:rPr>
          <w:rFonts w:ascii="Times New Roman" w:eastAsia="Segoe UI" w:hAnsi="Times New Roman" w:cs="Tahoma"/>
          <w:kern w:val="0"/>
          <w:sz w:val="20"/>
          <w:lang w:bidi="en-US"/>
        </w:rPr>
        <w:t xml:space="preserve">Il y aura certainement des parties à ajouter : </w:t>
      </w:r>
    </w:p>
    <w:p w14:paraId="5814342B" w14:textId="77777777" w:rsidR="00732687" w:rsidRDefault="00732687">
      <w:pPr>
        <w:overflowPunct w:val="0"/>
      </w:pPr>
    </w:p>
    <w:p w14:paraId="1A2245F1" w14:textId="77777777" w:rsidR="00732687" w:rsidRDefault="007B52A5">
      <w:pPr>
        <w:overflowPunct w:val="0"/>
      </w:pPr>
      <w:r w:rsidRPr="00273188">
        <w:rPr>
          <w:rFonts w:ascii="Times New Roman" w:eastAsia="Segoe UI" w:hAnsi="Times New Roman" w:cs="Tahoma"/>
          <w:kern w:val="0"/>
          <w:sz w:val="20"/>
          <w:lang w:bidi="en-US"/>
        </w:rPr>
        <w:t>« Recommandations pour les données SRU niveau 2" avec les sous-titres : "Qualité des données" et "Règles d'organisation et de codification"</w:t>
      </w:r>
    </w:p>
    <w:p w14:paraId="2FE1ECBE" w14:textId="77777777" w:rsidR="00732687" w:rsidRDefault="00732687">
      <w:pPr>
        <w:overflowPunct w:val="0"/>
      </w:pPr>
    </w:p>
    <w:p w14:paraId="094405BA" w14:textId="77777777" w:rsidR="00732687" w:rsidRDefault="007B52A5">
      <w:pPr>
        <w:overflowPunct w:val="0"/>
      </w:pPr>
      <w:r w:rsidRPr="00273188">
        <w:rPr>
          <w:rFonts w:ascii="Times New Roman" w:eastAsia="Segoe UI" w:hAnsi="Times New Roman" w:cs="Tahoma"/>
          <w:kern w:val="0"/>
          <w:sz w:val="20"/>
          <w:lang w:bidi="en-US"/>
        </w:rPr>
        <w:t xml:space="preserve">Possibilité de faire un renvoi directement vers le </w:t>
      </w:r>
      <w:hyperlink r:id="rId1">
        <w:r w:rsidRPr="00273188">
          <w:rPr>
            <w:rFonts w:ascii="Times New Roman" w:eastAsia="Segoe UI" w:hAnsi="Times New Roman" w:cs="Tahoma"/>
            <w:kern w:val="0"/>
            <w:sz w:val="20"/>
            <w:lang w:bidi="en-US"/>
          </w:rPr>
          <w:t>guide de saisie des métadonnées</w:t>
        </w:r>
      </w:hyperlink>
      <w:r w:rsidRPr="00273188">
        <w:rPr>
          <w:rFonts w:ascii="Times New Roman" w:eastAsia="Segoe UI" w:hAnsi="Times New Roman" w:cs="Tahoma"/>
          <w:kern w:val="0"/>
          <w:sz w:val="20"/>
          <w:lang w:bidi="en-US"/>
        </w:rPr>
        <w:t>.</w:t>
      </w:r>
    </w:p>
    <w:p w14:paraId="119C55BD" w14:textId="77777777" w:rsidR="00732687" w:rsidRDefault="007B52A5">
      <w:pPr>
        <w:overflowPunct w:val="0"/>
      </w:pPr>
      <w:r w:rsidRPr="00273188">
        <w:rPr>
          <w:rFonts w:ascii="Times New Roman" w:eastAsia="Segoe UI" w:hAnsi="Times New Roman" w:cs="Tahoma"/>
          <w:kern w:val="0"/>
          <w:sz w:val="20"/>
          <w:lang w:bidi="en-US"/>
        </w:rPr>
        <w:t>(à étudier : la question des MD)</w:t>
      </w:r>
    </w:p>
    <w:p w14:paraId="3591EABC" w14:textId="77777777" w:rsidR="00732687" w:rsidRDefault="00732687">
      <w:pPr>
        <w:overflowPunct w:val="0"/>
      </w:pPr>
    </w:p>
    <w:p w14:paraId="39E6F52E" w14:textId="77777777" w:rsidR="00732687" w:rsidRDefault="00732687">
      <w:pPr>
        <w:overflowPunct w:val="0"/>
      </w:pPr>
    </w:p>
    <w:p w14:paraId="6C58B91B" w14:textId="77777777" w:rsidR="00732687" w:rsidRDefault="00732687">
      <w:pPr>
        <w:overflowPunct w:val="0"/>
      </w:pPr>
    </w:p>
    <w:p w14:paraId="22C22105" w14:textId="77777777" w:rsidR="00732687" w:rsidRDefault="00732687">
      <w:pPr>
        <w:overflowPunct w:val="0"/>
      </w:pPr>
    </w:p>
  </w:comment>
  <w:comment w:id="17" w:author="Alison Lenain" w:date="2024-08-08T16:53:00Z" w:initials="AL">
    <w:p w14:paraId="7004217C" w14:textId="529A4553" w:rsidR="00276466" w:rsidRDefault="00276466">
      <w:pPr>
        <w:pStyle w:val="Commentaire"/>
      </w:pPr>
      <w:r>
        <w:rPr>
          <w:rStyle w:val="Marquedecommentaire"/>
        </w:rPr>
        <w:annotationRef/>
      </w:r>
      <w:r>
        <w:t xml:space="preserve">Parties rajoutées dans le document </w:t>
      </w:r>
    </w:p>
  </w:comment>
  <w:comment w:id="78" w:author="Arnauld Gallais" w:date="2024-06-05T10:44:00Z" w:initials="AG">
    <w:p w14:paraId="7FF21213" w14:textId="77777777" w:rsidR="00732687" w:rsidRDefault="007B52A5">
      <w:r>
        <w:rPr>
          <w:rFonts w:ascii="Times New Roman" w:hAnsi="Times New Roman"/>
          <w:sz w:val="20"/>
        </w:rPr>
        <w:t xml:space="preserve"> ? Pas clair...</w:t>
      </w:r>
    </w:p>
  </w:comment>
  <w:comment w:id="79" w:author="Alison Lenain" w:date="2024-08-08T17:09:00Z" w:initials="AL">
    <w:p w14:paraId="6081F763" w14:textId="2A1CF6BF" w:rsidR="00D80188" w:rsidRDefault="00D80188">
      <w:pPr>
        <w:pStyle w:val="Commentaire"/>
      </w:pPr>
      <w:r>
        <w:rPr>
          <w:rStyle w:val="Marquedecommentaire"/>
        </w:rPr>
        <w:annotationRef/>
      </w:r>
      <w:r>
        <w:t>Ajouter une proposition de rédaction ? AG</w:t>
      </w:r>
    </w:p>
  </w:comment>
  <w:comment w:id="94" w:author="Arnauld Gallais" w:date="2024-03-06T13:45:00Z" w:initials="AG">
    <w:p w14:paraId="04AC5C97" w14:textId="77777777" w:rsidR="00732687" w:rsidRDefault="007B52A5">
      <w:pPr>
        <w:overflowPunct w:val="0"/>
      </w:pPr>
      <w:r w:rsidRPr="00273188">
        <w:rPr>
          <w:rFonts w:ascii="Times New Roman" w:eastAsia="Segoe UI" w:hAnsi="Times New Roman" w:cs="Tahoma"/>
          <w:kern w:val="0"/>
          <w:sz w:val="20"/>
          <w:lang w:bidi="en-US"/>
        </w:rPr>
        <w:t>Tout à fait d’accord.</w:t>
      </w:r>
    </w:p>
    <w:p w14:paraId="6368BFBB" w14:textId="77777777" w:rsidR="00732687" w:rsidRDefault="007B52A5">
      <w:pPr>
        <w:overflowPunct w:val="0"/>
      </w:pPr>
      <w:r w:rsidRPr="00273188">
        <w:rPr>
          <w:rFonts w:ascii="Times New Roman" w:eastAsia="Segoe UI" w:hAnsi="Times New Roman" w:cs="Tahoma"/>
          <w:kern w:val="0"/>
          <w:sz w:val="20"/>
          <w:lang w:bidi="en-US"/>
        </w:rPr>
        <w:t>Mais : ici, donner un exemple de contenu à dissocier en 2 règles, chacun composée de Condition et ContrainteUnitaire.</w:t>
      </w:r>
    </w:p>
    <w:p w14:paraId="44904F96" w14:textId="77777777" w:rsidR="00732687" w:rsidRDefault="00732687">
      <w:pPr>
        <w:overflowPunct w:val="0"/>
      </w:pPr>
    </w:p>
    <w:p w14:paraId="01000000" w14:textId="77777777" w:rsidR="00732687" w:rsidRDefault="007B52A5">
      <w:pPr>
        <w:overflowPunct w:val="0"/>
      </w:pPr>
      <w:r w:rsidRPr="00273188">
        <w:rPr>
          <w:rFonts w:ascii="Times New Roman" w:eastAsia="Segoe UI" w:hAnsi="Times New Roman" w:cs="Tahoma"/>
          <w:kern w:val="0"/>
          <w:sz w:val="20"/>
          <w:lang w:bidi="en-US"/>
        </w:rPr>
        <w:t>L’exemple ci-dessous décrit 1 contenu traduit en 1 règle composée de 1 condition et 1 contrainte.</w:t>
      </w:r>
    </w:p>
  </w:comment>
  <w:comment w:id="95" w:author="Alison Lenain" w:date="2024-04-16T16:05:00Z" w:initials="AL">
    <w:p w14:paraId="02000000" w14:textId="77777777" w:rsidR="00732687" w:rsidRDefault="007B52A5">
      <w:pPr>
        <w:overflowPunct w:val="0"/>
      </w:pPr>
      <w:r w:rsidRPr="00273188">
        <w:rPr>
          <w:rFonts w:ascii="Liberation Serif" w:eastAsia="Segoe UI" w:hAnsi="Liberation Serif" w:cs="Tahoma"/>
          <w:kern w:val="0"/>
          <w:sz w:val="24"/>
          <w:lang w:bidi="en-US"/>
        </w:rPr>
        <w:t>Exemple sera rajoutée après la réunion du 11.06</w:t>
      </w:r>
    </w:p>
  </w:comment>
  <w:comment w:id="96" w:author="Alison Lenain" w:date="2024-08-08T17:11:00Z" w:initials="AL">
    <w:p w14:paraId="3432B609" w14:textId="5615CD21" w:rsidR="00D80188" w:rsidRDefault="00D80188">
      <w:pPr>
        <w:pStyle w:val="Commentaire"/>
      </w:pPr>
      <w:r>
        <w:rPr>
          <w:rStyle w:val="Marquedecommentaire"/>
        </w:rPr>
        <w:annotationRef/>
      </w:r>
      <w:r>
        <w:t xml:space="preserve">Se référer à la partie sur les exemples </w:t>
      </w:r>
    </w:p>
  </w:comment>
  <w:comment w:id="102" w:author="Arnauld Gallais" w:date="2024-06-06T11:05:00Z" w:initials="AG">
    <w:p w14:paraId="5E285871" w14:textId="77777777" w:rsidR="00732687" w:rsidRDefault="007B52A5">
      <w:r>
        <w:rPr>
          <w:rFonts w:ascii="Times New Roman" w:hAnsi="Times New Roman"/>
          <w:sz w:val="20"/>
        </w:rPr>
        <w:t>A mettre dans « Description des types énumérés »</w:t>
      </w:r>
    </w:p>
  </w:comment>
  <w:comment w:id="103" w:author="Alison Lenain" w:date="2024-07-22T11:53:00Z" w:initials="AL">
    <w:p w14:paraId="71B1ED17" w14:textId="4D7AA848" w:rsidR="00C138B4" w:rsidRDefault="00C138B4">
      <w:pPr>
        <w:pStyle w:val="Commentaire"/>
      </w:pPr>
      <w:r>
        <w:rPr>
          <w:rStyle w:val="Marquedecommentaire"/>
        </w:rPr>
        <w:annotationRef/>
      </w:r>
      <w:r>
        <w:t>Ce n’est pas une énumération, c’est l</w:t>
      </w:r>
      <w:r w:rsidR="003B191D">
        <w:t>e</w:t>
      </w:r>
      <w:r>
        <w:t xml:space="preserve"> du nom des classes ( c.a.d des types de conditions pouvant s’appliquer)</w:t>
      </w:r>
    </w:p>
  </w:comment>
  <w:comment w:id="172" w:author="Arnauld Gallais" w:date="2024-06-05T11:48:00Z" w:initials="AG">
    <w:p w14:paraId="1EDB9AE4" w14:textId="77777777" w:rsidR="00732687" w:rsidRDefault="007B52A5">
      <w:r>
        <w:rPr>
          <w:rFonts w:ascii="Times New Roman" w:hAnsi="Times New Roman"/>
          <w:sz w:val="20"/>
        </w:rPr>
        <w:t>Même remarque que ci-dessus au sujet du report des énumérations dans le § dédié</w:t>
      </w:r>
    </w:p>
  </w:comment>
  <w:comment w:id="173" w:author="Alison Lenain" w:date="2024-07-22T11:54:00Z" w:initials="AL">
    <w:p w14:paraId="3F2AF77C" w14:textId="52329CAC" w:rsidR="00C138B4" w:rsidRDefault="00C138B4">
      <w:pPr>
        <w:pStyle w:val="Commentaire"/>
      </w:pPr>
      <w:r>
        <w:rPr>
          <w:rStyle w:val="Marquedecommentaire"/>
        </w:rPr>
        <w:annotationRef/>
      </w:r>
      <w:r>
        <w:t xml:space="preserve">Ce n’est pas une énumération. Même remarque qu’au-dessus pour les contraintes. </w:t>
      </w:r>
    </w:p>
  </w:comment>
  <w:comment w:id="176" w:author="Alison Lenain" w:date="2024-07-22T16:21:00Z" w:initials="AL">
    <w:p w14:paraId="47A1996A" w14:textId="1AD31ACC" w:rsidR="00D13BAB" w:rsidRDefault="00D13BAB">
      <w:pPr>
        <w:pStyle w:val="Commentaire"/>
      </w:pPr>
      <w:r>
        <w:rPr>
          <w:rStyle w:val="Marquedecommentaire"/>
        </w:rPr>
        <w:annotationRef/>
      </w:r>
      <w:r>
        <w:t xml:space="preserve">Cet attribut est hérité de la classe condition et conserve la même multiplicité. </w:t>
      </w:r>
      <w:r w:rsidR="0025439D">
        <w:t>Cf remarque AG sur la multiplicité dans l’ancienne version du standard.</w:t>
      </w:r>
    </w:p>
  </w:comment>
  <w:comment w:id="186" w:author="Mickael Brasebin" w:date="2024-03-06T13:45:00Z" w:initials="MB">
    <w:p w14:paraId="13B07EC0" w14:textId="77777777" w:rsidR="00732687" w:rsidRDefault="007B52A5">
      <w:pPr>
        <w:overflowPunct w:val="0"/>
      </w:pPr>
      <w:r w:rsidRPr="00273188">
        <w:rPr>
          <w:rFonts w:ascii="Liberation Serif" w:eastAsia="Segoe UI" w:hAnsi="Liberation Serif" w:cs="Tahoma"/>
          <w:kern w:val="0"/>
          <w:sz w:val="24"/>
          <w:lang w:bidi="en-US"/>
        </w:rPr>
        <w:t>Je trouve que c'est de trop et finalement, seules les contraintes sont obligatoires</w:t>
      </w:r>
    </w:p>
  </w:comment>
  <w:comment w:id="187" w:author="Alison Lenain" w:date="2024-07-30T16:04:00Z" w:initials="AL">
    <w:p w14:paraId="5EB1098E" w14:textId="767ABE80" w:rsidR="0035271B" w:rsidRDefault="0035271B">
      <w:pPr>
        <w:pStyle w:val="Commentaire"/>
      </w:pPr>
      <w:r>
        <w:rPr>
          <w:rStyle w:val="Marquedecommentaire"/>
        </w:rPr>
        <w:annotationRef/>
      </w:r>
      <w:r>
        <w:t>Commentaire à rajouter dans la présentation du 20/08</w:t>
      </w:r>
    </w:p>
  </w:comment>
  <w:comment w:id="199" w:author="Alison Lenain" w:date="2024-05-29T11:39:00Z" w:initials="AL">
    <w:p w14:paraId="76FDAF82" w14:textId="77777777" w:rsidR="00732687" w:rsidRDefault="007B52A5">
      <w:pPr>
        <w:overflowPunct w:val="0"/>
      </w:pPr>
      <w:r w:rsidRPr="00273188">
        <w:rPr>
          <w:rFonts w:ascii="Liberation Serif" w:eastAsia="Segoe UI" w:hAnsi="Liberation Serif" w:cs="Tahoma"/>
          <w:kern w:val="0"/>
          <w:sz w:val="24"/>
          <w:lang w:bidi="en-US"/>
        </w:rPr>
        <w:t xml:space="preserve">Revoir cet attribut redondance avec Rmin et Rmax ?  </w:t>
      </w:r>
    </w:p>
  </w:comment>
  <w:comment w:id="209" w:author="Alison Lenain" w:date="2024-03-06T13:45:00Z" w:initials="AL">
    <w:p w14:paraId="7EAC6B74" w14:textId="5D9D8017" w:rsidR="00732687" w:rsidRDefault="007B52A5">
      <w:pPr>
        <w:overflowPunct w:val="0"/>
      </w:pPr>
      <w:r w:rsidRPr="00273188">
        <w:rPr>
          <w:rFonts w:ascii="Liberation Serif" w:eastAsia="Segoe UI" w:hAnsi="Liberation Serif" w:cs="Tahoma"/>
          <w:kern w:val="0"/>
          <w:sz w:val="24"/>
          <w:lang w:bidi="en-US"/>
        </w:rPr>
        <w:t xml:space="preserve">En cours de travail </w:t>
      </w:r>
      <w:r w:rsidR="00F41641">
        <w:rPr>
          <w:rFonts w:ascii="Liberation Serif" w:eastAsia="Segoe UI" w:hAnsi="Liberation Serif" w:cs="Tahoma"/>
          <w:kern w:val="0"/>
          <w:sz w:val="24"/>
          <w:lang w:bidi="en-US"/>
        </w:rPr>
        <w:t>, la modélisation de la classe sera ajoutée suite à la réunion du 20/09</w:t>
      </w:r>
    </w:p>
  </w:comment>
  <w:comment w:id="323" w:author="Alison Lenain" w:date="2024-08-08T17:25:00Z" w:initials="AL">
    <w:p w14:paraId="2FA3ACD8" w14:textId="264F34CE" w:rsidR="001E7FC9" w:rsidRDefault="001E7FC9">
      <w:pPr>
        <w:pStyle w:val="Commentaire"/>
      </w:pPr>
      <w:r>
        <w:rPr>
          <w:rStyle w:val="Marquedecommentaire"/>
        </w:rPr>
        <w:annotationRef/>
      </w:r>
      <w:r>
        <w:t xml:space="preserve">Modélisation a valider lors de la prochaine réunion </w:t>
      </w:r>
    </w:p>
  </w:comment>
  <w:comment w:id="327" w:author="Arnauld Gallais" w:date="2024-03-06T13:45:00Z" w:initials="AG">
    <w:p w14:paraId="12219F1D" w14:textId="77777777" w:rsidR="00732687" w:rsidRDefault="007B52A5">
      <w:pPr>
        <w:overflowPunct w:val="0"/>
      </w:pPr>
      <w:r w:rsidRPr="00273188">
        <w:rPr>
          <w:rFonts w:ascii="Times New Roman" w:eastAsia="Segoe UI" w:hAnsi="Times New Roman" w:cs="Tahoma"/>
          <w:kern w:val="0"/>
          <w:sz w:val="20"/>
          <w:lang w:bidi="en-US"/>
        </w:rPr>
        <w:t>Commencer par des exemples simples, élémentaires (pas par ce cas complexe)</w:t>
      </w:r>
    </w:p>
  </w:comment>
  <w:comment w:id="328" w:author="Alison Lenain" w:date="2024-08-08T17:42:00Z" w:initials="AL">
    <w:p w14:paraId="4B283B6C" w14:textId="257AFAB3" w:rsidR="00F15689" w:rsidRDefault="00F15689">
      <w:pPr>
        <w:pStyle w:val="Commentaire"/>
      </w:pPr>
      <w:r>
        <w:rPr>
          <w:rStyle w:val="Marquedecommentaire"/>
        </w:rPr>
        <w:annotationRef/>
      </w:r>
      <w:r>
        <w:t>Les exemples ont été rajoutés</w:t>
      </w:r>
    </w:p>
  </w:comment>
  <w:comment w:id="336" w:author="Alison Lenain" w:date="2024-03-06T18:42:00Z" w:initials="AL">
    <w:p w14:paraId="26BE640D" w14:textId="77777777" w:rsidR="00732687" w:rsidRDefault="007B52A5">
      <w:pPr>
        <w:overflowPunct w:val="0"/>
      </w:pPr>
      <w:r w:rsidRPr="00F15689">
        <w:rPr>
          <w:rFonts w:ascii="Liberation Serif" w:eastAsia="Segoe UI" w:hAnsi="Liberation Serif" w:cs="Tahoma"/>
          <w:kern w:val="0"/>
          <w:sz w:val="24"/>
          <w:lang w:bidi="en-US"/>
        </w:rPr>
        <w:t>Proposition de définition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C22105" w15:done="0"/>
  <w15:commentEx w15:paraId="7004217C" w15:paraIdParent="22C22105" w15:done="0"/>
  <w15:commentEx w15:paraId="7FF21213" w15:done="0"/>
  <w15:commentEx w15:paraId="6081F763" w15:paraIdParent="7FF21213" w15:done="0"/>
  <w15:commentEx w15:paraId="01000000" w15:done="0"/>
  <w15:commentEx w15:paraId="02000000" w15:paraIdParent="01000000" w15:done="0"/>
  <w15:commentEx w15:paraId="3432B609" w15:paraIdParent="01000000" w15:done="0"/>
  <w15:commentEx w15:paraId="5E285871" w15:done="0"/>
  <w15:commentEx w15:paraId="71B1ED17" w15:paraIdParent="5E285871" w15:done="0"/>
  <w15:commentEx w15:paraId="1EDB9AE4" w15:done="0"/>
  <w15:commentEx w15:paraId="3F2AF77C" w15:paraIdParent="1EDB9AE4" w15:done="0"/>
  <w15:commentEx w15:paraId="47A1996A" w15:done="0"/>
  <w15:commentEx w15:paraId="13B07EC0" w15:done="0"/>
  <w15:commentEx w15:paraId="5EB1098E" w15:paraIdParent="13B07EC0" w15:done="0"/>
  <w15:commentEx w15:paraId="76FDAF82" w15:done="0"/>
  <w15:commentEx w15:paraId="7EAC6B74" w15:done="0"/>
  <w15:commentEx w15:paraId="2FA3ACD8" w15:done="0"/>
  <w15:commentEx w15:paraId="12219F1D" w15:done="0"/>
  <w15:commentEx w15:paraId="4B283B6C" w15:paraIdParent="12219F1D" w15:done="0"/>
  <w15:commentEx w15:paraId="26BE64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5F768D" w16cex:dateUtc="2024-08-08T14:53:00Z"/>
  <w16cex:commentExtensible w16cex:durableId="2A5F7A59" w16cex:dateUtc="2024-08-08T15:09:00Z"/>
  <w16cex:commentExtensible w16cex:durableId="2A5F7AC6" w16cex:dateUtc="2024-08-08T15:11:00Z"/>
  <w16cex:commentExtensible w16cex:durableId="2A48C6C3" w16cex:dateUtc="2024-07-22T09:53:00Z"/>
  <w16cex:commentExtensible w16cex:durableId="2A48C6F6" w16cex:dateUtc="2024-07-22T09:54:00Z"/>
  <w16cex:commentExtensible w16cex:durableId="2A49057C" w16cex:dateUtc="2024-07-22T14:21:00Z"/>
  <w16cex:commentExtensible w16cex:durableId="2A538D87" w16cex:dateUtc="2024-07-30T14:04:00Z"/>
  <w16cex:commentExtensible w16cex:durableId="2A5F7DF7" w16cex:dateUtc="2024-08-08T15:25:00Z"/>
  <w16cex:commentExtensible w16cex:durableId="2A5F8205" w16cex:dateUtc="2024-08-08T15: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C22105" w16cid:durableId="2A115B58"/>
  <w16cid:commentId w16cid:paraId="7004217C" w16cid:durableId="2A5F768D"/>
  <w16cid:commentId w16cid:paraId="7FF21213" w16cid:durableId="2A115B5B"/>
  <w16cid:commentId w16cid:paraId="6081F763" w16cid:durableId="2A5F7A59"/>
  <w16cid:commentId w16cid:paraId="01000000" w16cid:durableId="2A115B5C"/>
  <w16cid:commentId w16cid:paraId="02000000" w16cid:durableId="2A115B5D"/>
  <w16cid:commentId w16cid:paraId="3432B609" w16cid:durableId="2A5F7AC6"/>
  <w16cid:commentId w16cid:paraId="5E285871" w16cid:durableId="2A115B61"/>
  <w16cid:commentId w16cid:paraId="71B1ED17" w16cid:durableId="2A48C6C3"/>
  <w16cid:commentId w16cid:paraId="1EDB9AE4" w16cid:durableId="2A115B66"/>
  <w16cid:commentId w16cid:paraId="3F2AF77C" w16cid:durableId="2A48C6F6"/>
  <w16cid:commentId w16cid:paraId="47A1996A" w16cid:durableId="2A49057C"/>
  <w16cid:commentId w16cid:paraId="13B07EC0" w16cid:durableId="2A115B73"/>
  <w16cid:commentId w16cid:paraId="5EB1098E" w16cid:durableId="2A538D87"/>
  <w16cid:commentId w16cid:paraId="76FDAF82" w16cid:durableId="2A115B7A"/>
  <w16cid:commentId w16cid:paraId="7EAC6B74" w16cid:durableId="2A115B80"/>
  <w16cid:commentId w16cid:paraId="2FA3ACD8" w16cid:durableId="2A5F7DF7"/>
  <w16cid:commentId w16cid:paraId="12219F1D" w16cid:durableId="2A115B8D"/>
  <w16cid:commentId w16cid:paraId="4B283B6C" w16cid:durableId="2A5F8205"/>
  <w16cid:commentId w16cid:paraId="26BE640D" w16cid:durableId="2A115B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A6650" w14:textId="77777777" w:rsidR="00FD4255" w:rsidRDefault="00FD4255">
      <w:r>
        <w:separator/>
      </w:r>
    </w:p>
  </w:endnote>
  <w:endnote w:type="continuationSeparator" w:id="0">
    <w:p w14:paraId="5219ED9B" w14:textId="77777777" w:rsidR="00FD4255" w:rsidRDefault="00FD4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Gras">
    <w:panose1 w:val="020B0704020202020204"/>
    <w:charset w:val="00"/>
    <w:family w:val="swiss"/>
    <w:pitch w:val="variable"/>
  </w:font>
  <w:font w:name="Liberation Serif">
    <w:panose1 w:val="02020603050405020304"/>
    <w:charset w:val="00"/>
    <w:family w:val="roman"/>
    <w:pitch w:val="variable"/>
    <w:sig w:usb0="E0000AFF" w:usb1="500078FF" w:usb2="00000021" w:usb3="00000000" w:csb0="000001BF" w:csb1="00000000"/>
  </w:font>
  <w:font w:name="OpenSymbol">
    <w:panose1 w:val="05010000000000000000"/>
    <w:charset w:val="00"/>
    <w:family w:val="auto"/>
    <w:pitch w:val="variable"/>
    <w:sig w:usb0="800000AF" w:usb1="1001ECEA"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tarSymbol">
    <w:altName w:val="Arial Unicode MS"/>
    <w:charset w:val="02"/>
    <w:family w:val="auto"/>
    <w:pitch w:val="default"/>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DD5ED" w14:textId="2DAC9F37" w:rsidR="00732687" w:rsidRDefault="00F25309">
    <w:pPr>
      <w:pStyle w:val="Pieddepage"/>
    </w:pPr>
    <w:r>
      <w:t>0</w:t>
    </w:r>
    <w:r w:rsidR="0063614A">
      <w:t>8</w:t>
    </w:r>
    <w:r w:rsidR="007B52A5">
      <w:t>/0</w:t>
    </w:r>
    <w:r>
      <w:t>8</w:t>
    </w:r>
    <w:r w:rsidR="007B52A5">
      <w:t>/204</w:t>
    </w:r>
    <w:r w:rsidR="007B52A5">
      <w:tab/>
    </w:r>
    <w:r w:rsidR="007B52A5">
      <w:tab/>
    </w:r>
    <w:r w:rsidR="007B52A5">
      <w:fldChar w:fldCharType="begin"/>
    </w:r>
    <w:r w:rsidR="007B52A5">
      <w:instrText xml:space="preserve"> PAGE </w:instrText>
    </w:r>
    <w:r w:rsidR="007B52A5">
      <w:fldChar w:fldCharType="separate"/>
    </w:r>
    <w:r w:rsidR="007B52A5">
      <w:t>16</w:t>
    </w:r>
    <w:r w:rsidR="007B52A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896E" w14:textId="0CAD1E51" w:rsidR="00732687" w:rsidRDefault="00950B0F">
    <w:pPr>
      <w:pStyle w:val="Pieddepage"/>
    </w:pPr>
    <w:r>
      <w:t>0</w:t>
    </w:r>
    <w:r w:rsidR="00FC2AFC">
      <w:t>8</w:t>
    </w:r>
    <w:r w:rsidR="007B52A5">
      <w:t>/0</w:t>
    </w:r>
    <w:r w:rsidR="00FC2AFC">
      <w:t>8</w:t>
    </w:r>
    <w:r w:rsidR="007B52A5">
      <w:t>/204</w:t>
    </w:r>
    <w:r w:rsidR="007B52A5">
      <w:tab/>
    </w:r>
    <w:r w:rsidR="007B52A5">
      <w:tab/>
    </w:r>
    <w:r w:rsidR="007B52A5">
      <w:fldChar w:fldCharType="begin"/>
    </w:r>
    <w:r w:rsidR="007B52A5">
      <w:instrText xml:space="preserve"> PAGE </w:instrText>
    </w:r>
    <w:r w:rsidR="007B52A5">
      <w:fldChar w:fldCharType="separate"/>
    </w:r>
    <w:r w:rsidR="007B52A5">
      <w:t>1</w:t>
    </w:r>
    <w:r w:rsidR="007B52A5">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68F83" w14:textId="77777777" w:rsidR="00FD4255" w:rsidRDefault="00FD4255">
      <w:r>
        <w:separator/>
      </w:r>
    </w:p>
  </w:footnote>
  <w:footnote w:type="continuationSeparator" w:id="0">
    <w:p w14:paraId="65699D0A" w14:textId="77777777" w:rsidR="00FD4255" w:rsidRDefault="00FD42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84B97" w14:textId="77777777" w:rsidR="00732687" w:rsidRDefault="007B52A5">
    <w:pPr>
      <w:pStyle w:val="En-ttegauche"/>
      <w:tabs>
        <w:tab w:val="clear" w:pos="3684"/>
        <w:tab w:val="clear" w:pos="7369"/>
        <w:tab w:val="center" w:pos="4500"/>
        <w:tab w:val="right" w:pos="9030"/>
      </w:tabs>
    </w:pPr>
    <w:r>
      <w:rPr>
        <w:rStyle w:val="Numrodepage"/>
        <w:rFonts w:ascii="Arial" w:hAnsi="Arial"/>
        <w:sz w:val="20"/>
        <w:szCs w:val="16"/>
      </w:rPr>
      <w:tab/>
    </w:r>
    <w:r>
      <w:rPr>
        <w:rStyle w:val="Numrodepage"/>
        <w:rFonts w:ascii="Arial" w:hAnsi="Arial"/>
        <w:sz w:val="16"/>
        <w:szCs w:val="16"/>
      </w:rPr>
      <w:t>Standard CNIG Structuration du règlement d’urbanisme - niveau 2</w:t>
    </w:r>
  </w:p>
  <w:p w14:paraId="7B58D112" w14:textId="77777777" w:rsidR="00732687" w:rsidRDefault="00732687">
    <w:pPr>
      <w:pStyle w:val="En-ttegauche"/>
      <w:tabs>
        <w:tab w:val="clear" w:pos="3684"/>
        <w:tab w:val="clear" w:pos="7369"/>
        <w:tab w:val="center" w:pos="4500"/>
        <w:tab w:val="right" w:pos="9030"/>
      </w:tabs>
      <w:rPr>
        <w:rStyle w:val="Numrodepage"/>
        <w:rFonts w:ascii="Arial" w:hAnsi="Arial"/>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5D1AC" w14:textId="77777777" w:rsidR="00732687" w:rsidRDefault="007B52A5">
    <w:pPr>
      <w:pStyle w:val="En-ttegauche"/>
      <w:tabs>
        <w:tab w:val="clear" w:pos="3684"/>
        <w:tab w:val="clear" w:pos="7369"/>
        <w:tab w:val="left" w:pos="1832"/>
        <w:tab w:val="center" w:pos="4500"/>
        <w:tab w:val="right" w:pos="9030"/>
      </w:tabs>
    </w:pPr>
    <w:r>
      <w:rPr>
        <w:rStyle w:val="Numrodepage"/>
        <w:rFonts w:ascii="Arial" w:hAnsi="Arial"/>
        <w:sz w:val="20"/>
        <w:szCs w:val="16"/>
      </w:rPr>
      <w:tab/>
    </w:r>
    <w:r>
      <w:rPr>
        <w:rStyle w:val="Numrodepage"/>
        <w:rFonts w:ascii="Arial" w:hAnsi="Arial"/>
        <w:sz w:val="20"/>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21414"/>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28961A1"/>
    <w:multiLevelType w:val="multilevel"/>
    <w:tmpl w:val="4CBC2C7C"/>
    <w:lvl w:ilvl="0">
      <w:start w:val="1"/>
      <w:numFmt w:val="bullet"/>
      <w:pStyle w:val="ListeNiveau2MRS"/>
      <w:lvlText w:val="-"/>
      <w:lvlJc w:val="left"/>
      <w:pPr>
        <w:tabs>
          <w:tab w:val="num" w:pos="0"/>
        </w:tabs>
        <w:ind w:left="0" w:firstLine="0"/>
      </w:pPr>
      <w:rPr>
        <w:rFonts w:ascii="Segoe UI" w:hAnsi="Segoe UI" w:cs="Segoe UI" w:hint="default"/>
      </w:rPr>
    </w:lvl>
    <w:lvl w:ilvl="1">
      <w:start w:val="1"/>
      <w:numFmt w:val="bullet"/>
      <w:lvlText w:val="-"/>
      <w:lvlJc w:val="left"/>
      <w:pPr>
        <w:tabs>
          <w:tab w:val="num" w:pos="0"/>
        </w:tabs>
        <w:ind w:left="0" w:firstLine="0"/>
      </w:pPr>
      <w:rPr>
        <w:rFonts w:ascii="Segoe UI" w:hAnsi="Segoe UI" w:cs="Segoe UI" w:hint="default"/>
      </w:rPr>
    </w:lvl>
    <w:lvl w:ilvl="2">
      <w:start w:val="1"/>
      <w:numFmt w:val="bullet"/>
      <w:lvlText w:val="-"/>
      <w:lvlJc w:val="left"/>
      <w:pPr>
        <w:tabs>
          <w:tab w:val="num" w:pos="0"/>
        </w:tabs>
        <w:ind w:left="0" w:firstLine="0"/>
      </w:pPr>
      <w:rPr>
        <w:rFonts w:ascii="Segoe UI" w:hAnsi="Segoe UI" w:cs="Segoe UI" w:hint="default"/>
      </w:rPr>
    </w:lvl>
    <w:lvl w:ilvl="3">
      <w:start w:val="1"/>
      <w:numFmt w:val="bullet"/>
      <w:lvlText w:val="-"/>
      <w:lvlJc w:val="left"/>
      <w:pPr>
        <w:tabs>
          <w:tab w:val="num" w:pos="0"/>
        </w:tabs>
        <w:ind w:left="0" w:firstLine="0"/>
      </w:pPr>
      <w:rPr>
        <w:rFonts w:ascii="Segoe UI" w:hAnsi="Segoe UI" w:cs="Segoe UI" w:hint="default"/>
      </w:rPr>
    </w:lvl>
    <w:lvl w:ilvl="4">
      <w:start w:val="1"/>
      <w:numFmt w:val="bullet"/>
      <w:lvlText w:val="-"/>
      <w:lvlJc w:val="left"/>
      <w:pPr>
        <w:tabs>
          <w:tab w:val="num" w:pos="0"/>
        </w:tabs>
        <w:ind w:left="0" w:firstLine="0"/>
      </w:pPr>
      <w:rPr>
        <w:rFonts w:ascii="Segoe UI" w:hAnsi="Segoe UI" w:cs="Segoe UI" w:hint="default"/>
      </w:rPr>
    </w:lvl>
    <w:lvl w:ilvl="5">
      <w:start w:val="1"/>
      <w:numFmt w:val="bullet"/>
      <w:lvlText w:val="-"/>
      <w:lvlJc w:val="left"/>
      <w:pPr>
        <w:tabs>
          <w:tab w:val="num" w:pos="0"/>
        </w:tabs>
        <w:ind w:left="0" w:firstLine="0"/>
      </w:pPr>
      <w:rPr>
        <w:rFonts w:ascii="Segoe UI" w:hAnsi="Segoe UI" w:cs="Segoe UI" w:hint="default"/>
      </w:rPr>
    </w:lvl>
    <w:lvl w:ilvl="6">
      <w:start w:val="1"/>
      <w:numFmt w:val="bullet"/>
      <w:lvlText w:val="-"/>
      <w:lvlJc w:val="left"/>
      <w:pPr>
        <w:tabs>
          <w:tab w:val="num" w:pos="0"/>
        </w:tabs>
        <w:ind w:left="0" w:firstLine="0"/>
      </w:pPr>
      <w:rPr>
        <w:rFonts w:ascii="Segoe UI" w:hAnsi="Segoe UI" w:cs="Segoe UI" w:hint="default"/>
      </w:rPr>
    </w:lvl>
    <w:lvl w:ilvl="7">
      <w:start w:val="1"/>
      <w:numFmt w:val="bullet"/>
      <w:lvlText w:val="-"/>
      <w:lvlJc w:val="left"/>
      <w:pPr>
        <w:tabs>
          <w:tab w:val="num" w:pos="0"/>
        </w:tabs>
        <w:ind w:left="0" w:firstLine="0"/>
      </w:pPr>
      <w:rPr>
        <w:rFonts w:ascii="Segoe UI" w:hAnsi="Segoe UI" w:cs="Segoe UI" w:hint="default"/>
      </w:rPr>
    </w:lvl>
    <w:lvl w:ilvl="8">
      <w:start w:val="1"/>
      <w:numFmt w:val="bullet"/>
      <w:lvlText w:val="-"/>
      <w:lvlJc w:val="left"/>
      <w:pPr>
        <w:tabs>
          <w:tab w:val="num" w:pos="0"/>
        </w:tabs>
        <w:ind w:left="0" w:firstLine="0"/>
      </w:pPr>
      <w:rPr>
        <w:rFonts w:ascii="Segoe UI" w:hAnsi="Segoe UI" w:cs="Segoe UI" w:hint="default"/>
      </w:rPr>
    </w:lvl>
  </w:abstractNum>
  <w:abstractNum w:abstractNumId="2" w15:restartNumberingAfterBreak="0">
    <w:nsid w:val="029776F5"/>
    <w:multiLevelType w:val="multilevel"/>
    <w:tmpl w:val="C54C713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07D06E54"/>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7FB497A"/>
    <w:multiLevelType w:val="multilevel"/>
    <w:tmpl w:val="311C4CA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09CB6B08"/>
    <w:multiLevelType w:val="hybridMultilevel"/>
    <w:tmpl w:val="A24A8A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3D3A40"/>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4023EC1"/>
    <w:multiLevelType w:val="multilevel"/>
    <w:tmpl w:val="6CCAE73E"/>
    <w:lvl w:ilvl="0">
      <w:start w:val="1"/>
      <w:numFmt w:val="bullet"/>
      <w:lvlText w:val=""/>
      <w:lvlJc w:val="left"/>
      <w:pPr>
        <w:tabs>
          <w:tab w:val="num" w:pos="0"/>
        </w:tabs>
        <w:ind w:left="720" w:hanging="360"/>
      </w:pPr>
      <w:rPr>
        <w:rFonts w:ascii="Symbol" w:hAnsi="Symbol" w:cs="Symbol" w:hint="default"/>
        <w:sz w:val="20"/>
      </w:rPr>
    </w:lvl>
    <w:lvl w:ilvl="1">
      <w:start w:val="1"/>
      <w:numFmt w:val="bullet"/>
      <w:lvlText w:val="o"/>
      <w:lvlJc w:val="left"/>
      <w:pPr>
        <w:tabs>
          <w:tab w:val="num" w:pos="0"/>
        </w:tabs>
        <w:ind w:left="1440" w:hanging="360"/>
      </w:pPr>
      <w:rPr>
        <w:rFonts w:ascii="Courier New" w:hAnsi="Courier New" w:cs="Courier New" w:hint="default"/>
        <w:sz w:val="20"/>
      </w:rPr>
    </w:lvl>
    <w:lvl w:ilvl="2">
      <w:start w:val="1"/>
      <w:numFmt w:val="bullet"/>
      <w:lvlText w:val=""/>
      <w:lvlJc w:val="left"/>
      <w:pPr>
        <w:tabs>
          <w:tab w:val="num" w:pos="0"/>
        </w:tabs>
        <w:ind w:left="2160" w:hanging="360"/>
      </w:pPr>
      <w:rPr>
        <w:rFonts w:ascii="Wingdings" w:hAnsi="Wingdings" w:cs="Wingdings" w:hint="default"/>
        <w:sz w:val="20"/>
      </w:rPr>
    </w:lvl>
    <w:lvl w:ilvl="3">
      <w:start w:val="1"/>
      <w:numFmt w:val="bullet"/>
      <w:lvlText w:val=""/>
      <w:lvlJc w:val="left"/>
      <w:pPr>
        <w:tabs>
          <w:tab w:val="num" w:pos="0"/>
        </w:tabs>
        <w:ind w:left="2880" w:hanging="360"/>
      </w:pPr>
      <w:rPr>
        <w:rFonts w:ascii="Wingdings" w:hAnsi="Wingdings" w:cs="Wingdings" w:hint="default"/>
        <w:sz w:val="20"/>
      </w:rPr>
    </w:lvl>
    <w:lvl w:ilvl="4">
      <w:start w:val="1"/>
      <w:numFmt w:val="bullet"/>
      <w:lvlText w:val=""/>
      <w:lvlJc w:val="left"/>
      <w:pPr>
        <w:tabs>
          <w:tab w:val="num" w:pos="0"/>
        </w:tabs>
        <w:ind w:left="3600" w:hanging="360"/>
      </w:pPr>
      <w:rPr>
        <w:rFonts w:ascii="Wingdings" w:hAnsi="Wingdings" w:cs="Wingdings" w:hint="default"/>
        <w:sz w:val="20"/>
      </w:rPr>
    </w:lvl>
    <w:lvl w:ilvl="5">
      <w:start w:val="1"/>
      <w:numFmt w:val="bullet"/>
      <w:lvlText w:val=""/>
      <w:lvlJc w:val="left"/>
      <w:pPr>
        <w:tabs>
          <w:tab w:val="num" w:pos="0"/>
        </w:tabs>
        <w:ind w:left="4320" w:hanging="360"/>
      </w:pPr>
      <w:rPr>
        <w:rFonts w:ascii="Wingdings" w:hAnsi="Wingdings" w:cs="Wingdings" w:hint="default"/>
        <w:sz w:val="20"/>
      </w:rPr>
    </w:lvl>
    <w:lvl w:ilvl="6">
      <w:start w:val="1"/>
      <w:numFmt w:val="bullet"/>
      <w:lvlText w:val=""/>
      <w:lvlJc w:val="left"/>
      <w:pPr>
        <w:tabs>
          <w:tab w:val="num" w:pos="0"/>
        </w:tabs>
        <w:ind w:left="5040" w:hanging="360"/>
      </w:pPr>
      <w:rPr>
        <w:rFonts w:ascii="Wingdings" w:hAnsi="Wingdings" w:cs="Wingdings" w:hint="default"/>
        <w:sz w:val="20"/>
      </w:rPr>
    </w:lvl>
    <w:lvl w:ilvl="7">
      <w:start w:val="1"/>
      <w:numFmt w:val="bullet"/>
      <w:lvlText w:val=""/>
      <w:lvlJc w:val="left"/>
      <w:pPr>
        <w:tabs>
          <w:tab w:val="num" w:pos="0"/>
        </w:tabs>
        <w:ind w:left="5760" w:hanging="360"/>
      </w:pPr>
      <w:rPr>
        <w:rFonts w:ascii="Wingdings" w:hAnsi="Wingdings" w:cs="Wingdings" w:hint="default"/>
        <w:sz w:val="20"/>
      </w:rPr>
    </w:lvl>
    <w:lvl w:ilvl="8">
      <w:start w:val="1"/>
      <w:numFmt w:val="bullet"/>
      <w:lvlText w:val=""/>
      <w:lvlJc w:val="left"/>
      <w:pPr>
        <w:tabs>
          <w:tab w:val="num" w:pos="0"/>
        </w:tabs>
        <w:ind w:left="6480" w:hanging="360"/>
      </w:pPr>
      <w:rPr>
        <w:rFonts w:ascii="Wingdings" w:hAnsi="Wingdings" w:cs="Wingdings" w:hint="default"/>
        <w:sz w:val="20"/>
      </w:rPr>
    </w:lvl>
  </w:abstractNum>
  <w:abstractNum w:abstractNumId="8" w15:restartNumberingAfterBreak="0">
    <w:nsid w:val="144261D1"/>
    <w:multiLevelType w:val="multilevel"/>
    <w:tmpl w:val="C61CAC8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183B45B0"/>
    <w:multiLevelType w:val="multilevel"/>
    <w:tmpl w:val="790665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E66626F"/>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1" w15:restartNumberingAfterBreak="0">
    <w:nsid w:val="21F60F20"/>
    <w:multiLevelType w:val="multilevel"/>
    <w:tmpl w:val="F51611B2"/>
    <w:lvl w:ilvl="0">
      <w:start w:val="1"/>
      <w:numFmt w:val="decimal"/>
      <w:lvlText w:val="%1."/>
      <w:lvlJc w:val="left"/>
      <w:pPr>
        <w:tabs>
          <w:tab w:val="num" w:pos="0"/>
        </w:tabs>
        <w:ind w:left="720" w:hanging="360"/>
      </w:pPr>
    </w:lvl>
    <w:lvl w:ilvl="1">
      <w:start w:val="2"/>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2160" w:hanging="180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2" w15:restartNumberingAfterBreak="0">
    <w:nsid w:val="237F7BA4"/>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13" w15:restartNumberingAfterBreak="0">
    <w:nsid w:val="29322C86"/>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14" w15:restartNumberingAfterBreak="0">
    <w:nsid w:val="2BBB626C"/>
    <w:multiLevelType w:val="hybridMultilevel"/>
    <w:tmpl w:val="340622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BF5073A"/>
    <w:multiLevelType w:val="multilevel"/>
    <w:tmpl w:val="EB4EB6E8"/>
    <w:lvl w:ilvl="0">
      <w:start w:val="7"/>
      <w:numFmt w:val="decimal"/>
      <w:lvlText w:val=" %1 "/>
      <w:lvlJc w:val="left"/>
      <w:pPr>
        <w:tabs>
          <w:tab w:val="num" w:pos="0"/>
        </w:tabs>
        <w:ind w:left="0" w:firstLine="0"/>
      </w:pPr>
      <w:rPr>
        <w:rFonts w:hint="default"/>
      </w:rPr>
    </w:lvl>
    <w:lvl w:ilvl="1">
      <w:start w:val="3"/>
      <w:numFmt w:val="decimal"/>
      <w:lvlText w:val=" %1.%2 "/>
      <w:lvlJc w:val="left"/>
      <w:pPr>
        <w:tabs>
          <w:tab w:val="num" w:pos="0"/>
        </w:tabs>
        <w:ind w:left="0" w:firstLine="0"/>
      </w:pPr>
      <w:rPr>
        <w:rFonts w:hint="default"/>
      </w:rPr>
    </w:lvl>
    <w:lvl w:ilvl="2">
      <w:start w:val="18"/>
      <w:numFmt w:val="decimal"/>
      <w:lvlText w:val=" %1.%2.%3"/>
      <w:lvlJc w:val="left"/>
      <w:pPr>
        <w:tabs>
          <w:tab w:val="num" w:pos="0"/>
        </w:tabs>
        <w:ind w:left="0" w:firstLine="0"/>
      </w:pPr>
      <w:rPr>
        <w:rFonts w:hint="default"/>
      </w:rPr>
    </w:lvl>
    <w:lvl w:ilvl="3">
      <w:start w:val="1"/>
      <w:numFmt w:val="decimal"/>
      <w:lvlText w:val=" %1.%2.%3.%4 "/>
      <w:lvlJc w:val="left"/>
      <w:pPr>
        <w:tabs>
          <w:tab w:val="num" w:pos="0"/>
        </w:tabs>
        <w:ind w:left="0" w:firstLine="0"/>
      </w:pPr>
      <w:rPr>
        <w:rFonts w:hint="default"/>
      </w:rPr>
    </w:lvl>
    <w:lvl w:ilvl="4">
      <w:start w:val="1"/>
      <w:numFmt w:val="decimal"/>
      <w:lvlText w:val=" %1.%2.%3.%4.%5 "/>
      <w:lvlJc w:val="left"/>
      <w:pPr>
        <w:tabs>
          <w:tab w:val="num" w:pos="0"/>
        </w:tabs>
        <w:ind w:left="0" w:firstLine="0"/>
      </w:pPr>
      <w:rPr>
        <w:rFonts w:hint="default"/>
      </w:rPr>
    </w:lvl>
    <w:lvl w:ilvl="5">
      <w:start w:val="1"/>
      <w:numFmt w:val="decimal"/>
      <w:lvlText w:val=" %1.%2.%3.%4.%5.%6 "/>
      <w:lvlJc w:val="left"/>
      <w:pPr>
        <w:tabs>
          <w:tab w:val="num" w:pos="0"/>
        </w:tabs>
        <w:ind w:left="0" w:firstLine="0"/>
      </w:pPr>
      <w:rPr>
        <w:rFonts w:hint="default"/>
      </w:rPr>
    </w:lvl>
    <w:lvl w:ilvl="6">
      <w:start w:val="1"/>
      <w:numFmt w:val="decimal"/>
      <w:lvlText w:val=" %1.%2.%3.%4.%5.%6.%7 "/>
      <w:lvlJc w:val="left"/>
      <w:pPr>
        <w:tabs>
          <w:tab w:val="num" w:pos="0"/>
        </w:tabs>
        <w:ind w:left="0" w:firstLine="0"/>
      </w:pPr>
      <w:rPr>
        <w:rFonts w:hint="default"/>
      </w:rPr>
    </w:lvl>
    <w:lvl w:ilvl="7">
      <w:start w:val="1"/>
      <w:numFmt w:val="decimal"/>
      <w:lvlText w:val=" %1.%2.%3.%4.%5.%6.%7.%8 "/>
      <w:lvlJc w:val="left"/>
      <w:pPr>
        <w:tabs>
          <w:tab w:val="num" w:pos="0"/>
        </w:tabs>
        <w:ind w:left="0" w:firstLine="0"/>
      </w:pPr>
      <w:rPr>
        <w:rFonts w:hint="default"/>
      </w:rPr>
    </w:lvl>
    <w:lvl w:ilvl="8">
      <w:start w:val="1"/>
      <w:numFmt w:val="decimal"/>
      <w:lvlText w:val=" %1.%2.%3.%4.%5.%6.%7.%8.%9 "/>
      <w:lvlJc w:val="left"/>
      <w:pPr>
        <w:tabs>
          <w:tab w:val="num" w:pos="0"/>
        </w:tabs>
        <w:ind w:left="0" w:firstLine="0"/>
      </w:pPr>
      <w:rPr>
        <w:rFonts w:hint="default"/>
      </w:rPr>
    </w:lvl>
  </w:abstractNum>
  <w:abstractNum w:abstractNumId="16" w15:restartNumberingAfterBreak="0">
    <w:nsid w:val="2E727B02"/>
    <w:multiLevelType w:val="multilevel"/>
    <w:tmpl w:val="99EEEBBC"/>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
      <w:lvlJc w:val="left"/>
      <w:pPr>
        <w:tabs>
          <w:tab w:val="num" w:pos="0"/>
        </w:tabs>
        <w:ind w:left="0" w:firstLine="0"/>
      </w:pPr>
      <w:rPr>
        <w:b/>
        <w:color w:val="auto"/>
      </w:r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7" w15:restartNumberingAfterBreak="0">
    <w:nsid w:val="329C4E6A"/>
    <w:multiLevelType w:val="multilevel"/>
    <w:tmpl w:val="1C3815E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3526238C"/>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9" w15:restartNumberingAfterBreak="0">
    <w:nsid w:val="3715534D"/>
    <w:multiLevelType w:val="hybridMultilevel"/>
    <w:tmpl w:val="13749B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721199E"/>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89B5689"/>
    <w:multiLevelType w:val="hybridMultilevel"/>
    <w:tmpl w:val="F830E2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AC679E2"/>
    <w:multiLevelType w:val="multilevel"/>
    <w:tmpl w:val="31A28DD4"/>
    <w:lvl w:ilvl="0">
      <w:start w:val="1"/>
      <w:numFmt w:val="decimal"/>
      <w:pStyle w:val="Legende"/>
      <w:lvlText w:val="%1"/>
      <w:lvlJc w:val="left"/>
      <w:pPr>
        <w:tabs>
          <w:tab w:val="num" w:pos="0"/>
        </w:tabs>
        <w:ind w:left="397" w:hanging="329"/>
      </w:pPr>
      <w:rPr>
        <w:rFonts w:ascii="Arial Gras" w:hAnsi="Arial Gras"/>
      </w:r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23" w15:restartNumberingAfterBreak="0">
    <w:nsid w:val="3E1A3F0F"/>
    <w:multiLevelType w:val="multilevel"/>
    <w:tmpl w:val="CBEA8330"/>
    <w:lvl w:ilvl="0">
      <w:start w:val="1"/>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11A358D"/>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15B02E4"/>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1AE7D5A"/>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4A7047C"/>
    <w:multiLevelType w:val="multilevel"/>
    <w:tmpl w:val="88165DA8"/>
    <w:lvl w:ilvl="0">
      <w:start w:val="6"/>
      <w:numFmt w:val="decimal"/>
      <w:lvlText w:val="%1."/>
      <w:lvlJc w:val="left"/>
      <w:pPr>
        <w:tabs>
          <w:tab w:val="num" w:pos="0"/>
        </w:tabs>
        <w:ind w:left="600" w:hanging="600"/>
      </w:pPr>
      <w:rPr>
        <w:rFonts w:hint="default"/>
      </w:rPr>
    </w:lvl>
    <w:lvl w:ilvl="1">
      <w:start w:val="1"/>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28" w15:restartNumberingAfterBreak="0">
    <w:nsid w:val="452A2D6C"/>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58D798F"/>
    <w:multiLevelType w:val="multilevel"/>
    <w:tmpl w:val="C4FEB67A"/>
    <w:lvl w:ilvl="0">
      <w:start w:val="6"/>
      <w:numFmt w:val="decimal"/>
      <w:lvlText w:val="%1."/>
      <w:lvlJc w:val="left"/>
      <w:pPr>
        <w:tabs>
          <w:tab w:val="num" w:pos="0"/>
        </w:tabs>
        <w:ind w:left="600" w:hanging="600"/>
      </w:pPr>
      <w:rPr>
        <w:rFonts w:hint="default"/>
      </w:rPr>
    </w:lvl>
    <w:lvl w:ilvl="1">
      <w:start w:val="3"/>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30" w15:restartNumberingAfterBreak="0">
    <w:nsid w:val="45CA1D9F"/>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56ED1C7E"/>
    <w:multiLevelType w:val="hybridMultilevel"/>
    <w:tmpl w:val="7C5E81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76B635D"/>
    <w:multiLevelType w:val="multilevel"/>
    <w:tmpl w:val="7688C9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5D6E12AF"/>
    <w:multiLevelType w:val="multilevel"/>
    <w:tmpl w:val="DD047B48"/>
    <w:lvl w:ilvl="0">
      <w:start w:val="1"/>
      <w:numFmt w:val="bullet"/>
      <w:lvlText w:val=""/>
      <w:lvlJc w:val="left"/>
      <w:pPr>
        <w:tabs>
          <w:tab w:val="num" w:pos="0"/>
        </w:tabs>
        <w:ind w:left="720" w:hanging="360"/>
      </w:pPr>
      <w:rPr>
        <w:rFonts w:ascii="Symbol" w:hAnsi="Symbol" w:cs="Symbol" w:hint="default"/>
        <w:sz w:val="20"/>
      </w:rPr>
    </w:lvl>
    <w:lvl w:ilvl="1">
      <w:start w:val="1"/>
      <w:numFmt w:val="bullet"/>
      <w:lvlText w:val="o"/>
      <w:lvlJc w:val="left"/>
      <w:pPr>
        <w:tabs>
          <w:tab w:val="num" w:pos="0"/>
        </w:tabs>
        <w:ind w:left="1440" w:hanging="360"/>
      </w:pPr>
      <w:rPr>
        <w:rFonts w:ascii="Courier New" w:hAnsi="Courier New" w:cs="Courier New" w:hint="default"/>
        <w:sz w:val="20"/>
      </w:rPr>
    </w:lvl>
    <w:lvl w:ilvl="2">
      <w:start w:val="1"/>
      <w:numFmt w:val="bullet"/>
      <w:lvlText w:val=""/>
      <w:lvlJc w:val="left"/>
      <w:pPr>
        <w:tabs>
          <w:tab w:val="num" w:pos="0"/>
        </w:tabs>
        <w:ind w:left="2160" w:hanging="360"/>
      </w:pPr>
      <w:rPr>
        <w:rFonts w:ascii="Wingdings" w:hAnsi="Wingdings" w:cs="Wingdings" w:hint="default"/>
        <w:sz w:val="20"/>
      </w:rPr>
    </w:lvl>
    <w:lvl w:ilvl="3">
      <w:start w:val="1"/>
      <w:numFmt w:val="bullet"/>
      <w:lvlText w:val=""/>
      <w:lvlJc w:val="left"/>
      <w:pPr>
        <w:tabs>
          <w:tab w:val="num" w:pos="0"/>
        </w:tabs>
        <w:ind w:left="2880" w:hanging="360"/>
      </w:pPr>
      <w:rPr>
        <w:rFonts w:ascii="Wingdings" w:hAnsi="Wingdings" w:cs="Wingdings" w:hint="default"/>
        <w:sz w:val="20"/>
      </w:rPr>
    </w:lvl>
    <w:lvl w:ilvl="4">
      <w:start w:val="1"/>
      <w:numFmt w:val="bullet"/>
      <w:lvlText w:val=""/>
      <w:lvlJc w:val="left"/>
      <w:pPr>
        <w:tabs>
          <w:tab w:val="num" w:pos="0"/>
        </w:tabs>
        <w:ind w:left="3600" w:hanging="360"/>
      </w:pPr>
      <w:rPr>
        <w:rFonts w:ascii="Wingdings" w:hAnsi="Wingdings" w:cs="Wingdings" w:hint="default"/>
        <w:sz w:val="20"/>
      </w:rPr>
    </w:lvl>
    <w:lvl w:ilvl="5">
      <w:start w:val="1"/>
      <w:numFmt w:val="bullet"/>
      <w:lvlText w:val=""/>
      <w:lvlJc w:val="left"/>
      <w:pPr>
        <w:tabs>
          <w:tab w:val="num" w:pos="0"/>
        </w:tabs>
        <w:ind w:left="4320" w:hanging="360"/>
      </w:pPr>
      <w:rPr>
        <w:rFonts w:ascii="Wingdings" w:hAnsi="Wingdings" w:cs="Wingdings" w:hint="default"/>
        <w:sz w:val="20"/>
      </w:rPr>
    </w:lvl>
    <w:lvl w:ilvl="6">
      <w:start w:val="1"/>
      <w:numFmt w:val="bullet"/>
      <w:lvlText w:val=""/>
      <w:lvlJc w:val="left"/>
      <w:pPr>
        <w:tabs>
          <w:tab w:val="num" w:pos="0"/>
        </w:tabs>
        <w:ind w:left="5040" w:hanging="360"/>
      </w:pPr>
      <w:rPr>
        <w:rFonts w:ascii="Wingdings" w:hAnsi="Wingdings" w:cs="Wingdings" w:hint="default"/>
        <w:sz w:val="20"/>
      </w:rPr>
    </w:lvl>
    <w:lvl w:ilvl="7">
      <w:start w:val="1"/>
      <w:numFmt w:val="bullet"/>
      <w:lvlText w:val=""/>
      <w:lvlJc w:val="left"/>
      <w:pPr>
        <w:tabs>
          <w:tab w:val="num" w:pos="0"/>
        </w:tabs>
        <w:ind w:left="5760" w:hanging="360"/>
      </w:pPr>
      <w:rPr>
        <w:rFonts w:ascii="Wingdings" w:hAnsi="Wingdings" w:cs="Wingdings" w:hint="default"/>
        <w:sz w:val="20"/>
      </w:rPr>
    </w:lvl>
    <w:lvl w:ilvl="8">
      <w:start w:val="1"/>
      <w:numFmt w:val="bullet"/>
      <w:lvlText w:val=""/>
      <w:lvlJc w:val="left"/>
      <w:pPr>
        <w:tabs>
          <w:tab w:val="num" w:pos="0"/>
        </w:tabs>
        <w:ind w:left="6480" w:hanging="360"/>
      </w:pPr>
      <w:rPr>
        <w:rFonts w:ascii="Wingdings" w:hAnsi="Wingdings" w:cs="Wingdings" w:hint="default"/>
        <w:sz w:val="20"/>
      </w:rPr>
    </w:lvl>
  </w:abstractNum>
  <w:abstractNum w:abstractNumId="34" w15:restartNumberingAfterBreak="0">
    <w:nsid w:val="5EE415BC"/>
    <w:multiLevelType w:val="multilevel"/>
    <w:tmpl w:val="058E6C24"/>
    <w:lvl w:ilvl="0">
      <w:start w:val="1"/>
      <w:numFmt w:val="decimal"/>
      <w:lvlText w:val="%1."/>
      <w:lvlJc w:val="left"/>
      <w:pPr>
        <w:tabs>
          <w:tab w:val="num" w:pos="0"/>
        </w:tabs>
        <w:ind w:left="720"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0875D0C"/>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36" w15:restartNumberingAfterBreak="0">
    <w:nsid w:val="60992A20"/>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37" w15:restartNumberingAfterBreak="0">
    <w:nsid w:val="61303FD3"/>
    <w:multiLevelType w:val="hybridMultilevel"/>
    <w:tmpl w:val="809EC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CD6963"/>
    <w:multiLevelType w:val="multilevel"/>
    <w:tmpl w:val="8A429E34"/>
    <w:lvl w:ilvl="0">
      <w:start w:val="1"/>
      <w:numFmt w:val="decimal"/>
      <w:lvlText w:val="4.%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9" w15:restartNumberingAfterBreak="0">
    <w:nsid w:val="65216787"/>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40" w15:restartNumberingAfterBreak="0">
    <w:nsid w:val="6658094F"/>
    <w:multiLevelType w:val="multilevel"/>
    <w:tmpl w:val="ECC4E2CC"/>
    <w:lvl w:ilvl="0">
      <w:start w:val="5"/>
      <w:numFmt w:val="decimal"/>
      <w:lvlText w:val=" %1 "/>
      <w:lvlJc w:val="left"/>
      <w:pPr>
        <w:tabs>
          <w:tab w:val="num" w:pos="0"/>
        </w:tabs>
        <w:ind w:left="0" w:firstLine="0"/>
      </w:pPr>
      <w:rPr>
        <w:rFonts w:hint="default"/>
      </w:rPr>
    </w:lvl>
    <w:lvl w:ilvl="1">
      <w:start w:val="3"/>
      <w:numFmt w:val="decimal"/>
      <w:lvlText w:val=" %1.%2 "/>
      <w:lvlJc w:val="left"/>
      <w:pPr>
        <w:tabs>
          <w:tab w:val="num" w:pos="0"/>
        </w:tabs>
        <w:ind w:left="0" w:firstLine="0"/>
      </w:pPr>
      <w:rPr>
        <w:rFonts w:hint="default"/>
      </w:rPr>
    </w:lvl>
    <w:lvl w:ilvl="2">
      <w:start w:val="19"/>
      <w:numFmt w:val="decimal"/>
      <w:lvlText w:val=" %1.%2.%3"/>
      <w:lvlJc w:val="left"/>
      <w:pPr>
        <w:tabs>
          <w:tab w:val="num" w:pos="0"/>
        </w:tabs>
        <w:ind w:left="0" w:firstLine="0"/>
      </w:pPr>
      <w:rPr>
        <w:rFonts w:hint="default"/>
      </w:rPr>
    </w:lvl>
    <w:lvl w:ilvl="3">
      <w:start w:val="1"/>
      <w:numFmt w:val="decimal"/>
      <w:lvlText w:val=" %1.%2.%3.%4 "/>
      <w:lvlJc w:val="left"/>
      <w:pPr>
        <w:tabs>
          <w:tab w:val="num" w:pos="0"/>
        </w:tabs>
        <w:ind w:left="0" w:firstLine="0"/>
      </w:pPr>
      <w:rPr>
        <w:rFonts w:hint="default"/>
      </w:rPr>
    </w:lvl>
    <w:lvl w:ilvl="4">
      <w:start w:val="1"/>
      <w:numFmt w:val="decimal"/>
      <w:lvlText w:val=" %1.%2.%3.%4.%5 "/>
      <w:lvlJc w:val="left"/>
      <w:pPr>
        <w:tabs>
          <w:tab w:val="num" w:pos="0"/>
        </w:tabs>
        <w:ind w:left="0" w:firstLine="0"/>
      </w:pPr>
      <w:rPr>
        <w:rFonts w:hint="default"/>
      </w:rPr>
    </w:lvl>
    <w:lvl w:ilvl="5">
      <w:start w:val="1"/>
      <w:numFmt w:val="decimal"/>
      <w:lvlText w:val=" %1.%2.%3.%4.%5.%6 "/>
      <w:lvlJc w:val="left"/>
      <w:pPr>
        <w:tabs>
          <w:tab w:val="num" w:pos="0"/>
        </w:tabs>
        <w:ind w:left="0" w:firstLine="0"/>
      </w:pPr>
      <w:rPr>
        <w:rFonts w:hint="default"/>
      </w:rPr>
    </w:lvl>
    <w:lvl w:ilvl="6">
      <w:start w:val="1"/>
      <w:numFmt w:val="decimal"/>
      <w:lvlText w:val=" %1.%2.%3.%4.%5.%6.%7 "/>
      <w:lvlJc w:val="left"/>
      <w:pPr>
        <w:tabs>
          <w:tab w:val="num" w:pos="0"/>
        </w:tabs>
        <w:ind w:left="0" w:firstLine="0"/>
      </w:pPr>
      <w:rPr>
        <w:rFonts w:hint="default"/>
      </w:rPr>
    </w:lvl>
    <w:lvl w:ilvl="7">
      <w:start w:val="1"/>
      <w:numFmt w:val="decimal"/>
      <w:lvlText w:val=" %1.%2.%3.%4.%5.%6.%7.%8 "/>
      <w:lvlJc w:val="left"/>
      <w:pPr>
        <w:tabs>
          <w:tab w:val="num" w:pos="0"/>
        </w:tabs>
        <w:ind w:left="0" w:firstLine="0"/>
      </w:pPr>
      <w:rPr>
        <w:rFonts w:hint="default"/>
      </w:rPr>
    </w:lvl>
    <w:lvl w:ilvl="8">
      <w:start w:val="1"/>
      <w:numFmt w:val="decimal"/>
      <w:lvlText w:val=" %1.%2.%3.%4.%5.%6.%7.%8.%9 "/>
      <w:lvlJc w:val="left"/>
      <w:pPr>
        <w:tabs>
          <w:tab w:val="num" w:pos="0"/>
        </w:tabs>
        <w:ind w:left="0" w:firstLine="0"/>
      </w:pPr>
      <w:rPr>
        <w:rFonts w:hint="default"/>
      </w:rPr>
    </w:lvl>
  </w:abstractNum>
  <w:abstractNum w:abstractNumId="41" w15:restartNumberingAfterBreak="0">
    <w:nsid w:val="66D6603D"/>
    <w:multiLevelType w:val="multilevel"/>
    <w:tmpl w:val="433A6680"/>
    <w:lvl w:ilvl="0">
      <w:start w:val="5"/>
      <w:numFmt w:val="decimal"/>
      <w:lvlText w:val=" %1 "/>
      <w:lvlJc w:val="left"/>
      <w:pPr>
        <w:tabs>
          <w:tab w:val="num" w:pos="0"/>
        </w:tabs>
        <w:ind w:left="0" w:firstLine="0"/>
      </w:pPr>
      <w:rPr>
        <w:rFonts w:hint="default"/>
      </w:rPr>
    </w:lvl>
    <w:lvl w:ilvl="1">
      <w:start w:val="3"/>
      <w:numFmt w:val="decimal"/>
      <w:lvlText w:val=" %1.%2 "/>
      <w:lvlJc w:val="left"/>
      <w:pPr>
        <w:tabs>
          <w:tab w:val="num" w:pos="0"/>
        </w:tabs>
        <w:ind w:left="0" w:firstLine="0"/>
      </w:pPr>
      <w:rPr>
        <w:rFonts w:hint="default"/>
      </w:rPr>
    </w:lvl>
    <w:lvl w:ilvl="2">
      <w:start w:val="11"/>
      <w:numFmt w:val="decimal"/>
      <w:lvlText w:val=" %1.%2.%3"/>
      <w:lvlJc w:val="left"/>
      <w:pPr>
        <w:tabs>
          <w:tab w:val="num" w:pos="0"/>
        </w:tabs>
        <w:ind w:left="0" w:firstLine="0"/>
      </w:pPr>
      <w:rPr>
        <w:rFonts w:hint="default"/>
      </w:rPr>
    </w:lvl>
    <w:lvl w:ilvl="3">
      <w:start w:val="1"/>
      <w:numFmt w:val="decimal"/>
      <w:lvlText w:val=" %1.%2.%3.%4 "/>
      <w:lvlJc w:val="left"/>
      <w:pPr>
        <w:tabs>
          <w:tab w:val="num" w:pos="0"/>
        </w:tabs>
        <w:ind w:left="0" w:firstLine="0"/>
      </w:pPr>
      <w:rPr>
        <w:rFonts w:hint="default"/>
      </w:rPr>
    </w:lvl>
    <w:lvl w:ilvl="4">
      <w:start w:val="1"/>
      <w:numFmt w:val="decimal"/>
      <w:lvlText w:val=" %1.%2.%3.%4.%5 "/>
      <w:lvlJc w:val="left"/>
      <w:pPr>
        <w:tabs>
          <w:tab w:val="num" w:pos="0"/>
        </w:tabs>
        <w:ind w:left="0" w:firstLine="0"/>
      </w:pPr>
      <w:rPr>
        <w:rFonts w:hint="default"/>
      </w:rPr>
    </w:lvl>
    <w:lvl w:ilvl="5">
      <w:start w:val="1"/>
      <w:numFmt w:val="decimal"/>
      <w:lvlText w:val=" %1.%2.%3.%4.%5.%6 "/>
      <w:lvlJc w:val="left"/>
      <w:pPr>
        <w:tabs>
          <w:tab w:val="num" w:pos="0"/>
        </w:tabs>
        <w:ind w:left="0" w:firstLine="0"/>
      </w:pPr>
      <w:rPr>
        <w:rFonts w:hint="default"/>
      </w:rPr>
    </w:lvl>
    <w:lvl w:ilvl="6">
      <w:start w:val="1"/>
      <w:numFmt w:val="decimal"/>
      <w:lvlText w:val=" %1.%2.%3.%4.%5.%6.%7 "/>
      <w:lvlJc w:val="left"/>
      <w:pPr>
        <w:tabs>
          <w:tab w:val="num" w:pos="0"/>
        </w:tabs>
        <w:ind w:left="0" w:firstLine="0"/>
      </w:pPr>
      <w:rPr>
        <w:rFonts w:hint="default"/>
      </w:rPr>
    </w:lvl>
    <w:lvl w:ilvl="7">
      <w:start w:val="1"/>
      <w:numFmt w:val="decimal"/>
      <w:lvlText w:val=" %1.%2.%3.%4.%5.%6.%7.%8 "/>
      <w:lvlJc w:val="left"/>
      <w:pPr>
        <w:tabs>
          <w:tab w:val="num" w:pos="0"/>
        </w:tabs>
        <w:ind w:left="0" w:firstLine="0"/>
      </w:pPr>
      <w:rPr>
        <w:rFonts w:hint="default"/>
      </w:rPr>
    </w:lvl>
    <w:lvl w:ilvl="8">
      <w:start w:val="1"/>
      <w:numFmt w:val="decimal"/>
      <w:lvlText w:val=" %1.%2.%3.%4.%5.%6.%7.%8.%9 "/>
      <w:lvlJc w:val="left"/>
      <w:pPr>
        <w:tabs>
          <w:tab w:val="num" w:pos="0"/>
        </w:tabs>
        <w:ind w:left="0" w:firstLine="0"/>
      </w:pPr>
      <w:rPr>
        <w:rFonts w:hint="default"/>
      </w:rPr>
    </w:lvl>
  </w:abstractNum>
  <w:abstractNum w:abstractNumId="42" w15:restartNumberingAfterBreak="0">
    <w:nsid w:val="68B253D5"/>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43" w15:restartNumberingAfterBreak="0">
    <w:nsid w:val="71267DB6"/>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770134D6"/>
    <w:multiLevelType w:val="multilevel"/>
    <w:tmpl w:val="84F2AF64"/>
    <w:lvl w:ilvl="0">
      <w:start w:val="1"/>
      <w:numFmt w:val="decimal"/>
      <w:lvlText w:val="%1."/>
      <w:lvlJc w:val="left"/>
      <w:pPr>
        <w:tabs>
          <w:tab w:val="num" w:pos="0"/>
        </w:tabs>
        <w:ind w:left="600" w:hanging="600"/>
      </w:pPr>
      <w:rPr>
        <w:rFonts w:hint="default"/>
      </w:rPr>
    </w:lvl>
    <w:lvl w:ilvl="1">
      <w:start w:val="3"/>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45" w15:restartNumberingAfterBreak="0">
    <w:nsid w:val="78F76831"/>
    <w:multiLevelType w:val="hybridMultilevel"/>
    <w:tmpl w:val="CBC4C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95919C9"/>
    <w:multiLevelType w:val="multilevel"/>
    <w:tmpl w:val="C4FEB67A"/>
    <w:lvl w:ilvl="0">
      <w:start w:val="6"/>
      <w:numFmt w:val="decimal"/>
      <w:lvlText w:val="%1."/>
      <w:lvlJc w:val="left"/>
      <w:pPr>
        <w:tabs>
          <w:tab w:val="num" w:pos="0"/>
        </w:tabs>
        <w:ind w:left="600" w:hanging="600"/>
      </w:pPr>
      <w:rPr>
        <w:rFonts w:hint="default"/>
      </w:rPr>
    </w:lvl>
    <w:lvl w:ilvl="1">
      <w:start w:val="3"/>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47" w15:restartNumberingAfterBreak="0">
    <w:nsid w:val="7A44450C"/>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7D0927F6"/>
    <w:multiLevelType w:val="multilevel"/>
    <w:tmpl w:val="6AACE728"/>
    <w:lvl w:ilvl="0">
      <w:start w:val="1"/>
      <w:numFmt w:val="bullet"/>
      <w:pStyle w:val="ListeNiveau1MRS"/>
      <w:lvlText w:val=""/>
      <w:lvlJc w:val="left"/>
      <w:pPr>
        <w:tabs>
          <w:tab w:val="num" w:pos="0"/>
        </w:tabs>
        <w:ind w:left="0" w:firstLine="0"/>
      </w:pPr>
      <w:rPr>
        <w:rFonts w:ascii="Symbol" w:hAnsi="Symbol" w:cs="Symbol" w:hint="default"/>
      </w:rPr>
    </w:lvl>
    <w:lvl w:ilvl="1">
      <w:start w:val="1"/>
      <w:numFmt w:val="bullet"/>
      <w:lvlText w:val=""/>
      <w:lvlJc w:val="left"/>
      <w:pPr>
        <w:tabs>
          <w:tab w:val="num" w:pos="0"/>
        </w:tabs>
        <w:ind w:left="0" w:firstLine="0"/>
      </w:pPr>
      <w:rPr>
        <w:rFonts w:ascii="Symbol" w:hAnsi="Symbol" w:cs="Symbol" w:hint="default"/>
      </w:rPr>
    </w:lvl>
    <w:lvl w:ilvl="2">
      <w:start w:val="1"/>
      <w:numFmt w:val="bullet"/>
      <w:lvlText w:val=""/>
      <w:lvlJc w:val="left"/>
      <w:pPr>
        <w:tabs>
          <w:tab w:val="num" w:pos="0"/>
        </w:tabs>
        <w:ind w:left="0" w:firstLine="0"/>
      </w:pPr>
      <w:rPr>
        <w:rFonts w:ascii="Symbol" w:hAnsi="Symbol" w:cs="Symbol" w:hint="default"/>
      </w:rPr>
    </w:lvl>
    <w:lvl w:ilvl="3">
      <w:start w:val="1"/>
      <w:numFmt w:val="bullet"/>
      <w:lvlText w:val=""/>
      <w:lvlJc w:val="left"/>
      <w:pPr>
        <w:tabs>
          <w:tab w:val="num" w:pos="0"/>
        </w:tabs>
        <w:ind w:left="0" w:firstLine="0"/>
      </w:pPr>
      <w:rPr>
        <w:rFonts w:ascii="Symbol" w:hAnsi="Symbol" w:cs="Symbol" w:hint="default"/>
      </w:rPr>
    </w:lvl>
    <w:lvl w:ilvl="4">
      <w:start w:val="1"/>
      <w:numFmt w:val="bullet"/>
      <w:lvlText w:val=""/>
      <w:lvlJc w:val="left"/>
      <w:pPr>
        <w:tabs>
          <w:tab w:val="num" w:pos="0"/>
        </w:tabs>
        <w:ind w:left="0" w:firstLine="0"/>
      </w:pPr>
      <w:rPr>
        <w:rFonts w:ascii="Symbol" w:hAnsi="Symbol" w:cs="Symbol" w:hint="default"/>
      </w:rPr>
    </w:lvl>
    <w:lvl w:ilvl="5">
      <w:start w:val="1"/>
      <w:numFmt w:val="bullet"/>
      <w:lvlText w:val=""/>
      <w:lvlJc w:val="left"/>
      <w:pPr>
        <w:tabs>
          <w:tab w:val="num" w:pos="0"/>
        </w:tabs>
        <w:ind w:left="0" w:firstLine="0"/>
      </w:pPr>
      <w:rPr>
        <w:rFonts w:ascii="Symbol" w:hAnsi="Symbol" w:cs="Symbol" w:hint="default"/>
      </w:rPr>
    </w:lvl>
    <w:lvl w:ilvl="6">
      <w:start w:val="1"/>
      <w:numFmt w:val="bullet"/>
      <w:lvlText w:val=""/>
      <w:lvlJc w:val="left"/>
      <w:pPr>
        <w:tabs>
          <w:tab w:val="num" w:pos="0"/>
        </w:tabs>
        <w:ind w:left="0" w:firstLine="0"/>
      </w:pPr>
      <w:rPr>
        <w:rFonts w:ascii="Symbol" w:hAnsi="Symbol" w:cs="Symbol" w:hint="default"/>
      </w:rPr>
    </w:lvl>
    <w:lvl w:ilvl="7">
      <w:start w:val="1"/>
      <w:numFmt w:val="bullet"/>
      <w:lvlText w:val=""/>
      <w:lvlJc w:val="left"/>
      <w:pPr>
        <w:tabs>
          <w:tab w:val="num" w:pos="0"/>
        </w:tabs>
        <w:ind w:left="0" w:firstLine="0"/>
      </w:pPr>
      <w:rPr>
        <w:rFonts w:ascii="Symbol" w:hAnsi="Symbol" w:cs="Symbol" w:hint="default"/>
      </w:rPr>
    </w:lvl>
    <w:lvl w:ilvl="8">
      <w:start w:val="1"/>
      <w:numFmt w:val="bullet"/>
      <w:lvlText w:val=""/>
      <w:lvlJc w:val="left"/>
      <w:pPr>
        <w:tabs>
          <w:tab w:val="num" w:pos="0"/>
        </w:tabs>
        <w:ind w:left="0" w:firstLine="0"/>
      </w:pPr>
      <w:rPr>
        <w:rFonts w:ascii="Symbol" w:hAnsi="Symbol" w:cs="Symbol" w:hint="default"/>
      </w:rPr>
    </w:lvl>
  </w:abstractNum>
  <w:abstractNum w:abstractNumId="49" w15:restartNumberingAfterBreak="0">
    <w:nsid w:val="7E6B23F8"/>
    <w:multiLevelType w:val="multilevel"/>
    <w:tmpl w:val="51F208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48"/>
  </w:num>
  <w:num w:numId="3">
    <w:abstractNumId w:val="22"/>
  </w:num>
  <w:num w:numId="4">
    <w:abstractNumId w:val="17"/>
  </w:num>
  <w:num w:numId="5">
    <w:abstractNumId w:val="23"/>
  </w:num>
  <w:num w:numId="6">
    <w:abstractNumId w:val="7"/>
  </w:num>
  <w:num w:numId="7">
    <w:abstractNumId w:val="33"/>
  </w:num>
  <w:num w:numId="8">
    <w:abstractNumId w:val="2"/>
  </w:num>
  <w:num w:numId="9">
    <w:abstractNumId w:val="4"/>
  </w:num>
  <w:num w:numId="10">
    <w:abstractNumId w:val="11"/>
  </w:num>
  <w:num w:numId="11">
    <w:abstractNumId w:val="16"/>
  </w:num>
  <w:num w:numId="12">
    <w:abstractNumId w:val="9"/>
  </w:num>
  <w:num w:numId="13">
    <w:abstractNumId w:val="34"/>
  </w:num>
  <w:num w:numId="14">
    <w:abstractNumId w:val="49"/>
  </w:num>
  <w:num w:numId="15">
    <w:abstractNumId w:val="42"/>
  </w:num>
  <w:num w:numId="16">
    <w:abstractNumId w:val="38"/>
  </w:num>
  <w:num w:numId="17">
    <w:abstractNumId w:val="36"/>
  </w:num>
  <w:num w:numId="18">
    <w:abstractNumId w:val="44"/>
  </w:num>
  <w:num w:numId="19">
    <w:abstractNumId w:val="40"/>
  </w:num>
  <w:num w:numId="20">
    <w:abstractNumId w:val="32"/>
  </w:num>
  <w:num w:numId="21">
    <w:abstractNumId w:val="8"/>
  </w:num>
  <w:num w:numId="22">
    <w:abstractNumId w:val="41"/>
  </w:num>
  <w:num w:numId="23">
    <w:abstractNumId w:val="31"/>
  </w:num>
  <w:num w:numId="24">
    <w:abstractNumId w:val="46"/>
  </w:num>
  <w:num w:numId="25">
    <w:abstractNumId w:val="15"/>
  </w:num>
  <w:num w:numId="26">
    <w:abstractNumId w:val="27"/>
  </w:num>
  <w:num w:numId="27">
    <w:abstractNumId w:val="45"/>
  </w:num>
  <w:num w:numId="28">
    <w:abstractNumId w:val="29"/>
  </w:num>
  <w:num w:numId="29">
    <w:abstractNumId w:val="24"/>
  </w:num>
  <w:num w:numId="30">
    <w:abstractNumId w:val="47"/>
  </w:num>
  <w:num w:numId="31">
    <w:abstractNumId w:val="25"/>
  </w:num>
  <w:num w:numId="32">
    <w:abstractNumId w:val="5"/>
  </w:num>
  <w:num w:numId="33">
    <w:abstractNumId w:val="39"/>
  </w:num>
  <w:num w:numId="34">
    <w:abstractNumId w:val="18"/>
  </w:num>
  <w:num w:numId="35">
    <w:abstractNumId w:val="10"/>
  </w:num>
  <w:num w:numId="36">
    <w:abstractNumId w:val="21"/>
  </w:num>
  <w:num w:numId="37">
    <w:abstractNumId w:val="14"/>
  </w:num>
  <w:num w:numId="38">
    <w:abstractNumId w:val="13"/>
  </w:num>
  <w:num w:numId="39">
    <w:abstractNumId w:val="12"/>
  </w:num>
  <w:num w:numId="40">
    <w:abstractNumId w:val="35"/>
  </w:num>
  <w:num w:numId="41">
    <w:abstractNumId w:val="19"/>
  </w:num>
  <w:num w:numId="42">
    <w:abstractNumId w:val="28"/>
  </w:num>
  <w:num w:numId="43">
    <w:abstractNumId w:val="20"/>
  </w:num>
  <w:num w:numId="44">
    <w:abstractNumId w:val="37"/>
  </w:num>
  <w:num w:numId="45">
    <w:abstractNumId w:val="6"/>
  </w:num>
  <w:num w:numId="46">
    <w:abstractNumId w:val="30"/>
  </w:num>
  <w:num w:numId="47">
    <w:abstractNumId w:val="26"/>
  </w:num>
  <w:num w:numId="48">
    <w:abstractNumId w:val="43"/>
  </w:num>
  <w:num w:numId="49">
    <w:abstractNumId w:val="3"/>
  </w:num>
  <w:num w:numId="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son Lenain">
    <w15:presenceInfo w15:providerId="AD" w15:userId="S::ALenain@IGNF.onmicrosoft.com::91cbdd0e-9635-4263-be2a-61ec1767c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autoHyphenation/>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687"/>
    <w:rsid w:val="00030B10"/>
    <w:rsid w:val="000C5AD7"/>
    <w:rsid w:val="000D5412"/>
    <w:rsid w:val="00157728"/>
    <w:rsid w:val="001736F4"/>
    <w:rsid w:val="00176FCF"/>
    <w:rsid w:val="001832FF"/>
    <w:rsid w:val="001942E3"/>
    <w:rsid w:val="00197B8A"/>
    <w:rsid w:val="001C1563"/>
    <w:rsid w:val="001C66CC"/>
    <w:rsid w:val="001E48BF"/>
    <w:rsid w:val="001E7FC9"/>
    <w:rsid w:val="00201BB5"/>
    <w:rsid w:val="00226903"/>
    <w:rsid w:val="00244979"/>
    <w:rsid w:val="00252981"/>
    <w:rsid w:val="0025439D"/>
    <w:rsid w:val="002577A4"/>
    <w:rsid w:val="00266B82"/>
    <w:rsid w:val="00273188"/>
    <w:rsid w:val="00276466"/>
    <w:rsid w:val="002E58EB"/>
    <w:rsid w:val="00312D2F"/>
    <w:rsid w:val="00350B7B"/>
    <w:rsid w:val="0035271B"/>
    <w:rsid w:val="0036075F"/>
    <w:rsid w:val="003A2F5F"/>
    <w:rsid w:val="003B191D"/>
    <w:rsid w:val="003D31D5"/>
    <w:rsid w:val="0042067C"/>
    <w:rsid w:val="00421DC7"/>
    <w:rsid w:val="00445480"/>
    <w:rsid w:val="00461C9A"/>
    <w:rsid w:val="004D2C86"/>
    <w:rsid w:val="004D30F0"/>
    <w:rsid w:val="004D597C"/>
    <w:rsid w:val="004E6167"/>
    <w:rsid w:val="004E6AE0"/>
    <w:rsid w:val="004F2C0F"/>
    <w:rsid w:val="004F7564"/>
    <w:rsid w:val="00553964"/>
    <w:rsid w:val="00600832"/>
    <w:rsid w:val="0063614A"/>
    <w:rsid w:val="006F1A7C"/>
    <w:rsid w:val="006F451A"/>
    <w:rsid w:val="006F7446"/>
    <w:rsid w:val="00732687"/>
    <w:rsid w:val="0074119E"/>
    <w:rsid w:val="00785781"/>
    <w:rsid w:val="007A79F1"/>
    <w:rsid w:val="007B52A5"/>
    <w:rsid w:val="007C10A0"/>
    <w:rsid w:val="007D2D7D"/>
    <w:rsid w:val="00832EDB"/>
    <w:rsid w:val="008A2611"/>
    <w:rsid w:val="008D07D1"/>
    <w:rsid w:val="008D4D56"/>
    <w:rsid w:val="00950B0F"/>
    <w:rsid w:val="009535D6"/>
    <w:rsid w:val="00996BEF"/>
    <w:rsid w:val="009C0F78"/>
    <w:rsid w:val="009F3392"/>
    <w:rsid w:val="00A1324D"/>
    <w:rsid w:val="00A14374"/>
    <w:rsid w:val="00B07AB9"/>
    <w:rsid w:val="00B138D6"/>
    <w:rsid w:val="00B4521B"/>
    <w:rsid w:val="00B94597"/>
    <w:rsid w:val="00BA0B54"/>
    <w:rsid w:val="00BE24EB"/>
    <w:rsid w:val="00BE64AE"/>
    <w:rsid w:val="00C10204"/>
    <w:rsid w:val="00C138B4"/>
    <w:rsid w:val="00C13F58"/>
    <w:rsid w:val="00C30366"/>
    <w:rsid w:val="00C741DC"/>
    <w:rsid w:val="00CB1A89"/>
    <w:rsid w:val="00CC2A12"/>
    <w:rsid w:val="00CE4D23"/>
    <w:rsid w:val="00D13BAB"/>
    <w:rsid w:val="00D27C37"/>
    <w:rsid w:val="00D66812"/>
    <w:rsid w:val="00D77C90"/>
    <w:rsid w:val="00D80188"/>
    <w:rsid w:val="00D911EE"/>
    <w:rsid w:val="00E61034"/>
    <w:rsid w:val="00E76E3E"/>
    <w:rsid w:val="00E775C7"/>
    <w:rsid w:val="00EB0D69"/>
    <w:rsid w:val="00EE0B1A"/>
    <w:rsid w:val="00F1516F"/>
    <w:rsid w:val="00F15689"/>
    <w:rsid w:val="00F1600A"/>
    <w:rsid w:val="00F25309"/>
    <w:rsid w:val="00F3726C"/>
    <w:rsid w:val="00F41641"/>
    <w:rsid w:val="00F44967"/>
    <w:rsid w:val="00FA0309"/>
    <w:rsid w:val="00FC2AFC"/>
    <w:rsid w:val="00FD2ECE"/>
    <w:rsid w:val="00FD425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084C4"/>
  <w15:docId w15:val="{114643B1-9F80-499D-B268-579BB8CE8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Mangal"/>
        <w:kern w:val="2"/>
        <w:sz w:val="24"/>
        <w:szCs w:val="24"/>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FB9"/>
    <w:pPr>
      <w:widowControl w:val="0"/>
    </w:pPr>
    <w:rPr>
      <w:rFonts w:ascii="Liberation Sans" w:hAnsi="Liberation Sans"/>
      <w:sz w:val="22"/>
    </w:rPr>
  </w:style>
  <w:style w:type="paragraph" w:styleId="Titre1">
    <w:name w:val="heading 1"/>
    <w:basedOn w:val="Titre"/>
    <w:next w:val="Titre2"/>
    <w:qFormat/>
    <w:pPr>
      <w:pageBreakBefore/>
      <w:spacing w:before="125" w:after="119"/>
      <w:outlineLvl w:val="0"/>
    </w:pPr>
    <w:rPr>
      <w:rFonts w:cs="Arial"/>
      <w:sz w:val="40"/>
      <w:szCs w:val="32"/>
    </w:rPr>
  </w:style>
  <w:style w:type="paragraph" w:styleId="Titre2">
    <w:name w:val="heading 2"/>
    <w:basedOn w:val="Titre"/>
    <w:next w:val="Corpsdetexte"/>
    <w:link w:val="Titre2Car"/>
    <w:qFormat/>
    <w:pPr>
      <w:spacing w:before="119" w:after="176"/>
      <w:outlineLvl w:val="1"/>
    </w:pPr>
    <w:rPr>
      <w:rFonts w:cs="Arial"/>
      <w:i/>
      <w:iCs/>
      <w:color w:val="4C4C4C"/>
      <w:sz w:val="32"/>
    </w:rPr>
  </w:style>
  <w:style w:type="paragraph" w:styleId="Titre3">
    <w:name w:val="heading 3"/>
    <w:basedOn w:val="Titre"/>
    <w:next w:val="Corpsdetexte"/>
    <w:qFormat/>
    <w:pPr>
      <w:spacing w:before="68" w:after="120"/>
      <w:outlineLvl w:val="2"/>
    </w:pPr>
    <w:rPr>
      <w:color w:val="000080"/>
      <w:sz w:val="22"/>
    </w:rPr>
  </w:style>
  <w:style w:type="paragraph" w:styleId="Titre4">
    <w:name w:val="heading 4"/>
    <w:basedOn w:val="Titre"/>
    <w:next w:val="Corpsdetexte"/>
    <w:qFormat/>
    <w:pPr>
      <w:spacing w:before="68" w:after="120"/>
      <w:jc w:val="right"/>
      <w:outlineLvl w:val="3"/>
    </w:pPr>
    <w:rPr>
      <w:i/>
      <w:color w:val="355E00"/>
      <w:sz w:val="20"/>
    </w:rPr>
  </w:style>
  <w:style w:type="paragraph" w:styleId="Titre5">
    <w:name w:val="heading 5"/>
    <w:basedOn w:val="Titre"/>
    <w:qFormat/>
    <w:pPr>
      <w:outlineLvl w:val="4"/>
    </w:pPr>
  </w:style>
  <w:style w:type="paragraph" w:styleId="Titre6">
    <w:name w:val="heading 6"/>
    <w:basedOn w:val="Titre"/>
    <w:qFormat/>
    <w:pPr>
      <w:outlineLvl w:val="5"/>
    </w:pPr>
  </w:style>
  <w:style w:type="paragraph" w:styleId="Titre7">
    <w:name w:val="heading 7"/>
    <w:basedOn w:val="Titre"/>
    <w:qFormat/>
    <w:pPr>
      <w:outlineLvl w:val="6"/>
    </w:pPr>
  </w:style>
  <w:style w:type="paragraph" w:styleId="Titre8">
    <w:name w:val="heading 8"/>
    <w:basedOn w:val="Titre"/>
    <w:qFormat/>
    <w:pPr>
      <w:outlineLvl w:val="7"/>
    </w:pPr>
  </w:style>
  <w:style w:type="paragraph" w:styleId="Titre9">
    <w:name w:val="heading 9"/>
    <w:basedOn w:val="Titre"/>
    <w:qFormat/>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Caractresdenumrotation">
    <w:name w:val="Caractères de numérotation"/>
    <w:qFormat/>
  </w:style>
  <w:style w:type="character" w:customStyle="1" w:styleId="WW8Num5z0">
    <w:name w:val="WW8Num5z0"/>
    <w:qFormat/>
    <w:rPr>
      <w:rFonts w:ascii="Arial Gras" w:hAnsi="Arial Gras"/>
    </w:rPr>
  </w:style>
  <w:style w:type="character" w:customStyle="1" w:styleId="Puces">
    <w:name w:val="Puces"/>
    <w:qFormat/>
    <w:rPr>
      <w:rFonts w:ascii="OpenSymbol" w:eastAsia="OpenSymbol" w:hAnsi="OpenSymbol" w:cs="OpenSymbol"/>
    </w:rPr>
  </w:style>
  <w:style w:type="character" w:customStyle="1" w:styleId="Caractresdenotedebasdepage">
    <w:name w:val="Caractères de note de bas de page"/>
    <w:qFormat/>
    <w:rPr>
      <w:vertAlign w:val="superscript"/>
    </w:rPr>
  </w:style>
  <w:style w:type="character" w:styleId="Appelnotedebasdep">
    <w:name w:val="footnote reference"/>
    <w:rPr>
      <w:vertAlign w:val="superscript"/>
    </w:rPr>
  </w:style>
  <w:style w:type="character" w:customStyle="1" w:styleId="WW-Policepardfaut1111">
    <w:name w:val="WW-Police par défaut1111"/>
    <w:qFormat/>
  </w:style>
  <w:style w:type="character" w:styleId="Lienhypertexte">
    <w:name w:val="Hyperlink"/>
    <w:basedOn w:val="Policepardfaut"/>
    <w:uiPriority w:val="99"/>
    <w:qFormat/>
    <w:rPr>
      <w:color w:val="0000FF"/>
      <w:u w:val="single"/>
    </w:rPr>
  </w:style>
  <w:style w:type="character" w:customStyle="1" w:styleId="WW-Policepardfaut">
    <w:name w:val="WW-Police par défaut"/>
    <w:qFormat/>
  </w:style>
  <w:style w:type="character" w:customStyle="1" w:styleId="apple-converted-space">
    <w:name w:val="apple-converted-space"/>
    <w:basedOn w:val="WW-Policepardfaut"/>
    <w:qFormat/>
  </w:style>
  <w:style w:type="character" w:styleId="Lienhypertextesuivivisit">
    <w:name w:val="FollowedHyperlink"/>
    <w:basedOn w:val="Policepardfaut"/>
    <w:qFormat/>
    <w:rPr>
      <w:color w:val="800080"/>
      <w:u w:val="single"/>
    </w:rPr>
  </w:style>
  <w:style w:type="character" w:customStyle="1" w:styleId="WW8Num10z0">
    <w:name w:val="WW8Num10z0"/>
    <w:qFormat/>
    <w:rPr>
      <w:rFonts w:ascii="Arial" w:hAnsi="Arial"/>
    </w:rPr>
  </w:style>
  <w:style w:type="character" w:customStyle="1" w:styleId="Caractredenotedebasdepage">
    <w:name w:val="Caractère de note de bas de page"/>
    <w:qFormat/>
    <w:rPr>
      <w:vertAlign w:val="superscript"/>
    </w:rPr>
  </w:style>
  <w:style w:type="character" w:customStyle="1" w:styleId="WW8Num23z0">
    <w:name w:val="WW8Num23z0"/>
    <w:qFormat/>
    <w:rPr>
      <w:rFonts w:ascii="Arial" w:eastAsia="Times New Roman" w:hAnsi="Arial" w:cs="Arial"/>
    </w:rPr>
  </w:style>
  <w:style w:type="character" w:customStyle="1" w:styleId="WW8Num27z0">
    <w:name w:val="WW8Num27z0"/>
    <w:qFormat/>
    <w:rPr>
      <w:rFonts w:ascii="Symbol" w:hAnsi="Symbol" w:cs="Times New Roman"/>
    </w:rPr>
  </w:style>
  <w:style w:type="character" w:customStyle="1" w:styleId="WW8Num12z0">
    <w:name w:val="WW8Num12z0"/>
    <w:qFormat/>
    <w:rPr>
      <w:rFonts w:ascii="Times New Roman" w:hAnsi="Times New Roman"/>
    </w:rPr>
  </w:style>
  <w:style w:type="character" w:styleId="Marquedecommentaire">
    <w:name w:val="annotation reference"/>
    <w:uiPriority w:val="99"/>
    <w:qFormat/>
    <w:rPr>
      <w:sz w:val="16"/>
      <w:szCs w:val="16"/>
    </w:rPr>
  </w:style>
  <w:style w:type="character" w:customStyle="1" w:styleId="lev1">
    <w:name w:val="Élevé1"/>
    <w:qFormat/>
    <w:rPr>
      <w:b/>
      <w:bCs/>
    </w:rPr>
  </w:style>
  <w:style w:type="character" w:customStyle="1" w:styleId="Sautdindex">
    <w:name w:val="Saut d'index"/>
    <w:qFormat/>
  </w:style>
  <w:style w:type="character" w:customStyle="1" w:styleId="Zeichenformat">
    <w:name w:val="Zeichenformat"/>
    <w:qFormat/>
  </w:style>
  <w:style w:type="character" w:styleId="Numrodepage">
    <w:name w:val="page number"/>
    <w:basedOn w:val="WW-Policepardfaut"/>
    <w:qFormat/>
    <w:rPr>
      <w:color w:val="000000"/>
      <w:sz w:val="22"/>
      <w:shd w:val="clear" w:color="auto" w:fill="auto"/>
    </w:rPr>
  </w:style>
  <w:style w:type="character" w:customStyle="1" w:styleId="Numrodeligne1">
    <w:name w:val="Numéro de ligne1"/>
    <w:qFormat/>
  </w:style>
  <w:style w:type="character" w:customStyle="1" w:styleId="PrformatHTMLCar">
    <w:name w:val="Préformaté HTML Car"/>
    <w:basedOn w:val="Policepardfaut"/>
    <w:qFormat/>
    <w:rPr>
      <w:rFonts w:ascii="Courier New" w:hAnsi="Courier New" w:cs="Courier New"/>
      <w:sz w:val="20"/>
      <w:szCs w:val="20"/>
      <w:lang w:val="en-US" w:eastAsia="fr-FR"/>
    </w:rPr>
  </w:style>
  <w:style w:type="character" w:customStyle="1" w:styleId="Mentionnonrsolue1">
    <w:name w:val="Mention non résolue1"/>
    <w:basedOn w:val="Policepardfaut"/>
    <w:qFormat/>
    <w:rPr>
      <w:color w:val="605E5C"/>
      <w:shd w:val="clear" w:color="auto" w:fill="E1DFDD"/>
    </w:rPr>
  </w:style>
  <w:style w:type="character" w:customStyle="1" w:styleId="CommentaireCar">
    <w:name w:val="Commentaire Car"/>
    <w:basedOn w:val="Policepardfaut"/>
    <w:qFormat/>
    <w:rPr>
      <w:sz w:val="20"/>
      <w:szCs w:val="18"/>
    </w:rPr>
  </w:style>
  <w:style w:type="character" w:customStyle="1" w:styleId="ObjetducommentaireCar">
    <w:name w:val="Objet du commentaire Car"/>
    <w:basedOn w:val="CommentaireCar"/>
    <w:qFormat/>
    <w:rPr>
      <w:b/>
      <w:bCs/>
      <w:sz w:val="20"/>
      <w:szCs w:val="18"/>
    </w:rPr>
  </w:style>
  <w:style w:type="character" w:customStyle="1" w:styleId="TextedebullesCar">
    <w:name w:val="Texte de bulles Car"/>
    <w:basedOn w:val="Policepardfaut"/>
    <w:qFormat/>
    <w:rPr>
      <w:rFonts w:ascii="Tahoma" w:hAnsi="Tahoma"/>
      <w:sz w:val="16"/>
      <w:szCs w:val="14"/>
    </w:rPr>
  </w:style>
  <w:style w:type="character" w:customStyle="1" w:styleId="Titre4Car">
    <w:name w:val="Titre 4 Car"/>
    <w:basedOn w:val="Policepardfaut"/>
    <w:qFormat/>
    <w:rPr>
      <w:rFonts w:ascii="Liberation Sans" w:hAnsi="Liberation Sans"/>
      <w:b/>
      <w:i/>
      <w:color w:val="355E00"/>
      <w:sz w:val="20"/>
      <w:szCs w:val="28"/>
    </w:rPr>
  </w:style>
  <w:style w:type="character" w:customStyle="1" w:styleId="Titre3Car">
    <w:name w:val="Titre 3 Car"/>
    <w:basedOn w:val="Policepardfaut"/>
    <w:qFormat/>
    <w:rPr>
      <w:rFonts w:ascii="Liberation Sans" w:hAnsi="Liberation Sans"/>
      <w:b/>
      <w:color w:val="000080"/>
      <w:sz w:val="22"/>
      <w:szCs w:val="28"/>
    </w:rPr>
  </w:style>
  <w:style w:type="character" w:customStyle="1" w:styleId="WWCharLFO3LVL1">
    <w:name w:val="WW_CharLFO3LVL1"/>
    <w:qFormat/>
    <w:rPr>
      <w:rFonts w:ascii="StarSymbol" w:eastAsia="OpenSymbol" w:hAnsi="StarSymbol" w:cs="OpenSymbol"/>
    </w:rPr>
  </w:style>
  <w:style w:type="character" w:customStyle="1" w:styleId="WWCharLFO3LVL2">
    <w:name w:val="WW_CharLFO3LVL2"/>
    <w:qFormat/>
    <w:rPr>
      <w:rFonts w:ascii="StarSymbol" w:eastAsia="OpenSymbol" w:hAnsi="StarSymbol" w:cs="OpenSymbol"/>
    </w:rPr>
  </w:style>
  <w:style w:type="character" w:customStyle="1" w:styleId="WWCharLFO3LVL3">
    <w:name w:val="WW_CharLFO3LVL3"/>
    <w:qFormat/>
    <w:rPr>
      <w:rFonts w:ascii="StarSymbol" w:eastAsia="OpenSymbol" w:hAnsi="StarSymbol" w:cs="OpenSymbol"/>
    </w:rPr>
  </w:style>
  <w:style w:type="character" w:customStyle="1" w:styleId="WWCharLFO3LVL4">
    <w:name w:val="WW_CharLFO3LVL4"/>
    <w:qFormat/>
    <w:rPr>
      <w:rFonts w:ascii="StarSymbol" w:eastAsia="OpenSymbol" w:hAnsi="StarSymbol" w:cs="OpenSymbol"/>
    </w:rPr>
  </w:style>
  <w:style w:type="character" w:customStyle="1" w:styleId="WWCharLFO3LVL5">
    <w:name w:val="WW_CharLFO3LVL5"/>
    <w:qFormat/>
    <w:rPr>
      <w:rFonts w:ascii="StarSymbol" w:eastAsia="OpenSymbol" w:hAnsi="StarSymbol" w:cs="OpenSymbol"/>
    </w:rPr>
  </w:style>
  <w:style w:type="character" w:customStyle="1" w:styleId="WWCharLFO3LVL6">
    <w:name w:val="WW_CharLFO3LVL6"/>
    <w:qFormat/>
    <w:rPr>
      <w:rFonts w:ascii="StarSymbol" w:eastAsia="OpenSymbol" w:hAnsi="StarSymbol" w:cs="OpenSymbol"/>
    </w:rPr>
  </w:style>
  <w:style w:type="character" w:customStyle="1" w:styleId="WWCharLFO3LVL7">
    <w:name w:val="WW_CharLFO3LVL7"/>
    <w:qFormat/>
    <w:rPr>
      <w:rFonts w:ascii="StarSymbol" w:eastAsia="OpenSymbol" w:hAnsi="StarSymbol" w:cs="OpenSymbol"/>
    </w:rPr>
  </w:style>
  <w:style w:type="character" w:customStyle="1" w:styleId="WWCharLFO3LVL8">
    <w:name w:val="WW_CharLFO3LVL8"/>
    <w:qFormat/>
    <w:rPr>
      <w:rFonts w:ascii="StarSymbol" w:eastAsia="OpenSymbol" w:hAnsi="StarSymbol" w:cs="OpenSymbol"/>
    </w:rPr>
  </w:style>
  <w:style w:type="character" w:customStyle="1" w:styleId="WWCharLFO3LVL9">
    <w:name w:val="WW_CharLFO3LVL9"/>
    <w:qFormat/>
    <w:rPr>
      <w:rFonts w:ascii="StarSymbol" w:eastAsia="OpenSymbol" w:hAnsi="StarSymbol" w:cs="OpenSymbol"/>
    </w:rPr>
  </w:style>
  <w:style w:type="character" w:customStyle="1" w:styleId="WWCharLFO4LVL1">
    <w:name w:val="WW_CharLFO4LVL1"/>
    <w:qFormat/>
    <w:rPr>
      <w:rFonts w:ascii="Segoe UI" w:eastAsia="OpenSymbol" w:hAnsi="Segoe UI" w:cs="OpenSymbol"/>
    </w:rPr>
  </w:style>
  <w:style w:type="character" w:customStyle="1" w:styleId="WWCharLFO4LVL2">
    <w:name w:val="WW_CharLFO4LVL2"/>
    <w:qFormat/>
    <w:rPr>
      <w:rFonts w:ascii="Segoe UI" w:eastAsia="OpenSymbol" w:hAnsi="Segoe UI" w:cs="OpenSymbol"/>
    </w:rPr>
  </w:style>
  <w:style w:type="character" w:customStyle="1" w:styleId="WWCharLFO4LVL3">
    <w:name w:val="WW_CharLFO4LVL3"/>
    <w:qFormat/>
    <w:rPr>
      <w:rFonts w:ascii="Segoe UI" w:eastAsia="OpenSymbol" w:hAnsi="Segoe UI" w:cs="OpenSymbol"/>
    </w:rPr>
  </w:style>
  <w:style w:type="character" w:customStyle="1" w:styleId="WWCharLFO4LVL4">
    <w:name w:val="WW_CharLFO4LVL4"/>
    <w:qFormat/>
    <w:rPr>
      <w:rFonts w:ascii="Segoe UI" w:eastAsia="OpenSymbol" w:hAnsi="Segoe UI" w:cs="OpenSymbol"/>
    </w:rPr>
  </w:style>
  <w:style w:type="character" w:customStyle="1" w:styleId="WWCharLFO4LVL5">
    <w:name w:val="WW_CharLFO4LVL5"/>
    <w:qFormat/>
    <w:rPr>
      <w:rFonts w:ascii="Segoe UI" w:eastAsia="OpenSymbol" w:hAnsi="Segoe UI" w:cs="OpenSymbol"/>
    </w:rPr>
  </w:style>
  <w:style w:type="character" w:customStyle="1" w:styleId="WWCharLFO4LVL6">
    <w:name w:val="WW_CharLFO4LVL6"/>
    <w:qFormat/>
    <w:rPr>
      <w:rFonts w:ascii="Segoe UI" w:eastAsia="OpenSymbol" w:hAnsi="Segoe UI" w:cs="OpenSymbol"/>
    </w:rPr>
  </w:style>
  <w:style w:type="character" w:customStyle="1" w:styleId="WWCharLFO4LVL7">
    <w:name w:val="WW_CharLFO4LVL7"/>
    <w:qFormat/>
    <w:rPr>
      <w:rFonts w:ascii="Segoe UI" w:eastAsia="OpenSymbol" w:hAnsi="Segoe UI" w:cs="OpenSymbol"/>
    </w:rPr>
  </w:style>
  <w:style w:type="character" w:customStyle="1" w:styleId="WWCharLFO4LVL8">
    <w:name w:val="WW_CharLFO4LVL8"/>
    <w:qFormat/>
    <w:rPr>
      <w:rFonts w:ascii="Segoe UI" w:eastAsia="OpenSymbol" w:hAnsi="Segoe UI" w:cs="OpenSymbol"/>
    </w:rPr>
  </w:style>
  <w:style w:type="character" w:customStyle="1" w:styleId="WWCharLFO4LVL9">
    <w:name w:val="WW_CharLFO4LVL9"/>
    <w:qFormat/>
    <w:rPr>
      <w:rFonts w:ascii="Segoe UI" w:eastAsia="OpenSymbol" w:hAnsi="Segoe UI" w:cs="OpenSymbol"/>
    </w:rPr>
  </w:style>
  <w:style w:type="character" w:customStyle="1" w:styleId="WWCharLFO5LVL1">
    <w:name w:val="WW_CharLFO5LVL1"/>
    <w:qFormat/>
    <w:rPr>
      <w:rFonts w:ascii="OpenSymbol" w:hAnsi="OpenSymbol"/>
    </w:rPr>
  </w:style>
  <w:style w:type="character" w:customStyle="1" w:styleId="WWCharLFO5LVL2">
    <w:name w:val="WW_CharLFO5LVL2"/>
    <w:qFormat/>
    <w:rPr>
      <w:rFonts w:ascii="OpenSymbol" w:hAnsi="OpenSymbol"/>
    </w:rPr>
  </w:style>
  <w:style w:type="character" w:customStyle="1" w:styleId="WWCharLFO5LVL3">
    <w:name w:val="WW_CharLFO5LVL3"/>
    <w:qFormat/>
    <w:rPr>
      <w:rFonts w:ascii="OpenSymbol" w:hAnsi="OpenSymbol"/>
    </w:rPr>
  </w:style>
  <w:style w:type="character" w:customStyle="1" w:styleId="WWCharLFO5LVL4">
    <w:name w:val="WW_CharLFO5LVL4"/>
    <w:qFormat/>
    <w:rPr>
      <w:rFonts w:ascii="OpenSymbol" w:hAnsi="OpenSymbol"/>
    </w:rPr>
  </w:style>
  <w:style w:type="character" w:customStyle="1" w:styleId="WWCharLFO5LVL5">
    <w:name w:val="WW_CharLFO5LVL5"/>
    <w:qFormat/>
    <w:rPr>
      <w:rFonts w:ascii="OpenSymbol" w:hAnsi="OpenSymbol"/>
    </w:rPr>
  </w:style>
  <w:style w:type="character" w:customStyle="1" w:styleId="WWCharLFO5LVL6">
    <w:name w:val="WW_CharLFO5LVL6"/>
    <w:qFormat/>
    <w:rPr>
      <w:rFonts w:ascii="OpenSymbol" w:hAnsi="OpenSymbol"/>
    </w:rPr>
  </w:style>
  <w:style w:type="character" w:customStyle="1" w:styleId="WWCharLFO5LVL7">
    <w:name w:val="WW_CharLFO5LVL7"/>
    <w:qFormat/>
    <w:rPr>
      <w:rFonts w:ascii="OpenSymbol" w:hAnsi="OpenSymbol"/>
    </w:rPr>
  </w:style>
  <w:style w:type="character" w:customStyle="1" w:styleId="WWCharLFO5LVL8">
    <w:name w:val="WW_CharLFO5LVL8"/>
    <w:qFormat/>
    <w:rPr>
      <w:rFonts w:ascii="OpenSymbol" w:hAnsi="OpenSymbol"/>
    </w:rPr>
  </w:style>
  <w:style w:type="character" w:customStyle="1" w:styleId="WWCharLFO5LVL9">
    <w:name w:val="WW_CharLFO5LVL9"/>
    <w:qFormat/>
    <w:rPr>
      <w:rFonts w:ascii="OpenSymbol" w:hAnsi="OpenSymbol"/>
    </w:rPr>
  </w:style>
  <w:style w:type="character" w:customStyle="1" w:styleId="WWCharLFO10LVL1">
    <w:name w:val="WW_CharLFO10LVL1"/>
    <w:qFormat/>
    <w:rPr>
      <w:rFonts w:ascii="Arial Gras" w:hAnsi="Arial Gras"/>
    </w:rPr>
  </w:style>
  <w:style w:type="character" w:customStyle="1" w:styleId="WWCharLFO12LVL1">
    <w:name w:val="WW_CharLFO12LVL1"/>
    <w:qFormat/>
    <w:rPr>
      <w:rFonts w:ascii="Arial" w:hAnsi="Arial"/>
    </w:rPr>
  </w:style>
  <w:style w:type="character" w:customStyle="1" w:styleId="WWCharLFO13LVL1">
    <w:name w:val="WW_CharLFO13LVL1"/>
    <w:qFormat/>
    <w:rPr>
      <w:rFonts w:ascii="Arial" w:eastAsia="Times New Roman" w:hAnsi="Arial" w:cs="Arial"/>
    </w:rPr>
  </w:style>
  <w:style w:type="character" w:customStyle="1" w:styleId="WWCharLFO15LVL1">
    <w:name w:val="WW_CharLFO15LVL1"/>
    <w:qFormat/>
    <w:rPr>
      <w:rFonts w:ascii="Symbol" w:hAnsi="Symbol" w:cs="Times New Roman"/>
    </w:rPr>
  </w:style>
  <w:style w:type="character" w:customStyle="1" w:styleId="WWCharLFO16LVL1">
    <w:name w:val="WW_CharLFO16LVL1"/>
    <w:qFormat/>
    <w:rPr>
      <w:rFonts w:ascii="Times New Roman" w:hAnsi="Times New Roman"/>
    </w:rPr>
  </w:style>
  <w:style w:type="character" w:customStyle="1" w:styleId="WWCharLFO17LVL1">
    <w:name w:val="WW_CharLFO17LVL1"/>
    <w:qFormat/>
    <w:rPr>
      <w:rFonts w:ascii="Liberation Serif" w:eastAsia="SimSun" w:hAnsi="Liberation Serif" w:cs="Liberation Serif"/>
    </w:rPr>
  </w:style>
  <w:style w:type="character" w:customStyle="1" w:styleId="WWCharLFO17LVL2">
    <w:name w:val="WW_CharLFO17LVL2"/>
    <w:qFormat/>
    <w:rPr>
      <w:rFonts w:ascii="Courier New" w:hAnsi="Courier New" w:cs="Courier New"/>
    </w:rPr>
  </w:style>
  <w:style w:type="character" w:customStyle="1" w:styleId="WWCharLFO17LVL3">
    <w:name w:val="WW_CharLFO17LVL3"/>
    <w:qFormat/>
    <w:rPr>
      <w:rFonts w:ascii="Wingdings" w:hAnsi="Wingdings"/>
    </w:rPr>
  </w:style>
  <w:style w:type="character" w:customStyle="1" w:styleId="WWCharLFO17LVL4">
    <w:name w:val="WW_CharLFO17LVL4"/>
    <w:qFormat/>
    <w:rPr>
      <w:rFonts w:ascii="Symbol" w:hAnsi="Symbol"/>
    </w:rPr>
  </w:style>
  <w:style w:type="character" w:customStyle="1" w:styleId="WWCharLFO17LVL5">
    <w:name w:val="WW_CharLFO17LVL5"/>
    <w:qFormat/>
    <w:rPr>
      <w:rFonts w:ascii="Courier New" w:hAnsi="Courier New" w:cs="Courier New"/>
    </w:rPr>
  </w:style>
  <w:style w:type="character" w:customStyle="1" w:styleId="WWCharLFO17LVL6">
    <w:name w:val="WW_CharLFO17LVL6"/>
    <w:qFormat/>
    <w:rPr>
      <w:rFonts w:ascii="Wingdings" w:hAnsi="Wingdings"/>
    </w:rPr>
  </w:style>
  <w:style w:type="character" w:customStyle="1" w:styleId="WWCharLFO17LVL7">
    <w:name w:val="WW_CharLFO17LVL7"/>
    <w:qFormat/>
    <w:rPr>
      <w:rFonts w:ascii="Symbol" w:hAnsi="Symbol"/>
    </w:rPr>
  </w:style>
  <w:style w:type="character" w:customStyle="1" w:styleId="WWCharLFO17LVL8">
    <w:name w:val="WW_CharLFO17LVL8"/>
    <w:qFormat/>
    <w:rPr>
      <w:rFonts w:ascii="Courier New" w:hAnsi="Courier New" w:cs="Courier New"/>
    </w:rPr>
  </w:style>
  <w:style w:type="character" w:customStyle="1" w:styleId="WWCharLFO17LVL9">
    <w:name w:val="WW_CharLFO17LVL9"/>
    <w:qFormat/>
    <w:rPr>
      <w:rFonts w:ascii="Wingdings" w:hAnsi="Wingdings"/>
    </w:rPr>
  </w:style>
  <w:style w:type="character" w:customStyle="1" w:styleId="WWCharLFO18LVL1">
    <w:name w:val="WW_CharLFO18LVL1"/>
    <w:qFormat/>
    <w:rPr>
      <w:rFonts w:ascii="Symbol" w:hAnsi="Symbol"/>
      <w:sz w:val="20"/>
    </w:rPr>
  </w:style>
  <w:style w:type="character" w:customStyle="1" w:styleId="WWCharLFO18LVL2">
    <w:name w:val="WW_CharLFO18LVL2"/>
    <w:qFormat/>
    <w:rPr>
      <w:rFonts w:ascii="Courier New" w:hAnsi="Courier New"/>
      <w:sz w:val="20"/>
    </w:rPr>
  </w:style>
  <w:style w:type="character" w:customStyle="1" w:styleId="WWCharLFO18LVL3">
    <w:name w:val="WW_CharLFO18LVL3"/>
    <w:qFormat/>
    <w:rPr>
      <w:rFonts w:ascii="Wingdings" w:hAnsi="Wingdings"/>
      <w:sz w:val="20"/>
    </w:rPr>
  </w:style>
  <w:style w:type="character" w:customStyle="1" w:styleId="WWCharLFO18LVL4">
    <w:name w:val="WW_CharLFO18LVL4"/>
    <w:qFormat/>
    <w:rPr>
      <w:rFonts w:ascii="Wingdings" w:hAnsi="Wingdings"/>
      <w:sz w:val="20"/>
    </w:rPr>
  </w:style>
  <w:style w:type="character" w:customStyle="1" w:styleId="WWCharLFO18LVL5">
    <w:name w:val="WW_CharLFO18LVL5"/>
    <w:qFormat/>
    <w:rPr>
      <w:rFonts w:ascii="Wingdings" w:hAnsi="Wingdings"/>
      <w:sz w:val="20"/>
    </w:rPr>
  </w:style>
  <w:style w:type="character" w:customStyle="1" w:styleId="WWCharLFO18LVL6">
    <w:name w:val="WW_CharLFO18LVL6"/>
    <w:qFormat/>
    <w:rPr>
      <w:rFonts w:ascii="Wingdings" w:hAnsi="Wingdings"/>
      <w:sz w:val="20"/>
    </w:rPr>
  </w:style>
  <w:style w:type="character" w:customStyle="1" w:styleId="WWCharLFO18LVL7">
    <w:name w:val="WW_CharLFO18LVL7"/>
    <w:qFormat/>
    <w:rPr>
      <w:rFonts w:ascii="Wingdings" w:hAnsi="Wingdings"/>
      <w:sz w:val="20"/>
    </w:rPr>
  </w:style>
  <w:style w:type="character" w:customStyle="1" w:styleId="WWCharLFO18LVL8">
    <w:name w:val="WW_CharLFO18LVL8"/>
    <w:qFormat/>
    <w:rPr>
      <w:rFonts w:ascii="Wingdings" w:hAnsi="Wingdings"/>
      <w:sz w:val="20"/>
    </w:rPr>
  </w:style>
  <w:style w:type="character" w:customStyle="1" w:styleId="WWCharLFO18LVL9">
    <w:name w:val="WW_CharLFO18LVL9"/>
    <w:qFormat/>
    <w:rPr>
      <w:rFonts w:ascii="Wingdings" w:hAnsi="Wingdings"/>
      <w:sz w:val="20"/>
    </w:rPr>
  </w:style>
  <w:style w:type="character" w:customStyle="1" w:styleId="WWCharLFO19LVL1">
    <w:name w:val="WW_CharLFO19LVL1"/>
    <w:qFormat/>
    <w:rPr>
      <w:rFonts w:ascii="Symbol" w:hAnsi="Symbol"/>
      <w:sz w:val="20"/>
    </w:rPr>
  </w:style>
  <w:style w:type="character" w:customStyle="1" w:styleId="WWCharLFO19LVL2">
    <w:name w:val="WW_CharLFO19LVL2"/>
    <w:qFormat/>
    <w:rPr>
      <w:rFonts w:ascii="Courier New" w:hAnsi="Courier New"/>
      <w:sz w:val="20"/>
    </w:rPr>
  </w:style>
  <w:style w:type="character" w:customStyle="1" w:styleId="WWCharLFO19LVL3">
    <w:name w:val="WW_CharLFO19LVL3"/>
    <w:qFormat/>
    <w:rPr>
      <w:rFonts w:ascii="Wingdings" w:hAnsi="Wingdings"/>
      <w:sz w:val="20"/>
    </w:rPr>
  </w:style>
  <w:style w:type="character" w:customStyle="1" w:styleId="WWCharLFO19LVL4">
    <w:name w:val="WW_CharLFO19LVL4"/>
    <w:qFormat/>
    <w:rPr>
      <w:rFonts w:ascii="Wingdings" w:hAnsi="Wingdings"/>
      <w:sz w:val="20"/>
    </w:rPr>
  </w:style>
  <w:style w:type="character" w:customStyle="1" w:styleId="WWCharLFO19LVL5">
    <w:name w:val="WW_CharLFO19LVL5"/>
    <w:qFormat/>
    <w:rPr>
      <w:rFonts w:ascii="Wingdings" w:hAnsi="Wingdings"/>
      <w:sz w:val="20"/>
    </w:rPr>
  </w:style>
  <w:style w:type="character" w:customStyle="1" w:styleId="WWCharLFO19LVL6">
    <w:name w:val="WW_CharLFO19LVL6"/>
    <w:qFormat/>
    <w:rPr>
      <w:rFonts w:ascii="Wingdings" w:hAnsi="Wingdings"/>
      <w:sz w:val="20"/>
    </w:rPr>
  </w:style>
  <w:style w:type="character" w:customStyle="1" w:styleId="WWCharLFO19LVL7">
    <w:name w:val="WW_CharLFO19LVL7"/>
    <w:qFormat/>
    <w:rPr>
      <w:rFonts w:ascii="Wingdings" w:hAnsi="Wingdings"/>
      <w:sz w:val="20"/>
    </w:rPr>
  </w:style>
  <w:style w:type="character" w:customStyle="1" w:styleId="WWCharLFO19LVL8">
    <w:name w:val="WW_CharLFO19LVL8"/>
    <w:qFormat/>
    <w:rPr>
      <w:rFonts w:ascii="Wingdings" w:hAnsi="Wingdings"/>
      <w:sz w:val="20"/>
    </w:rPr>
  </w:style>
  <w:style w:type="character" w:customStyle="1" w:styleId="WWCharLFO19LVL9">
    <w:name w:val="WW_CharLFO19LVL9"/>
    <w:qFormat/>
    <w:rPr>
      <w:rFonts w:ascii="Wingdings" w:hAnsi="Wingdings"/>
      <w:sz w:val="20"/>
    </w:rPr>
  </w:style>
  <w:style w:type="character" w:customStyle="1" w:styleId="WWCharLFO21LVL1">
    <w:name w:val="WW_CharLFO21LVL1"/>
    <w:qFormat/>
    <w:rPr>
      <w:rFonts w:ascii="Times New Roman" w:eastAsia="SimSun" w:hAnsi="Times New Roman" w:cs="Times New Roman"/>
    </w:rPr>
  </w:style>
  <w:style w:type="character" w:customStyle="1" w:styleId="WWCharLFO21LVL2">
    <w:name w:val="WW_CharLFO21LVL2"/>
    <w:qFormat/>
    <w:rPr>
      <w:rFonts w:ascii="Courier New" w:hAnsi="Courier New" w:cs="Courier New"/>
    </w:rPr>
  </w:style>
  <w:style w:type="character" w:customStyle="1" w:styleId="WWCharLFO21LVL3">
    <w:name w:val="WW_CharLFO21LVL3"/>
    <w:qFormat/>
    <w:rPr>
      <w:rFonts w:ascii="Wingdings" w:hAnsi="Wingdings"/>
    </w:rPr>
  </w:style>
  <w:style w:type="character" w:customStyle="1" w:styleId="WWCharLFO21LVL4">
    <w:name w:val="WW_CharLFO21LVL4"/>
    <w:qFormat/>
    <w:rPr>
      <w:rFonts w:ascii="Symbol" w:hAnsi="Symbol"/>
    </w:rPr>
  </w:style>
  <w:style w:type="character" w:customStyle="1" w:styleId="WWCharLFO21LVL5">
    <w:name w:val="WW_CharLFO21LVL5"/>
    <w:qFormat/>
    <w:rPr>
      <w:rFonts w:ascii="Courier New" w:hAnsi="Courier New" w:cs="Courier New"/>
    </w:rPr>
  </w:style>
  <w:style w:type="character" w:customStyle="1" w:styleId="WWCharLFO21LVL6">
    <w:name w:val="WW_CharLFO21LVL6"/>
    <w:qFormat/>
    <w:rPr>
      <w:rFonts w:ascii="Wingdings" w:hAnsi="Wingdings"/>
    </w:rPr>
  </w:style>
  <w:style w:type="character" w:customStyle="1" w:styleId="WWCharLFO21LVL7">
    <w:name w:val="WW_CharLFO21LVL7"/>
    <w:qFormat/>
    <w:rPr>
      <w:rFonts w:ascii="Symbol" w:hAnsi="Symbol"/>
    </w:rPr>
  </w:style>
  <w:style w:type="character" w:customStyle="1" w:styleId="WWCharLFO21LVL8">
    <w:name w:val="WW_CharLFO21LVL8"/>
    <w:qFormat/>
    <w:rPr>
      <w:rFonts w:ascii="Courier New" w:hAnsi="Courier New" w:cs="Courier New"/>
    </w:rPr>
  </w:style>
  <w:style w:type="character" w:customStyle="1" w:styleId="WWCharLFO21LVL9">
    <w:name w:val="WW_CharLFO21LVL9"/>
    <w:qFormat/>
    <w:rPr>
      <w:rFonts w:ascii="Wingdings" w:hAnsi="Wingdings"/>
    </w:rPr>
  </w:style>
  <w:style w:type="character" w:customStyle="1" w:styleId="CorpsdetexteCar">
    <w:name w:val="Corps de texte Car"/>
    <w:basedOn w:val="Policepardfaut"/>
    <w:link w:val="Corpsdetexte"/>
    <w:qFormat/>
    <w:rsid w:val="006F5FA5"/>
    <w:rPr>
      <w:rFonts w:ascii="Liberation Sans" w:hAnsi="Liberation Sans"/>
      <w:sz w:val="22"/>
    </w:rPr>
  </w:style>
  <w:style w:type="character" w:customStyle="1" w:styleId="linenumber1">
    <w:name w:val="line number1"/>
    <w:qFormat/>
  </w:style>
  <w:style w:type="character" w:styleId="Mentionnonrsolue">
    <w:name w:val="Unresolved Mention"/>
    <w:basedOn w:val="Policepardfaut"/>
    <w:uiPriority w:val="99"/>
    <w:semiHidden/>
    <w:unhideWhenUsed/>
    <w:qFormat/>
    <w:rsid w:val="00660754"/>
    <w:rPr>
      <w:color w:val="605E5C"/>
      <w:shd w:val="clear" w:color="auto" w:fill="E1DFDD"/>
    </w:rPr>
  </w:style>
  <w:style w:type="character" w:styleId="Numrodeligne">
    <w:name w:val="line numbe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pPr>
      <w:suppressLineNumbers/>
      <w:spacing w:before="120" w:after="120"/>
    </w:pPr>
    <w:rPr>
      <w:rFonts w:cs="Arial"/>
      <w:i/>
      <w:iCs/>
      <w:sz w:val="24"/>
    </w:rPr>
  </w:style>
  <w:style w:type="paragraph" w:customStyle="1" w:styleId="Index">
    <w:name w:val="Index"/>
    <w:basedOn w:val="Normal"/>
    <w:qFormat/>
    <w:pPr>
      <w:suppressLineNumbers/>
    </w:pPr>
  </w:style>
  <w:style w:type="paragraph" w:customStyle="1" w:styleId="caption1">
    <w:name w:val="caption1"/>
    <w:basedOn w:val="Normal"/>
    <w:qFormat/>
    <w:pPr>
      <w:suppressLineNumbers/>
      <w:spacing w:before="120" w:after="120"/>
    </w:pPr>
    <w:rPr>
      <w:i/>
      <w:iCs/>
      <w:sz w:val="24"/>
    </w:rPr>
  </w:style>
  <w:style w:type="paragraph" w:customStyle="1" w:styleId="LO-Normal">
    <w:name w:val="LO-Normal"/>
    <w:qFormat/>
    <w:pPr>
      <w:widowControl w:val="0"/>
    </w:pPr>
  </w:style>
  <w:style w:type="paragraph" w:customStyle="1" w:styleId="TexteFragment">
    <w:name w:val="Texte Fragment"/>
    <w:qFormat/>
    <w:pPr>
      <w:keepLines/>
      <w:widowControl w:val="0"/>
      <w:suppressLineNumbers/>
      <w:spacing w:before="57"/>
      <w:ind w:left="113"/>
    </w:pPr>
    <w:rPr>
      <w:rFonts w:ascii="Liberation Serif" w:hAnsi="Liberation Serif"/>
      <w:sz w:val="22"/>
    </w:rPr>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paragraph" w:customStyle="1" w:styleId="En-ttetableau">
    <w:name w:val="En-tête tableau"/>
    <w:basedOn w:val="Normal"/>
    <w:qFormat/>
    <w:pPr>
      <w:spacing w:before="60" w:after="60"/>
      <w:ind w:left="57"/>
    </w:pPr>
    <w:rPr>
      <w:rFonts w:ascii="Arial" w:hAnsi="Arial"/>
      <w:b/>
      <w:sz w:val="20"/>
      <w:szCs w:val="20"/>
    </w:rPr>
  </w:style>
  <w:style w:type="paragraph" w:customStyle="1" w:styleId="NumTableau">
    <w:name w:val="Num Tableau"/>
    <w:qFormat/>
    <w:pPr>
      <w:spacing w:before="60" w:after="60"/>
      <w:jc w:val="center"/>
    </w:pPr>
    <w:rPr>
      <w:rFonts w:ascii="Arial" w:eastAsia="Times New Roman" w:hAnsi="Arial" w:cs="Times New Roman"/>
      <w:b/>
      <w:sz w:val="20"/>
      <w:szCs w:val="20"/>
    </w:rPr>
  </w:style>
  <w:style w:type="paragraph" w:customStyle="1" w:styleId="Textetableau">
    <w:name w:val="Texte tableau"/>
    <w:basedOn w:val="TexteFragment"/>
    <w:qFormat/>
    <w:pPr>
      <w:widowControl/>
      <w:spacing w:before="60" w:after="60"/>
      <w:ind w:left="74" w:right="74"/>
    </w:pPr>
    <w:rPr>
      <w:rFonts w:eastAsia="Times New Roman" w:cs="Times New Roman"/>
      <w:b/>
      <w:bCs/>
      <w:color w:val="000000"/>
      <w:sz w:val="20"/>
      <w:szCs w:val="20"/>
    </w:rPr>
  </w:style>
  <w:style w:type="paragraph" w:customStyle="1" w:styleId="Titre2suite">
    <w:name w:val="Titre 2 (suite)"/>
    <w:basedOn w:val="Titre2"/>
    <w:next w:val="TexteFragment"/>
    <w:qFormat/>
    <w:pPr>
      <w:pageBreakBefore/>
      <w:spacing w:before="0" w:after="57"/>
    </w:pPr>
    <w:rPr>
      <w:color w:val="666666"/>
    </w:rPr>
  </w:style>
  <w:style w:type="paragraph" w:customStyle="1" w:styleId="Titre3suite">
    <w:name w:val="Titre 3 (suite)"/>
    <w:basedOn w:val="Titre3"/>
    <w:next w:val="Corpsdetexte"/>
    <w:qFormat/>
    <w:pPr>
      <w:ind w:left="-57"/>
    </w:pPr>
    <w:rPr>
      <w:color w:val="808080"/>
    </w:rPr>
  </w:style>
  <w:style w:type="paragraph" w:customStyle="1" w:styleId="Picto">
    <w:name w:val="Picto"/>
    <w:qFormat/>
    <w:pPr>
      <w:widowControl w:val="0"/>
    </w:pPr>
  </w:style>
  <w:style w:type="paragraph" w:customStyle="1" w:styleId="Indextableau">
    <w:name w:val="Index tableau"/>
    <w:basedOn w:val="Normal"/>
    <w:qFormat/>
    <w:pPr>
      <w:spacing w:before="60"/>
      <w:ind w:left="57" w:right="113"/>
      <w:jc w:val="right"/>
    </w:pPr>
    <w:rPr>
      <w:rFonts w:ascii="Arial" w:hAnsi="Arial"/>
      <w:i/>
      <w:sz w:val="20"/>
      <w:szCs w:val="20"/>
    </w:rPr>
  </w:style>
  <w:style w:type="paragraph" w:customStyle="1" w:styleId="indexheading1">
    <w:name w:val="index heading1"/>
    <w:basedOn w:val="Titre"/>
    <w:qFormat/>
  </w:style>
  <w:style w:type="paragraph" w:styleId="Titreindex">
    <w:name w:val="index heading"/>
    <w:basedOn w:val="Titre"/>
  </w:style>
  <w:style w:type="paragraph" w:styleId="En-ttedetabledesmatires">
    <w:name w:val="TOC Heading"/>
    <w:basedOn w:val="Titre"/>
    <w:qFormat/>
    <w:pPr>
      <w:suppressLineNumbers/>
    </w:pPr>
    <w:rPr>
      <w:sz w:val="32"/>
      <w:szCs w:val="32"/>
    </w:rPr>
  </w:style>
  <w:style w:type="paragraph" w:styleId="TM1">
    <w:name w:val="toc 1"/>
    <w:basedOn w:val="LO-Normal"/>
    <w:next w:val="LO-Normal"/>
    <w:autoRedefine/>
    <w:uiPriority w:val="39"/>
    <w:qFormat/>
    <w:rsid w:val="006159C4"/>
    <w:pPr>
      <w:tabs>
        <w:tab w:val="left" w:pos="680"/>
        <w:tab w:val="right" w:leader="dot" w:pos="9628"/>
      </w:tabs>
      <w:spacing w:after="100"/>
    </w:pPr>
    <w:rPr>
      <w:szCs w:val="21"/>
    </w:rPr>
  </w:style>
  <w:style w:type="paragraph" w:styleId="TM2">
    <w:name w:val="toc 2"/>
    <w:basedOn w:val="LO-Normal"/>
    <w:next w:val="LO-Normal"/>
    <w:autoRedefine/>
    <w:uiPriority w:val="39"/>
    <w:qFormat/>
    <w:pPr>
      <w:spacing w:after="100"/>
      <w:ind w:left="240"/>
    </w:pPr>
    <w:rPr>
      <w:szCs w:val="21"/>
    </w:rPr>
  </w:style>
  <w:style w:type="paragraph" w:styleId="TM3">
    <w:name w:val="toc 3"/>
    <w:uiPriority w:val="39"/>
    <w:rsid w:val="00475DA9"/>
    <w:pPr>
      <w:widowControl w:val="0"/>
      <w:tabs>
        <w:tab w:val="left" w:pos="1760"/>
        <w:tab w:val="right" w:leader="dot" w:pos="9638"/>
      </w:tabs>
      <w:spacing w:before="28"/>
      <w:ind w:left="680"/>
    </w:pPr>
    <w:rPr>
      <w:rFonts w:asciiTheme="minorHAnsi" w:eastAsiaTheme="minorEastAsia" w:hAnsiTheme="minorHAnsi" w:cstheme="minorBidi"/>
      <w:kern w:val="0"/>
      <w:sz w:val="22"/>
      <w:szCs w:val="22"/>
      <w:lang w:val="en-US"/>
    </w:rPr>
  </w:style>
  <w:style w:type="paragraph" w:styleId="TM4">
    <w:name w:val="toc 4"/>
    <w:basedOn w:val="Titre4"/>
    <w:pPr>
      <w:tabs>
        <w:tab w:val="right" w:leader="dot" w:pos="8789"/>
      </w:tabs>
      <w:ind w:left="1020"/>
    </w:pPr>
  </w:style>
  <w:style w:type="paragraph" w:customStyle="1" w:styleId="ListeNiveau1MRS">
    <w:name w:val="Liste Niveau1 MRS"/>
    <w:basedOn w:val="TexteFragment"/>
    <w:qFormat/>
    <w:pPr>
      <w:numPr>
        <w:numId w:val="2"/>
      </w:numPr>
    </w:pPr>
  </w:style>
  <w:style w:type="paragraph" w:styleId="Listepuces3">
    <w:name w:val="List Bullet 3"/>
    <w:basedOn w:val="Liste"/>
    <w:qFormat/>
    <w:pPr>
      <w:ind w:left="360" w:hanging="360"/>
    </w:pPr>
  </w:style>
  <w:style w:type="paragraph" w:customStyle="1" w:styleId="ListeNiveau2MRS">
    <w:name w:val="Liste Niveau2 MRS"/>
    <w:basedOn w:val="ListeNiveau1MRS"/>
    <w:qFormat/>
    <w:pPr>
      <w:numPr>
        <w:numId w:val="1"/>
      </w:numPr>
      <w:spacing w:before="17"/>
    </w:pPr>
  </w:style>
  <w:style w:type="paragraph" w:customStyle="1" w:styleId="Separateur">
    <w:name w:val="Separateur"/>
    <w:qFormat/>
    <w:pPr>
      <w:widowControl w:val="0"/>
    </w:pPr>
    <w:rPr>
      <w:rFonts w:ascii="Liberation Sans" w:hAnsi="Liberation Sans"/>
      <w:sz w:val="12"/>
    </w:rPr>
  </w:style>
  <w:style w:type="paragraph" w:customStyle="1" w:styleId="Legende">
    <w:name w:val="Legende"/>
    <w:basedOn w:val="NumTableau"/>
    <w:qFormat/>
    <w:pPr>
      <w:numPr>
        <w:numId w:val="3"/>
      </w:numPr>
      <w:snapToGrid w:val="0"/>
    </w:pPr>
    <w:rPr>
      <w:rFonts w:ascii="Liberation Sans" w:hAnsi="Liberation Sans"/>
      <w:sz w:val="16"/>
      <w:szCs w:val="16"/>
    </w:rPr>
  </w:style>
  <w:style w:type="paragraph" w:styleId="Notedebasdepage">
    <w:name w:val="footnote text"/>
    <w:basedOn w:val="Normal"/>
    <w:pPr>
      <w:suppressLineNumbers/>
      <w:ind w:left="283" w:hanging="283"/>
    </w:pPr>
    <w:rPr>
      <w:sz w:val="20"/>
      <w:szCs w:val="20"/>
    </w:rPr>
  </w:style>
  <w:style w:type="paragraph" w:customStyle="1" w:styleId="western">
    <w:name w:val="western"/>
    <w:basedOn w:val="Normal"/>
    <w:qFormat/>
    <w:pPr>
      <w:spacing w:before="100" w:line="100" w:lineRule="atLeast"/>
    </w:pPr>
    <w:rPr>
      <w:rFonts w:ascii="Arial" w:eastAsia="Arial Unicode MS" w:hAnsi="Arial" w:cs="Arial"/>
      <w:sz w:val="24"/>
    </w:rPr>
  </w:style>
  <w:style w:type="paragraph" w:customStyle="1" w:styleId="titre2-western">
    <w:name w:val="titre2-western"/>
    <w:basedOn w:val="Normal"/>
    <w:qFormat/>
    <w:pPr>
      <w:spacing w:before="62" w:after="62" w:line="100" w:lineRule="atLeast"/>
    </w:pPr>
    <w:rPr>
      <w:rFonts w:ascii="Arial" w:eastAsia="Arial Unicode MS" w:hAnsi="Arial" w:cs="Arial"/>
      <w:b/>
      <w:bCs/>
      <w:sz w:val="20"/>
    </w:rPr>
  </w:style>
  <w:style w:type="paragraph" w:customStyle="1" w:styleId="Texte">
    <w:name w:val="Texte"/>
    <w:basedOn w:val="Normal"/>
    <w:qFormat/>
    <w:pPr>
      <w:spacing w:before="120" w:after="120" w:line="100" w:lineRule="atLeast"/>
    </w:pPr>
  </w:style>
  <w:style w:type="paragraph" w:customStyle="1" w:styleId="Normalcentr1">
    <w:name w:val="Normal centré1"/>
    <w:basedOn w:val="Normal"/>
    <w:qFormat/>
    <w:pPr>
      <w:snapToGrid w:val="0"/>
      <w:spacing w:before="120" w:after="120"/>
      <w:ind w:left="113" w:right="113"/>
    </w:pPr>
    <w:rPr>
      <w:sz w:val="18"/>
    </w:rPr>
  </w:style>
  <w:style w:type="paragraph" w:styleId="NormalWeb">
    <w:name w:val="Normal (Web)"/>
    <w:basedOn w:val="Normal"/>
    <w:uiPriority w:val="99"/>
    <w:qFormat/>
    <w:pPr>
      <w:spacing w:before="100" w:after="119" w:line="100" w:lineRule="atLeast"/>
    </w:pPr>
    <w:rPr>
      <w:rFonts w:ascii="Arial Unicode MS" w:eastAsia="Arial Unicode MS" w:hAnsi="Arial Unicode MS" w:cs="Arial Unicode MS"/>
      <w:sz w:val="24"/>
    </w:rPr>
  </w:style>
  <w:style w:type="paragraph" w:customStyle="1" w:styleId="Normal2">
    <w:name w:val="Normal2"/>
    <w:basedOn w:val="Normal"/>
    <w:qFormat/>
    <w:pPr>
      <w:ind w:left="567"/>
    </w:pPr>
  </w:style>
  <w:style w:type="paragraph" w:customStyle="1" w:styleId="Nota">
    <w:name w:val="Nota"/>
    <w:basedOn w:val="Normal"/>
    <w:qFormat/>
    <w:pPr>
      <w:jc w:val="both"/>
    </w:pPr>
    <w:rPr>
      <w:i/>
    </w:rPr>
  </w:style>
  <w:style w:type="paragraph" w:customStyle="1" w:styleId="En-tteetpieddepage">
    <w:name w:val="En-tête et pied de page"/>
    <w:basedOn w:val="Normal"/>
    <w:qFormat/>
  </w:style>
  <w:style w:type="paragraph" w:styleId="Pieddepage">
    <w:name w:val="footer"/>
    <w:basedOn w:val="Normal"/>
    <w:pPr>
      <w:suppressLineNumbers/>
      <w:tabs>
        <w:tab w:val="center" w:pos="4819"/>
        <w:tab w:val="right" w:pos="9638"/>
      </w:tabs>
    </w:pPr>
  </w:style>
  <w:style w:type="paragraph" w:customStyle="1" w:styleId="NormalWeb1">
    <w:name w:val="Normal (Web)1"/>
    <w:basedOn w:val="Normal"/>
    <w:qFormat/>
    <w:pPr>
      <w:spacing w:before="100" w:line="100" w:lineRule="atLeast"/>
    </w:pPr>
    <w:rPr>
      <w:rFonts w:ascii="Arial Unicode MS" w:eastAsia="Arial Unicode MS" w:hAnsi="Arial Unicode MS" w:cs="Arial Unicode MS"/>
      <w:sz w:val="24"/>
    </w:rPr>
  </w:style>
  <w:style w:type="paragraph" w:customStyle="1" w:styleId="western2">
    <w:name w:val="western2"/>
    <w:basedOn w:val="Normal"/>
    <w:qFormat/>
    <w:pPr>
      <w:spacing w:before="100" w:line="100" w:lineRule="atLeast"/>
    </w:pPr>
    <w:rPr>
      <w:rFonts w:ascii="Arial" w:eastAsia="Arial Unicode MS" w:hAnsi="Arial" w:cs="Arial"/>
      <w:sz w:val="16"/>
      <w:szCs w:val="16"/>
    </w:rPr>
  </w:style>
  <w:style w:type="paragraph" w:styleId="En-tte">
    <w:name w:val="header"/>
    <w:basedOn w:val="Normal"/>
    <w:pPr>
      <w:pBdr>
        <w:bottom w:val="single" w:sz="4" w:space="1" w:color="000000"/>
      </w:pBdr>
      <w:tabs>
        <w:tab w:val="center" w:pos="7655"/>
        <w:tab w:val="right" w:pos="9072"/>
      </w:tabs>
    </w:pPr>
    <w:rPr>
      <w:sz w:val="20"/>
    </w:rPr>
  </w:style>
  <w:style w:type="paragraph" w:styleId="Sous-titre">
    <w:name w:val="Subtitle"/>
    <w:basedOn w:val="Titre"/>
    <w:next w:val="Corpsdetexte"/>
    <w:qFormat/>
    <w:rPr>
      <w:i/>
      <w:iCs/>
    </w:rPr>
  </w:style>
  <w:style w:type="paragraph" w:customStyle="1" w:styleId="Citations">
    <w:name w:val="Citations"/>
    <w:basedOn w:val="Normal"/>
    <w:qFormat/>
    <w:pPr>
      <w:spacing w:after="283"/>
      <w:ind w:left="567" w:right="567"/>
    </w:pPr>
  </w:style>
  <w:style w:type="paragraph" w:customStyle="1" w:styleId="En-ttegauche">
    <w:name w:val="En-tête gauche"/>
    <w:basedOn w:val="Normal"/>
    <w:qFormat/>
    <w:pPr>
      <w:suppressLineNumbers/>
      <w:tabs>
        <w:tab w:val="center" w:pos="3684"/>
        <w:tab w:val="right" w:pos="7369"/>
      </w:tabs>
    </w:pPr>
  </w:style>
  <w:style w:type="paragraph" w:customStyle="1" w:styleId="WW-Texte">
    <w:name w:val="WW-Texte"/>
    <w:basedOn w:val="Normal"/>
    <w:qFormat/>
  </w:style>
  <w:style w:type="paragraph" w:customStyle="1" w:styleId="Titre10">
    <w:name w:val="Titre 10"/>
    <w:basedOn w:val="Titre"/>
    <w:qFormat/>
  </w:style>
  <w:style w:type="paragraph" w:customStyle="1" w:styleId="ISOChange">
    <w:name w:val="ISO_Change"/>
    <w:basedOn w:val="Normal"/>
    <w:qFormat/>
    <w:pPr>
      <w:spacing w:before="210" w:line="210" w:lineRule="exact"/>
    </w:pPr>
    <w:rPr>
      <w:sz w:val="18"/>
    </w:rPr>
  </w:style>
  <w:style w:type="paragraph" w:customStyle="1" w:styleId="Default">
    <w:name w:val="Default"/>
    <w:qFormat/>
    <w:pPr>
      <w:widowControl w:val="0"/>
    </w:pPr>
    <w:rPr>
      <w:rFonts w:ascii="Arial Black" w:hAnsi="Arial Black"/>
      <w:color w:val="000000"/>
    </w:rPr>
  </w:style>
  <w:style w:type="paragraph" w:customStyle="1" w:styleId="Contenudecadre">
    <w:name w:val="Contenu de cadre"/>
    <w:basedOn w:val="Normal"/>
    <w:qFormat/>
  </w:style>
  <w:style w:type="paragraph" w:customStyle="1" w:styleId="Illustration">
    <w:name w:val="Illustration"/>
    <w:basedOn w:val="caption1"/>
    <w:qFormat/>
  </w:style>
  <w:style w:type="paragraph" w:customStyle="1" w:styleId="Figure">
    <w:name w:val="Figure"/>
    <w:basedOn w:val="caption1"/>
    <w:qFormat/>
  </w:style>
  <w:style w:type="paragraph" w:customStyle="1" w:styleId="Titre1mod">
    <w:name w:val="Titre 1 mod"/>
    <w:basedOn w:val="Corpsdetexte"/>
    <w:qFormat/>
    <w:pPr>
      <w:ind w:left="737" w:hanging="737"/>
    </w:pPr>
    <w:rPr>
      <w:b/>
      <w:bCs/>
      <w:sz w:val="40"/>
      <w:szCs w:val="40"/>
    </w:rPr>
  </w:style>
  <w:style w:type="paragraph" w:customStyle="1" w:styleId="Titre2mod">
    <w:name w:val="Titre 2 mod"/>
    <w:basedOn w:val="Corpsdetexte"/>
    <w:qFormat/>
    <w:pPr>
      <w:ind w:left="964" w:hanging="850"/>
    </w:pPr>
    <w:rPr>
      <w:b/>
      <w:bCs/>
      <w:color w:val="666666"/>
      <w:sz w:val="32"/>
      <w:szCs w:val="32"/>
    </w:rPr>
  </w:style>
  <w:style w:type="paragraph" w:customStyle="1" w:styleId="Titre3mod">
    <w:name w:val="Titre 3 mod"/>
    <w:basedOn w:val="Corpsdetexte"/>
    <w:qFormat/>
    <w:rPr>
      <w:color w:val="000000"/>
      <w:sz w:val="28"/>
      <w:szCs w:val="28"/>
    </w:rPr>
  </w:style>
  <w:style w:type="paragraph" w:customStyle="1" w:styleId="TableauNormal1">
    <w:name w:val="Tableau Normal1"/>
    <w:qFormat/>
    <w:pPr>
      <w:spacing w:after="200" w:line="276" w:lineRule="auto"/>
    </w:pPr>
    <w:rPr>
      <w:rFonts w:ascii="Calibri" w:eastAsia="Calibri" w:hAnsi="Calibri" w:cs="Times New Roman"/>
      <w:sz w:val="22"/>
      <w:szCs w:val="22"/>
    </w:rPr>
  </w:style>
  <w:style w:type="paragraph" w:styleId="PrformatHTML">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paragraph" w:styleId="Rvision">
    <w:name w:val="Revision"/>
    <w:qFormat/>
    <w:rPr>
      <w:szCs w:val="21"/>
    </w:rPr>
  </w:style>
  <w:style w:type="paragraph" w:styleId="Commentaire">
    <w:name w:val="annotation text"/>
    <w:basedOn w:val="LO-Normal"/>
    <w:qFormat/>
    <w:rPr>
      <w:sz w:val="20"/>
      <w:szCs w:val="18"/>
    </w:rPr>
  </w:style>
  <w:style w:type="paragraph" w:styleId="Objetducommentaire">
    <w:name w:val="annotation subject"/>
    <w:basedOn w:val="Commentaire"/>
    <w:next w:val="Commentaire"/>
    <w:qFormat/>
    <w:rPr>
      <w:b/>
      <w:bCs/>
    </w:rPr>
  </w:style>
  <w:style w:type="paragraph" w:styleId="Textedebulles">
    <w:name w:val="Balloon Text"/>
    <w:basedOn w:val="LO-Normal"/>
    <w:qFormat/>
    <w:rPr>
      <w:rFonts w:ascii="Tahoma" w:hAnsi="Tahoma"/>
      <w:sz w:val="16"/>
      <w:szCs w:val="14"/>
    </w:rPr>
  </w:style>
  <w:style w:type="paragraph" w:customStyle="1" w:styleId="TableauNormal2">
    <w:name w:val="Tableau Normal2"/>
    <w:qFormat/>
    <w:rPr>
      <w:rFonts w:eastAsia="Times New Roman" w:cs="Times New Roman"/>
      <w:sz w:val="20"/>
      <w:szCs w:val="20"/>
      <w:lang w:val="en-US"/>
    </w:rPr>
  </w:style>
  <w:style w:type="paragraph" w:styleId="Paragraphedeliste">
    <w:name w:val="List Paragraph"/>
    <w:basedOn w:val="Normal"/>
    <w:uiPriority w:val="34"/>
    <w:qFormat/>
    <w:pPr>
      <w:ind w:left="720"/>
      <w:contextualSpacing/>
    </w:pPr>
  </w:style>
  <w:style w:type="numbering" w:customStyle="1" w:styleId="Puce">
    <w:name w:val="Puce –"/>
    <w:qFormat/>
  </w:style>
  <w:style w:type="numbering" w:customStyle="1" w:styleId="Puce0">
    <w:name w:val="Puce "/>
    <w:qFormat/>
  </w:style>
  <w:style w:type="numbering" w:customStyle="1" w:styleId="Puce1">
    <w:name w:val="Puce "/>
    <w:qFormat/>
  </w:style>
  <w:style w:type="numbering" w:customStyle="1" w:styleId="WWOutlineListStyle1">
    <w:name w:val="WW_OutlineListStyle_1"/>
    <w:qFormat/>
  </w:style>
  <w:style w:type="numbering" w:customStyle="1" w:styleId="WWOutlineListStyle">
    <w:name w:val="WW_OutlineListStyle"/>
    <w:qFormat/>
  </w:style>
  <w:style w:type="numbering" w:customStyle="1" w:styleId="List11">
    <w:name w:val="List 1_1"/>
    <w:qFormat/>
  </w:style>
  <w:style w:type="numbering" w:customStyle="1" w:styleId="Numbering1">
    <w:name w:val="Numbering 1"/>
    <w:qFormat/>
  </w:style>
  <w:style w:type="numbering" w:customStyle="1" w:styleId="Numbering2">
    <w:name w:val="Numbering 2"/>
    <w:qFormat/>
  </w:style>
  <w:style w:type="numbering" w:customStyle="1" w:styleId="Numbering4">
    <w:name w:val="Numbering 4"/>
    <w:qFormat/>
  </w:style>
  <w:style w:type="numbering" w:customStyle="1" w:styleId="WW8Num5">
    <w:name w:val="WW8Num5"/>
    <w:qFormat/>
  </w:style>
  <w:style w:type="numbering" w:customStyle="1" w:styleId="WW8Num3">
    <w:name w:val="WW8Num3"/>
    <w:qFormat/>
  </w:style>
  <w:style w:type="numbering" w:customStyle="1" w:styleId="WW8Num10">
    <w:name w:val="WW8Num10"/>
    <w:qFormat/>
  </w:style>
  <w:style w:type="numbering" w:customStyle="1" w:styleId="WW8Num23">
    <w:name w:val="WW8Num23"/>
    <w:qFormat/>
  </w:style>
  <w:style w:type="numbering" w:customStyle="1" w:styleId="WW8Num18">
    <w:name w:val="WW8Num18"/>
    <w:qFormat/>
  </w:style>
  <w:style w:type="numbering" w:customStyle="1" w:styleId="WW8Num27">
    <w:name w:val="WW8Num27"/>
    <w:qFormat/>
  </w:style>
  <w:style w:type="numbering" w:customStyle="1" w:styleId="WW8Num12">
    <w:name w:val="WW8Num12"/>
    <w:qFormat/>
  </w:style>
  <w:style w:type="table" w:styleId="Grilledutableau">
    <w:name w:val="Table Grid"/>
    <w:basedOn w:val="TableauNormal"/>
    <w:uiPriority w:val="59"/>
    <w:rsid w:val="004878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rsid w:val="00244979"/>
    <w:rPr>
      <w:rFonts w:ascii="Liberation Sans" w:hAnsi="Liberation Sans" w:cs="Arial"/>
      <w:b/>
      <w:bCs/>
      <w:i/>
      <w:iCs/>
      <w:color w:val="4C4C4C"/>
      <w:sz w:val="32"/>
      <w:szCs w:val="36"/>
    </w:rPr>
  </w:style>
  <w:style w:type="paragraph" w:styleId="Corpsdetexte2">
    <w:name w:val="Body Text 2"/>
    <w:basedOn w:val="Normal"/>
    <w:link w:val="Corpsdetexte2Car"/>
    <w:uiPriority w:val="99"/>
    <w:unhideWhenUsed/>
    <w:rsid w:val="003A2F5F"/>
    <w:pPr>
      <w:widowControl/>
      <w:suppressAutoHyphens w:val="0"/>
      <w:autoSpaceDE w:val="0"/>
      <w:autoSpaceDN w:val="0"/>
      <w:adjustRightInd w:val="0"/>
      <w:jc w:val="both"/>
    </w:pPr>
    <w:rPr>
      <w:rFonts w:ascii="Arial" w:hAnsi="Arial" w:cs="Arial"/>
      <w:color w:val="000000"/>
      <w:kern w:val="0"/>
      <w:szCs w:val="22"/>
    </w:rPr>
  </w:style>
  <w:style w:type="character" w:customStyle="1" w:styleId="Corpsdetexte2Car">
    <w:name w:val="Corps de texte 2 Car"/>
    <w:basedOn w:val="Policepardfaut"/>
    <w:link w:val="Corpsdetexte2"/>
    <w:uiPriority w:val="99"/>
    <w:rsid w:val="003A2F5F"/>
    <w:rPr>
      <w:rFonts w:ascii="Arial" w:hAnsi="Arial" w:cs="Arial"/>
      <w:color w:val="000000"/>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04436">
      <w:bodyDiv w:val="1"/>
      <w:marLeft w:val="0"/>
      <w:marRight w:val="0"/>
      <w:marTop w:val="0"/>
      <w:marBottom w:val="0"/>
      <w:divBdr>
        <w:top w:val="none" w:sz="0" w:space="0" w:color="auto"/>
        <w:left w:val="none" w:sz="0" w:space="0" w:color="auto"/>
        <w:bottom w:val="none" w:sz="0" w:space="0" w:color="auto"/>
        <w:right w:val="none" w:sz="0" w:space="0" w:color="auto"/>
      </w:divBdr>
      <w:divsChild>
        <w:div w:id="2129229352">
          <w:marLeft w:val="446"/>
          <w:marRight w:val="0"/>
          <w:marTop w:val="0"/>
          <w:marBottom w:val="0"/>
          <w:divBdr>
            <w:top w:val="none" w:sz="0" w:space="0" w:color="auto"/>
            <w:left w:val="none" w:sz="0" w:space="0" w:color="auto"/>
            <w:bottom w:val="none" w:sz="0" w:space="0" w:color="auto"/>
            <w:right w:val="none" w:sz="0" w:space="0" w:color="auto"/>
          </w:divBdr>
        </w:div>
      </w:divsChild>
    </w:div>
    <w:div w:id="272708060">
      <w:bodyDiv w:val="1"/>
      <w:marLeft w:val="0"/>
      <w:marRight w:val="0"/>
      <w:marTop w:val="0"/>
      <w:marBottom w:val="0"/>
      <w:divBdr>
        <w:top w:val="none" w:sz="0" w:space="0" w:color="auto"/>
        <w:left w:val="none" w:sz="0" w:space="0" w:color="auto"/>
        <w:bottom w:val="none" w:sz="0" w:space="0" w:color="auto"/>
        <w:right w:val="none" w:sz="0" w:space="0" w:color="auto"/>
      </w:divBdr>
    </w:div>
    <w:div w:id="455369579">
      <w:bodyDiv w:val="1"/>
      <w:marLeft w:val="0"/>
      <w:marRight w:val="0"/>
      <w:marTop w:val="0"/>
      <w:marBottom w:val="0"/>
      <w:divBdr>
        <w:top w:val="none" w:sz="0" w:space="0" w:color="auto"/>
        <w:left w:val="none" w:sz="0" w:space="0" w:color="auto"/>
        <w:bottom w:val="none" w:sz="0" w:space="0" w:color="auto"/>
        <w:right w:val="none" w:sz="0" w:space="0" w:color="auto"/>
      </w:divBdr>
    </w:div>
    <w:div w:id="605623808">
      <w:bodyDiv w:val="1"/>
      <w:marLeft w:val="0"/>
      <w:marRight w:val="0"/>
      <w:marTop w:val="0"/>
      <w:marBottom w:val="0"/>
      <w:divBdr>
        <w:top w:val="none" w:sz="0" w:space="0" w:color="auto"/>
        <w:left w:val="none" w:sz="0" w:space="0" w:color="auto"/>
        <w:bottom w:val="none" w:sz="0" w:space="0" w:color="auto"/>
        <w:right w:val="none" w:sz="0" w:space="0" w:color="auto"/>
      </w:divBdr>
    </w:div>
    <w:div w:id="807627750">
      <w:bodyDiv w:val="1"/>
      <w:marLeft w:val="0"/>
      <w:marRight w:val="0"/>
      <w:marTop w:val="0"/>
      <w:marBottom w:val="0"/>
      <w:divBdr>
        <w:top w:val="none" w:sz="0" w:space="0" w:color="auto"/>
        <w:left w:val="none" w:sz="0" w:space="0" w:color="auto"/>
        <w:bottom w:val="none" w:sz="0" w:space="0" w:color="auto"/>
        <w:right w:val="none" w:sz="0" w:space="0" w:color="auto"/>
      </w:divBdr>
      <w:divsChild>
        <w:div w:id="2033264911">
          <w:marLeft w:val="274"/>
          <w:marRight w:val="0"/>
          <w:marTop w:val="0"/>
          <w:marBottom w:val="0"/>
          <w:divBdr>
            <w:top w:val="none" w:sz="0" w:space="0" w:color="auto"/>
            <w:left w:val="none" w:sz="0" w:space="0" w:color="auto"/>
            <w:bottom w:val="none" w:sz="0" w:space="0" w:color="auto"/>
            <w:right w:val="none" w:sz="0" w:space="0" w:color="auto"/>
          </w:divBdr>
        </w:div>
      </w:divsChild>
    </w:div>
    <w:div w:id="865368020">
      <w:bodyDiv w:val="1"/>
      <w:marLeft w:val="0"/>
      <w:marRight w:val="0"/>
      <w:marTop w:val="0"/>
      <w:marBottom w:val="0"/>
      <w:divBdr>
        <w:top w:val="none" w:sz="0" w:space="0" w:color="auto"/>
        <w:left w:val="none" w:sz="0" w:space="0" w:color="auto"/>
        <w:bottom w:val="none" w:sz="0" w:space="0" w:color="auto"/>
        <w:right w:val="none" w:sz="0" w:space="0" w:color="auto"/>
      </w:divBdr>
    </w:div>
    <w:div w:id="1605503898">
      <w:bodyDiv w:val="1"/>
      <w:marLeft w:val="0"/>
      <w:marRight w:val="0"/>
      <w:marTop w:val="0"/>
      <w:marBottom w:val="0"/>
      <w:divBdr>
        <w:top w:val="none" w:sz="0" w:space="0" w:color="auto"/>
        <w:left w:val="none" w:sz="0" w:space="0" w:color="auto"/>
        <w:bottom w:val="none" w:sz="0" w:space="0" w:color="auto"/>
        <w:right w:val="none" w:sz="0" w:space="0" w:color="auto"/>
      </w:divBdr>
    </w:div>
    <w:div w:id="1640183477">
      <w:bodyDiv w:val="1"/>
      <w:marLeft w:val="0"/>
      <w:marRight w:val="0"/>
      <w:marTop w:val="0"/>
      <w:marBottom w:val="0"/>
      <w:divBdr>
        <w:top w:val="none" w:sz="0" w:space="0" w:color="auto"/>
        <w:left w:val="none" w:sz="0" w:space="0" w:color="auto"/>
        <w:bottom w:val="none" w:sz="0" w:space="0" w:color="auto"/>
        <w:right w:val="none" w:sz="0" w:space="0" w:color="auto"/>
      </w:divBdr>
    </w:div>
    <w:div w:id="1720785834">
      <w:bodyDiv w:val="1"/>
      <w:marLeft w:val="0"/>
      <w:marRight w:val="0"/>
      <w:marTop w:val="0"/>
      <w:marBottom w:val="0"/>
      <w:divBdr>
        <w:top w:val="none" w:sz="0" w:space="0" w:color="auto"/>
        <w:left w:val="none" w:sz="0" w:space="0" w:color="auto"/>
        <w:bottom w:val="none" w:sz="0" w:space="0" w:color="auto"/>
        <w:right w:val="none" w:sz="0" w:space="0" w:color="auto"/>
      </w:divBdr>
      <w:divsChild>
        <w:div w:id="19481117">
          <w:marLeft w:val="547"/>
          <w:marRight w:val="0"/>
          <w:marTop w:val="0"/>
          <w:marBottom w:val="0"/>
          <w:divBdr>
            <w:top w:val="none" w:sz="0" w:space="0" w:color="auto"/>
            <w:left w:val="none" w:sz="0" w:space="0" w:color="auto"/>
            <w:bottom w:val="none" w:sz="0" w:space="0" w:color="auto"/>
            <w:right w:val="none" w:sz="0" w:space="0" w:color="auto"/>
          </w:divBdr>
        </w:div>
      </w:divsChild>
    </w:div>
    <w:div w:id="1806124686">
      <w:bodyDiv w:val="1"/>
      <w:marLeft w:val="0"/>
      <w:marRight w:val="0"/>
      <w:marTop w:val="0"/>
      <w:marBottom w:val="0"/>
      <w:divBdr>
        <w:top w:val="none" w:sz="0" w:space="0" w:color="auto"/>
        <w:left w:val="none" w:sz="0" w:space="0" w:color="auto"/>
        <w:bottom w:val="none" w:sz="0" w:space="0" w:color="auto"/>
        <w:right w:val="none" w:sz="0" w:space="0" w:color="auto"/>
      </w:divBdr>
    </w:div>
    <w:div w:id="1838954191">
      <w:bodyDiv w:val="1"/>
      <w:marLeft w:val="0"/>
      <w:marRight w:val="0"/>
      <w:marTop w:val="0"/>
      <w:marBottom w:val="0"/>
      <w:divBdr>
        <w:top w:val="none" w:sz="0" w:space="0" w:color="auto"/>
        <w:left w:val="none" w:sz="0" w:space="0" w:color="auto"/>
        <w:bottom w:val="none" w:sz="0" w:space="0" w:color="auto"/>
        <w:right w:val="none" w:sz="0" w:space="0" w:color="auto"/>
      </w:divBdr>
    </w:div>
    <w:div w:id="2024044234">
      <w:bodyDiv w:val="1"/>
      <w:marLeft w:val="0"/>
      <w:marRight w:val="0"/>
      <w:marTop w:val="0"/>
      <w:marBottom w:val="0"/>
      <w:divBdr>
        <w:top w:val="none" w:sz="0" w:space="0" w:color="auto"/>
        <w:left w:val="none" w:sz="0" w:space="0" w:color="auto"/>
        <w:bottom w:val="none" w:sz="0" w:space="0" w:color="auto"/>
        <w:right w:val="none" w:sz="0" w:space="0" w:color="auto"/>
      </w:divBdr>
    </w:div>
    <w:div w:id="2134706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cnig.gouv.fr/IMG/pdf/guide-de-saisie-des-elements-de-metadonnees-inspire-v2.0-1.pdf"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cnigfr/structuration-reglement-urbanisme" TargetMode="External"/><Relationship Id="rId18" Type="http://schemas.openxmlformats.org/officeDocument/2006/relationships/image" Target="media/image3.png"/><Relationship Id="rId26" Type="http://schemas.microsoft.com/office/2016/09/relationships/commentsIds" Target="commentsIds.xml"/><Relationship Id="rId39" Type="http://schemas.openxmlformats.org/officeDocument/2006/relationships/image" Target="media/image5.png"/><Relationship Id="rId21" Type="http://schemas.openxmlformats.org/officeDocument/2006/relationships/hyperlink" Target="https://www.apur.org/open_data/PARCELLE_CADASTRALE_OD.pdf" TargetMode="External"/><Relationship Id="rId34" Type="http://schemas.openxmlformats.org/officeDocument/2006/relationships/hyperlink" Target="https://www.legifrance.gouv.fr/affichCode.do;jsessionid=3FDD232A511205EB017422052B1DAEF5.tpdila23v_1?cidTexte=LEGITEXT000006074075&amp;dateTexte=20140704" TargetMode="External"/><Relationship Id="rId42" Type="http://schemas.openxmlformats.org/officeDocument/2006/relationships/hyperlink" Target="http://standards.iso.org/ittf/PubliclyAvailableStandards/ISO_19139_Schemas/resources/codelist/gmxCodelists.xml" TargetMode="External"/><Relationship Id="rId47" Type="http://schemas.openxmlformats.org/officeDocument/2006/relationships/header" Target="header2.xml"/><Relationship Id="rId50" Type="http://schemas.openxmlformats.org/officeDocument/2006/relationships/image" Target="media/image9.png"/><Relationship Id="rId55" Type="http://schemas.openxmlformats.org/officeDocument/2006/relationships/hyperlink" Target="https://github.com/fab-geocommuns/BatID/blob/eea3555c0de8fb178a85379306fbe85c358ea9ce/docs/CNIG/Annexe-Definition-Batiment.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nig.gouv.fr/" TargetMode="External"/><Relationship Id="rId29" Type="http://schemas.openxmlformats.org/officeDocument/2006/relationships/hyperlink" Target="https://cnig.gouv.fr/ressources-dematerialisation-documents-d-urbanisme-a2732.html" TargetMode="External"/><Relationship Id="rId11" Type="http://schemas.openxmlformats.org/officeDocument/2006/relationships/hyperlink" Target="http://cnig.gouv.fr/IMG/pdf/230112_standard_cnig_sru_v2022-10.pdf" TargetMode="External"/><Relationship Id="rId24" Type="http://schemas.openxmlformats.org/officeDocument/2006/relationships/comments" Target="comments.xml"/><Relationship Id="rId32" Type="http://schemas.openxmlformats.org/officeDocument/2006/relationships/hyperlink" Target="http://cnig.gouv.fr/structuration-des-reglements-d-urbanisme-a25890.html" TargetMode="External"/><Relationship Id="rId37" Type="http://schemas.openxmlformats.org/officeDocument/2006/relationships/hyperlink" Target="mailto:cnig@cnig.gouv.fr" TargetMode="External"/><Relationship Id="rId40" Type="http://schemas.openxmlformats.org/officeDocument/2006/relationships/hyperlink" Target="https://cnig.gouv.fr/ressources-dematerialisation-documents-d-urbanisme-a2732.html" TargetMode="External"/><Relationship Id="rId45" Type="http://schemas.openxmlformats.org/officeDocument/2006/relationships/header" Target="header1.xml"/><Relationship Id="rId53" Type="http://schemas.openxmlformats.org/officeDocument/2006/relationships/image" Target="media/image12.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yperlink" Target="http://www.etalab.gouv.fr/licence-ouverte-open-licenc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cnigfr/structuration-reglement-urbanisme/blob/master/schemas/XSD%20Standard%20SRU.XSD" TargetMode="External"/><Relationship Id="rId22" Type="http://schemas.openxmlformats.org/officeDocument/2006/relationships/hyperlink" Target="http://cnig.gouv.fr/ressources-dematerialisation-documents-d-urbanisme-a2732.html" TargetMode="External"/><Relationship Id="rId27" Type="http://schemas.microsoft.com/office/2018/08/relationships/commentsExtensible" Target="commentsExtensible.xml"/><Relationship Id="rId30" Type="http://schemas.openxmlformats.org/officeDocument/2006/relationships/hyperlink" Target="https://www.w3.org/TR/xhtml1/" TargetMode="External"/><Relationship Id="rId35" Type="http://schemas.openxmlformats.org/officeDocument/2006/relationships/hyperlink" Target="http://cnig.gouv.fr/spip.php?page=sommaire" TargetMode="External"/><Relationship Id="rId43" Type="http://schemas.openxmlformats.org/officeDocument/2006/relationships/image" Target="media/image6.png"/><Relationship Id="rId48" Type="http://schemas.openxmlformats.org/officeDocument/2006/relationships/footer" Target="footer2.xml"/><Relationship Id="rId56" Type="http://schemas.openxmlformats.org/officeDocument/2006/relationships/hyperlink" Target="https://alyoda.eu/index.php?id=3761&amp;file=1" TargetMode="External"/><Relationship Id="rId8" Type="http://schemas.openxmlformats.org/officeDocument/2006/relationships/image" Target="media/image1.jpeg"/><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cnig.gouv.fr/IMG/pdf/230112_standard_cnig_sru_v2022-10.pdf" TargetMode="External"/><Relationship Id="rId17" Type="http://schemas.openxmlformats.org/officeDocument/2006/relationships/hyperlink" Target="https://cnig.gouv.fr/ressources-dematerialisation-documents-d-urbanisme-a2732.html" TargetMode="External"/><Relationship Id="rId25" Type="http://schemas.microsoft.com/office/2011/relationships/commentsExtended" Target="commentsExtended.xml"/><Relationship Id="rId33" Type="http://schemas.openxmlformats.org/officeDocument/2006/relationships/hyperlink" Target="https://github.com/cnigfr/structuration-reglement-urbanisme/" TargetMode="External"/><Relationship Id="rId38" Type="http://schemas.openxmlformats.org/officeDocument/2006/relationships/image" Target="media/image4.png"/><Relationship Id="rId46" Type="http://schemas.openxmlformats.org/officeDocument/2006/relationships/footer" Target="footer1.xml"/><Relationship Id="rId59" Type="http://schemas.openxmlformats.org/officeDocument/2006/relationships/theme" Target="theme/theme1.xml"/><Relationship Id="rId20" Type="http://schemas.openxmlformats.org/officeDocument/2006/relationships/hyperlink" Target="mailto:cnig@cnig.gouv.fr" TargetMode="External"/><Relationship Id="rId41" Type="http://schemas.openxmlformats.org/officeDocument/2006/relationships/hyperlink" Target="https://cnig.gouv.fr/ressources-dematerialisation-documents-d-urbanisme-a2732.html"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den.ign.fr/" TargetMode="External"/><Relationship Id="rId23" Type="http://schemas.openxmlformats.org/officeDocument/2006/relationships/hyperlink" Target="https://www.ecologie.gouv.fr/loi-climat-resilience" TargetMode="External"/><Relationship Id="rId28" Type="http://schemas.openxmlformats.org/officeDocument/2006/relationships/hyperlink" Target="https://cnig.gouv.fr/IMG/pdf/guide-de-saisie-des-elements-de-metadonnees-inspire-v2.0-1.pdf" TargetMode="External"/><Relationship Id="rId36" Type="http://schemas.openxmlformats.org/officeDocument/2006/relationships/hyperlink" Target="http://cnig.gouv.fr/ressources-dematerialisation-documents-d-urbanisme-a2732.html" TargetMode="External"/><Relationship Id="rId49" Type="http://schemas.openxmlformats.org/officeDocument/2006/relationships/image" Target="media/image8.png"/><Relationship Id="rId57" Type="http://schemas.openxmlformats.org/officeDocument/2006/relationships/fontTable" Target="fontTable.xml"/><Relationship Id="rId10" Type="http://schemas.openxmlformats.org/officeDocument/2006/relationships/hyperlink" Target="http://cnig.gouv.fr/IMG/pdf/230112_standard_cnig_sru_v2022-10.pdf" TargetMode="External"/><Relationship Id="rId31" Type="http://schemas.openxmlformats.org/officeDocument/2006/relationships/hyperlink" Target="https://www.iso.org/fr/standard/67253.html" TargetMode="External"/><Relationship Id="rId44" Type="http://schemas.openxmlformats.org/officeDocument/2006/relationships/image" Target="media/image7.emf"/><Relationship Id="rId52"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A6E59-2CC4-42AB-A36B-E57A7AF3D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57</Pages>
  <Words>12525</Words>
  <Characters>68888</Characters>
  <Application>Microsoft Office Word</Application>
  <DocSecurity>0</DocSecurity>
  <Lines>574</Lines>
  <Paragraphs>162</Paragraphs>
  <ScaleCrop>false</ScaleCrop>
  <HeadingPairs>
    <vt:vector size="4" baseType="variant">
      <vt:variant>
        <vt:lpstr>Titre</vt:lpstr>
      </vt:variant>
      <vt:variant>
        <vt:i4>1</vt:i4>
      </vt:variant>
      <vt:variant>
        <vt:lpstr>Titres</vt:lpstr>
      </vt:variant>
      <vt:variant>
        <vt:i4>94</vt:i4>
      </vt:variant>
    </vt:vector>
  </HeadingPairs>
  <TitlesOfParts>
    <vt:vector size="95" baseType="lpstr">
      <vt:lpstr>Standard CNIG PLU</vt:lpstr>
      <vt:lpstr>Suivi du document</vt:lpstr>
      <vt:lpstr>Définitions</vt:lpstr>
      <vt:lpstr>Acronymes</vt:lpstr>
      <vt:lpstr>Présentation du standard SRU niveau 2 </vt:lpstr>
      <vt:lpstr>    Références normatives</vt:lpstr>
      <vt:lpstr>    Ressources complémentaires</vt:lpstr>
      <vt:lpstr>Structuration du règlement d’urbanisme</vt:lpstr>
      <vt:lpstr>    5.1 Vue d’ensemble du modèle</vt:lpstr>
      <vt:lpstr>    Modèle de données</vt:lpstr>
      <vt:lpstr>    5.3 Catalogue d’objets</vt:lpstr>
      <vt:lpstr>        </vt:lpstr>
      <vt:lpstr>        </vt:lpstr>
      <vt:lpstr>        </vt:lpstr>
      <vt:lpstr>        </vt:lpstr>
      <vt:lpstr>        </vt:lpstr>
      <vt:lpstr>        </vt:lpstr>
      <vt:lpstr>        </vt:lpstr>
      <vt:lpstr>        Gestion des identifiants</vt:lpstr>
      <vt:lpstr>        </vt:lpstr>
      <vt:lpstr>        Classe Regle</vt:lpstr>
      <vt:lpstr>        Classes Opérateurs</vt:lpstr>
      <vt:lpstr>        Classe Condition</vt:lpstr>
      <vt:lpstr>        </vt:lpstr>
      <vt:lpstr>        </vt:lpstr>
      <vt:lpstr>        </vt:lpstr>
      <vt:lpstr>        </vt:lpstr>
      <vt:lpstr>        </vt:lpstr>
      <vt:lpstr>        </vt:lpstr>
      <vt:lpstr>        </vt:lpstr>
      <vt:lpstr>        </vt:lpstr>
      <vt:lpstr>        </vt:lpstr>
      <vt:lpstr>        </vt:lpstr>
      <vt:lpstr>        </vt:lpstr>
      <vt:lpstr>        Classe Contrainte</vt:lpstr>
      <vt:lpstr>        Classe BandeConstructibilite</vt:lpstr>
      <vt:lpstr>        Classe TypeBatiment</vt:lpstr>
      <vt:lpstr>        Classe DimensionParcelle</vt:lpstr>
      <vt:lpstr>        Classe VoirieBordante </vt:lpstr>
      <vt:lpstr>        Classe ChampApplication</vt:lpstr>
      <vt:lpstr>        Classe ContrainteSpécifique</vt:lpstr>
      <vt:lpstr>        Classe CoefficientBiotope</vt:lpstr>
      <vt:lpstr>        Classe RetraitAlignement</vt:lpstr>
      <vt:lpstr>        Classe Alignement </vt:lpstr>
      <vt:lpstr>        Classe Retrait</vt:lpstr>
      <vt:lpstr>        Classe RetraitFaçadeHauteur</vt:lpstr>
      <vt:lpstr>        Classe Interdiction</vt:lpstr>
      <vt:lpstr>        Classe Autorisation</vt:lpstr>
      <vt:lpstr>        Classe CES</vt:lpstr>
      <vt:lpstr>        Classe Hauteur </vt:lpstr>
      <vt:lpstr>        Classe Clôture</vt:lpstr>
      <vt:lpstr>        </vt:lpstr>
      <vt:lpstr>        </vt:lpstr>
      <vt:lpstr>        </vt:lpstr>
      <vt:lpstr>        </vt:lpstr>
      <vt:lpstr>        </vt:lpstr>
      <vt:lpstr>        </vt:lpstr>
      <vt:lpstr>        </vt:lpstr>
      <vt:lpstr>        </vt:lpstr>
      <vt:lpstr>        Classe AspectExterieur</vt:lpstr>
      <vt:lpstr>        </vt:lpstr>
      <vt:lpstr>        </vt:lpstr>
      <vt:lpstr>        </vt:lpstr>
      <vt:lpstr>        </vt:lpstr>
      <vt:lpstr>        </vt:lpstr>
      <vt:lpstr>        </vt:lpstr>
      <vt:lpstr>        </vt:lpstr>
      <vt:lpstr>        </vt:lpstr>
      <vt:lpstr>        </vt:lpstr>
      <vt:lpstr>        </vt:lpstr>
      <vt:lpstr>        </vt:lpstr>
      <vt:lpstr>        </vt:lpstr>
      <vt:lpstr>        Classe Stationnement</vt:lpstr>
      <vt:lpstr>        Description des types énumérés</vt:lpstr>
      <vt:lpstr>Systèmes de référence</vt:lpstr>
      <vt:lpstr>    Systèmes de coordonnées : </vt:lpstr>
      <vt:lpstr>    Système de référence temporel</vt:lpstr>
      <vt:lpstr>Qualité</vt:lpstr>
      <vt:lpstr>    Exhaustivité</vt:lpstr>
      <vt:lpstr>    Précision sémantique</vt:lpstr>
      <vt:lpstr>    Règles d'organisation et de codification</vt:lpstr>
      <vt:lpstr>Métadonnées</vt:lpstr>
      <vt:lpstr>Format</vt:lpstr>
      <vt:lpstr>    Format d’encodage</vt:lpstr>
      <vt:lpstr>Livraison</vt:lpstr>
      <vt:lpstr>    Format de livraison</vt:lpstr>
      <vt:lpstr>    Fourniture dans le livrable dossier du PLU</vt:lpstr>
      <vt:lpstr>Cas d’utilisation </vt:lpstr>
      <vt:lpstr>    La hauteur </vt:lpstr>
      <vt:lpstr>    Exemples d’instanciations  </vt:lpstr>
      <vt:lpstr>        Exemples CES </vt:lpstr>
      <vt:lpstr>        Exemple de cas de retrait de l’implantation des constructions par rapport aux li</vt:lpstr>
      <vt:lpstr>        Exemple de cas ou la Condition et le Périmètre sont considérés comme une bande d</vt:lpstr>
      <vt:lpstr>Test de conformité</vt:lpstr>
      <vt:lpstr>Glossaire : </vt:lpstr>
    </vt:vector>
  </TitlesOfParts>
  <Company>IGN</Company>
  <LinksUpToDate>false</LinksUpToDate>
  <CharactersWithSpaces>81251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CNIG PLU</dc:title>
  <dc:subject>Standard CNIG PLU</dc:subject>
  <dc:creator>Alison Lenain</dc:creator>
  <dc:description/>
  <cp:lastModifiedBy>Alison Lenain</cp:lastModifiedBy>
  <cp:revision>54</cp:revision>
  <cp:lastPrinted>2024-06-07T09:51:00Z</cp:lastPrinted>
  <dcterms:created xsi:type="dcterms:W3CDTF">2024-07-22T13:14:00Z</dcterms:created>
  <dcterms:modified xsi:type="dcterms:W3CDTF">2024-08-09T08:52:00Z</dcterms:modified>
  <dc:language>fr-FR</dc:language>
</cp:coreProperties>
</file>